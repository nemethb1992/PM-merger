
<file path=[Content_Types].xml><?xml version="1.0" encoding="utf-8"?>
<Types xmlns="http://schemas.openxmlformats.org/package/2006/content-types">
  <Default Extension="png" ContentType="image/png"/>
  <Default Extension="emf" ContentType="image/x-emf"/>
  <Default Extension="jpeg" ContentType="image/jpeg"/>
  <Default Extension="rels" ContentType="application/vnd.openxmlformats-package.relationships+xml"/>
  <Default Extension="xml" ContentType="application/xml"/>
  <Default Extension="gif" ContentType="image/gif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rPr>
          <w:sz w:val="20"/>
          <w:szCs w:val="20"/>
        </w:rPr>
        <w:id w:val="-1162079797"/>
        <w:docPartObj>
          <w:docPartGallery w:val="Cover Pages"/>
          <w:docPartUnique/>
        </w:docPartObj>
      </w:sdtPr>
      <w:sdtContent>
        <w:p w14:paraId="14313EF7" w14:textId="2C530AC0" w:rsidR="00CC71C6" w:rsidRPr="002462DE" w:rsidRDefault="00CC71C6" w:rsidP="003B1799">
          <w:pPr>
            <w:jc w:val="center"/>
            <w:rPr>
              <w:sz w:val="20"/>
              <w:szCs w:val="20"/>
            </w:rPr>
          </w:pPr>
        </w:p>
        <w:p w14:paraId="11A74254" w14:textId="3F962A8A" w:rsidR="006D3484" w:rsidRPr="002462DE" w:rsidRDefault="00450143" w:rsidP="00020D06">
          <w:pPr>
            <w:jc w:val="center"/>
            <w:rPr>
              <w:rFonts w:ascii="Tahoma" w:eastAsia="Calibri" w:hAnsi="Tahoma" w:cs="Tahoma"/>
              <w:b/>
              <w:sz w:val="96"/>
              <w:szCs w:val="96"/>
              <w:lang w:eastAsia="hu-HU"/>
            </w:rPr>
          </w:pPr>
          <w:r>
            <w:rPr>
              <w:rFonts w:ascii="Tahoma" w:eastAsia="Calibri" w:hAnsi="Tahoma" w:cs="Tahoma"/>
              <w:b/>
              <w:sz w:val="96"/>
              <w:szCs w:val="96"/>
              <w:lang w:eastAsia="hu-HU"/>
            </w:rPr>
            <w:t>PHOE</w:t>
          </w:r>
          <w:r w:rsidR="006D3484" w:rsidRPr="002462DE">
            <w:rPr>
              <w:rFonts w:ascii="Tahoma" w:eastAsia="Calibri" w:hAnsi="Tahoma" w:cs="Tahoma"/>
              <w:b/>
              <w:sz w:val="96"/>
              <w:szCs w:val="96"/>
              <w:lang w:eastAsia="hu-HU"/>
            </w:rPr>
            <w:t>NIX</w:t>
          </w:r>
          <w:ins w:id="0" w:author="Madi Kinga" w:date="2018-02-15T16:35:00Z">
            <w:r w:rsidR="005A0B44">
              <w:rPr>
                <w:rFonts w:ascii="Tahoma" w:eastAsia="Calibri" w:hAnsi="Tahoma" w:cs="Tahoma"/>
                <w:b/>
                <w:sz w:val="96"/>
                <w:szCs w:val="96"/>
                <w:lang w:eastAsia="hu-HU"/>
              </w:rPr>
              <w:t xml:space="preserve"> </w:t>
            </w:r>
          </w:ins>
          <w:del w:id="1" w:author="Madi Kinga" w:date="2018-02-15T16:35:00Z">
            <w:r w:rsidR="006D3484" w:rsidRPr="002462DE" w:rsidDel="005A0B44">
              <w:rPr>
                <w:rFonts w:ascii="Tahoma" w:eastAsia="Calibri" w:hAnsi="Tahoma" w:cs="Tahoma"/>
                <w:b/>
                <w:sz w:val="96"/>
                <w:szCs w:val="96"/>
                <w:lang w:eastAsia="hu-HU"/>
              </w:rPr>
              <w:delText>-</w:delText>
            </w:r>
          </w:del>
          <w:r w:rsidR="006D3484" w:rsidRPr="002462DE">
            <w:rPr>
              <w:rFonts w:ascii="Tahoma" w:eastAsia="Calibri" w:hAnsi="Tahoma" w:cs="Tahoma"/>
              <w:b/>
              <w:sz w:val="96"/>
              <w:szCs w:val="96"/>
              <w:lang w:eastAsia="hu-HU"/>
            </w:rPr>
            <w:t>MECANO</w:t>
          </w:r>
        </w:p>
        <w:p w14:paraId="1D20FED3" w14:textId="3AD96004" w:rsidR="00B52B92" w:rsidRPr="002462DE" w:rsidRDefault="00020D06" w:rsidP="006D3484">
          <w:pPr>
            <w:jc w:val="center"/>
            <w:rPr>
              <w:rFonts w:ascii="Tahoma" w:eastAsia="Calibri" w:hAnsi="Tahoma" w:cs="Tahoma"/>
              <w:b/>
              <w:sz w:val="40"/>
              <w:szCs w:val="40"/>
              <w:lang w:eastAsia="hu-HU"/>
            </w:rPr>
          </w:pPr>
          <w:r w:rsidRPr="002462DE">
            <w:rPr>
              <w:rFonts w:ascii="Tahoma" w:eastAsia="Calibri" w:hAnsi="Tahoma" w:cs="Tahoma"/>
              <w:b/>
              <w:sz w:val="96"/>
              <w:szCs w:val="96"/>
              <w:lang w:eastAsia="hu-HU"/>
            </w:rPr>
            <w:t xml:space="preserve"> TOOL</w:t>
          </w:r>
          <w:ins w:id="2" w:author="Madi Kinga" w:date="2018-02-15T16:35:00Z">
            <w:r w:rsidR="005A0B44">
              <w:rPr>
                <w:rFonts w:ascii="Tahoma" w:eastAsia="Calibri" w:hAnsi="Tahoma" w:cs="Tahoma"/>
                <w:b/>
                <w:sz w:val="96"/>
                <w:szCs w:val="96"/>
                <w:lang w:eastAsia="hu-HU"/>
              </w:rPr>
              <w:t>ING</w:t>
            </w:r>
          </w:ins>
          <w:r w:rsidRPr="002462DE">
            <w:rPr>
              <w:rFonts w:ascii="Tahoma" w:eastAsia="Calibri" w:hAnsi="Tahoma" w:cs="Tahoma"/>
              <w:b/>
              <w:sz w:val="96"/>
              <w:szCs w:val="96"/>
              <w:lang w:eastAsia="hu-HU"/>
            </w:rPr>
            <w:t xml:space="preserve"> STANDARD</w:t>
          </w:r>
        </w:p>
        <w:p w14:paraId="613C1C07" w14:textId="77777777" w:rsidR="001C1962" w:rsidRPr="002462DE" w:rsidRDefault="001C1962" w:rsidP="00915DDF">
          <w:pPr>
            <w:jc w:val="center"/>
            <w:rPr>
              <w:noProof/>
              <w:sz w:val="20"/>
              <w:szCs w:val="20"/>
              <w:lang w:eastAsia="hu-HU"/>
            </w:rPr>
          </w:pPr>
        </w:p>
        <w:p w14:paraId="5A0C3140" w14:textId="77777777" w:rsidR="001C1962" w:rsidRPr="002462DE" w:rsidRDefault="001C1962" w:rsidP="00915DDF">
          <w:pPr>
            <w:jc w:val="center"/>
            <w:rPr>
              <w:noProof/>
              <w:sz w:val="20"/>
              <w:szCs w:val="20"/>
              <w:lang w:eastAsia="hu-HU"/>
            </w:rPr>
          </w:pPr>
        </w:p>
        <w:p w14:paraId="20CA55FE" w14:textId="77777777" w:rsidR="001C1962" w:rsidRPr="002462DE" w:rsidRDefault="001C1962" w:rsidP="00915DDF">
          <w:pPr>
            <w:jc w:val="center"/>
            <w:rPr>
              <w:noProof/>
              <w:sz w:val="20"/>
              <w:szCs w:val="20"/>
              <w:lang w:eastAsia="hu-HU"/>
            </w:rPr>
          </w:pPr>
        </w:p>
        <w:p w14:paraId="0D51C0C7" w14:textId="77777777" w:rsidR="001C1962" w:rsidRPr="002462DE" w:rsidRDefault="001C1962" w:rsidP="00915DDF">
          <w:pPr>
            <w:jc w:val="center"/>
            <w:rPr>
              <w:noProof/>
              <w:sz w:val="20"/>
              <w:szCs w:val="20"/>
              <w:lang w:eastAsia="hu-HU"/>
            </w:rPr>
          </w:pPr>
        </w:p>
        <w:p w14:paraId="145D3B0F" w14:textId="77777777" w:rsidR="001C1962" w:rsidRPr="002462DE" w:rsidRDefault="001C1962" w:rsidP="00915DDF">
          <w:pPr>
            <w:jc w:val="center"/>
            <w:rPr>
              <w:noProof/>
              <w:sz w:val="20"/>
              <w:szCs w:val="20"/>
              <w:lang w:eastAsia="hu-HU"/>
            </w:rPr>
          </w:pPr>
        </w:p>
        <w:p w14:paraId="57AF5ABB" w14:textId="77777777" w:rsidR="001C1962" w:rsidRPr="002462DE" w:rsidRDefault="001C1962" w:rsidP="00915DDF">
          <w:pPr>
            <w:jc w:val="center"/>
            <w:rPr>
              <w:noProof/>
              <w:sz w:val="20"/>
              <w:szCs w:val="20"/>
              <w:lang w:eastAsia="hu-HU"/>
            </w:rPr>
          </w:pPr>
        </w:p>
        <w:p w14:paraId="7D389F2E" w14:textId="77777777" w:rsidR="001C1962" w:rsidRPr="002462DE" w:rsidRDefault="001C1962" w:rsidP="00915DDF">
          <w:pPr>
            <w:jc w:val="center"/>
            <w:rPr>
              <w:noProof/>
              <w:sz w:val="20"/>
              <w:szCs w:val="20"/>
              <w:lang w:eastAsia="hu-HU"/>
            </w:rPr>
          </w:pPr>
        </w:p>
        <w:p w14:paraId="003FB375" w14:textId="77777777" w:rsidR="001C1962" w:rsidRPr="002462DE" w:rsidRDefault="001C1962" w:rsidP="00915DDF">
          <w:pPr>
            <w:jc w:val="center"/>
            <w:rPr>
              <w:noProof/>
              <w:sz w:val="20"/>
              <w:szCs w:val="20"/>
              <w:lang w:eastAsia="hu-HU"/>
            </w:rPr>
          </w:pPr>
        </w:p>
        <w:p w14:paraId="26D439D7" w14:textId="77777777" w:rsidR="001C1962" w:rsidRPr="002462DE" w:rsidRDefault="001C1962" w:rsidP="00915DDF">
          <w:pPr>
            <w:jc w:val="center"/>
            <w:rPr>
              <w:noProof/>
              <w:sz w:val="20"/>
              <w:szCs w:val="20"/>
              <w:lang w:eastAsia="hu-HU"/>
            </w:rPr>
          </w:pPr>
        </w:p>
        <w:p w14:paraId="36BBB8A3" w14:textId="77777777" w:rsidR="001C1962" w:rsidRPr="002462DE" w:rsidRDefault="001C1962" w:rsidP="00915DDF">
          <w:pPr>
            <w:jc w:val="center"/>
            <w:rPr>
              <w:noProof/>
              <w:sz w:val="20"/>
              <w:szCs w:val="20"/>
              <w:lang w:eastAsia="hu-HU"/>
            </w:rPr>
          </w:pPr>
        </w:p>
        <w:p w14:paraId="11CF436D" w14:textId="77777777" w:rsidR="001C1962" w:rsidRPr="002462DE" w:rsidRDefault="001C1962" w:rsidP="00915DDF">
          <w:pPr>
            <w:jc w:val="center"/>
            <w:rPr>
              <w:noProof/>
              <w:sz w:val="20"/>
              <w:szCs w:val="20"/>
              <w:lang w:eastAsia="hu-HU"/>
            </w:rPr>
          </w:pPr>
        </w:p>
        <w:p w14:paraId="575A6491" w14:textId="77777777" w:rsidR="001C1962" w:rsidRPr="002462DE" w:rsidRDefault="001C1962" w:rsidP="00915DDF">
          <w:pPr>
            <w:jc w:val="center"/>
            <w:rPr>
              <w:noProof/>
              <w:sz w:val="20"/>
              <w:szCs w:val="20"/>
              <w:lang w:eastAsia="hu-HU"/>
            </w:rPr>
          </w:pPr>
        </w:p>
        <w:p w14:paraId="6AE623EF" w14:textId="77777777" w:rsidR="003B1799" w:rsidRPr="002462DE" w:rsidRDefault="003B1799" w:rsidP="00915DDF">
          <w:pPr>
            <w:jc w:val="center"/>
            <w:rPr>
              <w:noProof/>
              <w:sz w:val="20"/>
              <w:szCs w:val="20"/>
              <w:lang w:eastAsia="hu-HU"/>
            </w:rPr>
          </w:pPr>
        </w:p>
        <w:p w14:paraId="19FD7825" w14:textId="77777777" w:rsidR="003B1799" w:rsidRPr="002462DE" w:rsidRDefault="003B1799" w:rsidP="00915DDF">
          <w:pPr>
            <w:jc w:val="center"/>
            <w:rPr>
              <w:noProof/>
              <w:sz w:val="20"/>
              <w:szCs w:val="20"/>
              <w:lang w:eastAsia="hu-HU"/>
            </w:rPr>
          </w:pPr>
        </w:p>
        <w:p w14:paraId="2BF6E1B5" w14:textId="77777777" w:rsidR="003B1799" w:rsidRPr="002462DE" w:rsidRDefault="003B1799" w:rsidP="00915DDF">
          <w:pPr>
            <w:jc w:val="center"/>
            <w:rPr>
              <w:noProof/>
              <w:sz w:val="20"/>
              <w:szCs w:val="20"/>
              <w:lang w:eastAsia="hu-HU"/>
            </w:rPr>
          </w:pPr>
        </w:p>
        <w:p w14:paraId="393DB46C" w14:textId="77777777" w:rsidR="003B1799" w:rsidRPr="002462DE" w:rsidRDefault="003B1799" w:rsidP="00915DDF">
          <w:pPr>
            <w:jc w:val="center"/>
            <w:rPr>
              <w:noProof/>
              <w:sz w:val="20"/>
              <w:szCs w:val="20"/>
              <w:lang w:eastAsia="hu-HU"/>
            </w:rPr>
          </w:pPr>
        </w:p>
        <w:p w14:paraId="0F3F5AA5" w14:textId="77777777" w:rsidR="003B1799" w:rsidRPr="002462DE" w:rsidRDefault="003B1799" w:rsidP="00915DDF">
          <w:pPr>
            <w:jc w:val="center"/>
            <w:rPr>
              <w:noProof/>
              <w:sz w:val="20"/>
              <w:szCs w:val="20"/>
              <w:lang w:eastAsia="hu-HU"/>
            </w:rPr>
          </w:pPr>
        </w:p>
        <w:p w14:paraId="0C852364" w14:textId="77777777" w:rsidR="003B1799" w:rsidRPr="002462DE" w:rsidRDefault="003B1799" w:rsidP="00915DDF">
          <w:pPr>
            <w:jc w:val="center"/>
            <w:rPr>
              <w:noProof/>
              <w:sz w:val="20"/>
              <w:szCs w:val="20"/>
              <w:lang w:eastAsia="hu-HU"/>
            </w:rPr>
          </w:pPr>
        </w:p>
        <w:p w14:paraId="6AAB76B0" w14:textId="77777777" w:rsidR="003B1799" w:rsidRPr="002462DE" w:rsidRDefault="003B1799" w:rsidP="00915DDF">
          <w:pPr>
            <w:jc w:val="center"/>
            <w:rPr>
              <w:noProof/>
              <w:sz w:val="20"/>
              <w:szCs w:val="20"/>
              <w:lang w:eastAsia="hu-HU"/>
            </w:rPr>
          </w:pPr>
        </w:p>
        <w:p w14:paraId="4EF52317" w14:textId="77777777" w:rsidR="003B1799" w:rsidRPr="002462DE" w:rsidRDefault="003B1799" w:rsidP="00915DDF">
          <w:pPr>
            <w:jc w:val="center"/>
            <w:rPr>
              <w:noProof/>
              <w:sz w:val="20"/>
              <w:szCs w:val="20"/>
              <w:lang w:eastAsia="hu-HU"/>
            </w:rPr>
          </w:pPr>
        </w:p>
        <w:p w14:paraId="2D500B70" w14:textId="77777777" w:rsidR="003B1799" w:rsidRPr="002462DE" w:rsidRDefault="003B1799" w:rsidP="00915DDF">
          <w:pPr>
            <w:jc w:val="center"/>
            <w:rPr>
              <w:noProof/>
              <w:sz w:val="20"/>
              <w:szCs w:val="20"/>
              <w:lang w:eastAsia="hu-HU"/>
            </w:rPr>
          </w:pPr>
        </w:p>
        <w:p w14:paraId="72D3989B" w14:textId="77777777" w:rsidR="003B1799" w:rsidRPr="002462DE" w:rsidRDefault="003B1799" w:rsidP="00915DDF">
          <w:pPr>
            <w:jc w:val="center"/>
            <w:rPr>
              <w:noProof/>
              <w:sz w:val="20"/>
              <w:szCs w:val="20"/>
              <w:lang w:eastAsia="hu-HU"/>
            </w:rPr>
          </w:pPr>
        </w:p>
        <w:p w14:paraId="5AA70AAC" w14:textId="77777777" w:rsidR="001C1962" w:rsidRPr="002462DE" w:rsidRDefault="001C1962" w:rsidP="00915DDF">
          <w:pPr>
            <w:jc w:val="center"/>
            <w:rPr>
              <w:noProof/>
              <w:sz w:val="20"/>
              <w:szCs w:val="20"/>
              <w:lang w:eastAsia="hu-HU"/>
            </w:rPr>
          </w:pPr>
        </w:p>
        <w:p w14:paraId="76756028" w14:textId="5BFD239D" w:rsidR="00020D06" w:rsidRPr="002462DE" w:rsidRDefault="007216E3" w:rsidP="004C2DB4">
          <w:pPr>
            <w:rPr>
              <w:sz w:val="20"/>
              <w:szCs w:val="20"/>
            </w:rPr>
          </w:pPr>
        </w:p>
      </w:sdtContent>
    </w:sdt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hu-HU"/>
        </w:rPr>
        <w:id w:val="-102963104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024D188" w14:textId="11DCDE85" w:rsidR="00450143" w:rsidRDefault="00450143">
          <w:pPr>
            <w:pStyle w:val="Tartalomjegyzkcmsora"/>
          </w:pPr>
          <w:r>
            <w:rPr>
              <w:lang w:val="hu-HU"/>
            </w:rPr>
            <w:t>Tartalomjegyzék</w:t>
          </w:r>
        </w:p>
        <w:p w14:paraId="279AEC28" w14:textId="42FE8AB5" w:rsidR="007216E3" w:rsidRDefault="00450143">
          <w:pPr>
            <w:pStyle w:val="TJ1"/>
            <w:rPr>
              <w:ins w:id="3" w:author="Németh Balázs" w:date="2018-03-12T10:11:00Z"/>
              <w:rFonts w:eastAsiaTheme="minorEastAsia"/>
              <w:noProof/>
              <w:lang w:val="en-GB" w:eastAsia="en-GB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ins w:id="4" w:author="Németh Balázs" w:date="2018-03-12T10:11:00Z">
            <w:r w:rsidR="007216E3" w:rsidRPr="008A05EB">
              <w:rPr>
                <w:rStyle w:val="Hiperhivatkozs"/>
                <w:noProof/>
              </w:rPr>
              <w:fldChar w:fldCharType="begin"/>
            </w:r>
            <w:r w:rsidR="007216E3" w:rsidRPr="008A05EB">
              <w:rPr>
                <w:rStyle w:val="Hiperhivatkozs"/>
                <w:noProof/>
              </w:rPr>
              <w:instrText xml:space="preserve"> </w:instrText>
            </w:r>
            <w:r w:rsidR="007216E3">
              <w:rPr>
                <w:noProof/>
              </w:rPr>
              <w:instrText>HYPERLINK \l "_Toc508612824"</w:instrText>
            </w:r>
            <w:r w:rsidR="007216E3" w:rsidRPr="008A05EB">
              <w:rPr>
                <w:rStyle w:val="Hiperhivatkozs"/>
                <w:noProof/>
              </w:rPr>
              <w:instrText xml:space="preserve"> </w:instrText>
            </w:r>
            <w:r w:rsidR="007216E3" w:rsidRPr="008A05EB">
              <w:rPr>
                <w:rStyle w:val="Hiperhivatkozs"/>
                <w:noProof/>
              </w:rPr>
            </w:r>
            <w:r w:rsidR="007216E3" w:rsidRPr="008A05EB">
              <w:rPr>
                <w:rStyle w:val="Hiperhivatkozs"/>
                <w:noProof/>
              </w:rPr>
              <w:fldChar w:fldCharType="separate"/>
            </w:r>
            <w:r w:rsidR="007216E3" w:rsidRPr="008A05EB">
              <w:rPr>
                <w:rStyle w:val="Hiperhivatkozs"/>
                <w:rFonts w:ascii="Tahoma" w:hAnsi="Tahoma" w:cs="Tahoma"/>
                <w:b/>
                <w:noProof/>
                <w:lang w:eastAsia="hu-HU"/>
              </w:rPr>
              <w:t>1.</w:t>
            </w:r>
            <w:r w:rsidR="007216E3">
              <w:rPr>
                <w:rFonts w:eastAsiaTheme="minorEastAsia"/>
                <w:noProof/>
                <w:lang w:val="en-GB" w:eastAsia="en-GB"/>
              </w:rPr>
              <w:tab/>
            </w:r>
            <w:r w:rsidR="007216E3" w:rsidRPr="008A05EB">
              <w:rPr>
                <w:rStyle w:val="Hiperhivatkozs"/>
                <w:rFonts w:ascii="MS Gothic" w:eastAsia="MS Gothic" w:hAnsi="MS Gothic" w:cs="Tahoma"/>
                <w:b/>
                <w:noProof/>
              </w:rPr>
              <w:t>☐</w:t>
            </w:r>
            <w:r w:rsidR="007216E3" w:rsidRPr="008A05EB">
              <w:rPr>
                <w:rStyle w:val="Hiperhivatkozs"/>
                <w:rFonts w:ascii="Tahoma" w:hAnsi="Tahoma" w:cs="Tahoma"/>
                <w:b/>
                <w:noProof/>
              </w:rPr>
              <w:t xml:space="preserve"> </w:t>
            </w:r>
            <w:r w:rsidR="007216E3" w:rsidRPr="008A05EB">
              <w:rPr>
                <w:rStyle w:val="Hiperhivatkozs"/>
                <w:rFonts w:ascii="Tahoma" w:hAnsi="Tahoma" w:cs="Tahoma"/>
                <w:b/>
                <w:noProof/>
                <w:lang w:eastAsia="hu-HU"/>
              </w:rPr>
              <w:t>TERMÉK</w:t>
            </w:r>
            <w:r w:rsidR="007216E3">
              <w:rPr>
                <w:noProof/>
                <w:webHidden/>
              </w:rPr>
              <w:tab/>
            </w:r>
            <w:r w:rsidR="007216E3">
              <w:rPr>
                <w:noProof/>
                <w:webHidden/>
              </w:rPr>
              <w:fldChar w:fldCharType="begin"/>
            </w:r>
            <w:r w:rsidR="007216E3">
              <w:rPr>
                <w:noProof/>
                <w:webHidden/>
              </w:rPr>
              <w:instrText xml:space="preserve"> PAGEREF _Toc508612824 \h </w:instrText>
            </w:r>
            <w:r w:rsidR="007216E3">
              <w:rPr>
                <w:noProof/>
                <w:webHidden/>
              </w:rPr>
            </w:r>
          </w:ins>
          <w:r w:rsidR="007216E3">
            <w:rPr>
              <w:noProof/>
              <w:webHidden/>
            </w:rPr>
            <w:fldChar w:fldCharType="separate"/>
          </w:r>
          <w:ins w:id="5" w:author="Németh Balázs" w:date="2018-03-12T10:11:00Z">
            <w:r w:rsidR="007216E3">
              <w:rPr>
                <w:noProof/>
                <w:webHidden/>
              </w:rPr>
              <w:t>4</w:t>
            </w:r>
            <w:r w:rsidR="007216E3">
              <w:rPr>
                <w:noProof/>
                <w:webHidden/>
              </w:rPr>
              <w:fldChar w:fldCharType="end"/>
            </w:r>
            <w:r w:rsidR="007216E3" w:rsidRPr="008A05EB">
              <w:rPr>
                <w:rStyle w:val="Hiperhivatkozs"/>
                <w:noProof/>
              </w:rPr>
              <w:fldChar w:fldCharType="end"/>
            </w:r>
          </w:ins>
        </w:p>
        <w:p w14:paraId="7D628335" w14:textId="7180564A" w:rsidR="007216E3" w:rsidRDefault="007216E3">
          <w:pPr>
            <w:pStyle w:val="TJ1"/>
            <w:rPr>
              <w:ins w:id="6" w:author="Németh Balázs" w:date="2018-03-12T10:11:00Z"/>
              <w:rFonts w:eastAsiaTheme="minorEastAsia"/>
              <w:noProof/>
              <w:lang w:val="en-GB" w:eastAsia="en-GB"/>
            </w:rPr>
          </w:pPr>
          <w:ins w:id="7" w:author="Németh Balázs" w:date="2018-03-12T10:11:00Z">
            <w:r w:rsidRPr="008A05EB">
              <w:rPr>
                <w:rStyle w:val="Hiperhivatkozs"/>
                <w:noProof/>
              </w:rPr>
              <w:fldChar w:fldCharType="begin"/>
            </w:r>
            <w:r w:rsidRPr="008A05EB">
              <w:rPr>
                <w:rStyle w:val="Hiperhivatkozs"/>
                <w:noProof/>
              </w:rPr>
              <w:instrText xml:space="preserve"> </w:instrText>
            </w:r>
            <w:r>
              <w:rPr>
                <w:noProof/>
              </w:rPr>
              <w:instrText>HYPERLINK \l "_Toc508612825"</w:instrText>
            </w:r>
            <w:r w:rsidRPr="008A05EB">
              <w:rPr>
                <w:rStyle w:val="Hiperhivatkozs"/>
                <w:noProof/>
              </w:rPr>
              <w:instrText xml:space="preserve"> </w:instrText>
            </w:r>
            <w:r w:rsidRPr="008A05EB">
              <w:rPr>
                <w:rStyle w:val="Hiperhivatkozs"/>
                <w:noProof/>
              </w:rPr>
            </w:r>
            <w:r w:rsidRPr="008A05EB">
              <w:rPr>
                <w:rStyle w:val="Hiperhivatkozs"/>
                <w:noProof/>
              </w:rPr>
              <w:fldChar w:fldCharType="separate"/>
            </w:r>
            <w:r w:rsidRPr="008A05EB">
              <w:rPr>
                <w:rStyle w:val="Hiperhivatkozs"/>
                <w:rFonts w:ascii="Tahoma" w:eastAsia="Calibri" w:hAnsi="Tahoma" w:cs="Tahoma"/>
                <w:b/>
                <w:noProof/>
                <w:lang w:eastAsia="hu-HU"/>
              </w:rPr>
              <w:t>2.</w:t>
            </w:r>
            <w:r>
              <w:rPr>
                <w:rFonts w:eastAsiaTheme="minorEastAsia"/>
                <w:noProof/>
                <w:lang w:val="en-GB" w:eastAsia="en-GB"/>
              </w:rPr>
              <w:tab/>
            </w:r>
            <w:r w:rsidRPr="008A05EB">
              <w:rPr>
                <w:rStyle w:val="Hiperhivatkozs"/>
                <w:rFonts w:ascii="MS Gothic" w:eastAsia="MS Gothic" w:hAnsi="MS Gothic" w:cs="Tahoma"/>
                <w:b/>
                <w:noProof/>
              </w:rPr>
              <w:t>☒</w:t>
            </w:r>
            <w:r w:rsidRPr="008A05EB">
              <w:rPr>
                <w:rStyle w:val="Hiperhivatkozs"/>
                <w:rFonts w:ascii="Tahoma" w:hAnsi="Tahoma" w:cs="Tahoma"/>
                <w:b/>
                <w:noProof/>
              </w:rPr>
              <w:t xml:space="preserve"> </w:t>
            </w:r>
            <w:r w:rsidRPr="008A05EB">
              <w:rPr>
                <w:rStyle w:val="Hiperhivatkozs"/>
                <w:rFonts w:ascii="Tahoma" w:eastAsia="Calibri" w:hAnsi="Tahoma" w:cs="Tahoma"/>
                <w:b/>
                <w:noProof/>
                <w:lang w:eastAsia="hu-HU"/>
              </w:rPr>
              <w:t>Szerszám átvétele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_Toc508612825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8" w:author="Németh Balázs" w:date="2018-03-12T10:11:00Z"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  <w:r w:rsidRPr="008A05EB">
              <w:rPr>
                <w:rStyle w:val="Hiperhivatkozs"/>
                <w:noProof/>
              </w:rPr>
              <w:fldChar w:fldCharType="end"/>
            </w:r>
          </w:ins>
        </w:p>
        <w:p w14:paraId="47508FCD" w14:textId="6770753A" w:rsidR="007216E3" w:rsidRDefault="007216E3">
          <w:pPr>
            <w:pStyle w:val="TJ1"/>
            <w:rPr>
              <w:ins w:id="9" w:author="Németh Balázs" w:date="2018-03-12T10:11:00Z"/>
              <w:rFonts w:eastAsiaTheme="minorEastAsia"/>
              <w:noProof/>
              <w:lang w:val="en-GB" w:eastAsia="en-GB"/>
            </w:rPr>
          </w:pPr>
          <w:ins w:id="10" w:author="Németh Balázs" w:date="2018-03-12T10:11:00Z">
            <w:r w:rsidRPr="008A05EB">
              <w:rPr>
                <w:rStyle w:val="Hiperhivatkozs"/>
                <w:noProof/>
              </w:rPr>
              <w:fldChar w:fldCharType="begin"/>
            </w:r>
            <w:r w:rsidRPr="008A05EB">
              <w:rPr>
                <w:rStyle w:val="Hiperhivatkozs"/>
                <w:noProof/>
              </w:rPr>
              <w:instrText xml:space="preserve"> </w:instrText>
            </w:r>
            <w:r>
              <w:rPr>
                <w:noProof/>
              </w:rPr>
              <w:instrText>HYPERLINK \l "_Toc508612826"</w:instrText>
            </w:r>
            <w:r w:rsidRPr="008A05EB">
              <w:rPr>
                <w:rStyle w:val="Hiperhivatkozs"/>
                <w:noProof/>
              </w:rPr>
              <w:instrText xml:space="preserve"> </w:instrText>
            </w:r>
            <w:r w:rsidRPr="008A05EB">
              <w:rPr>
                <w:rStyle w:val="Hiperhivatkozs"/>
                <w:noProof/>
              </w:rPr>
            </w:r>
            <w:r w:rsidRPr="008A05EB">
              <w:rPr>
                <w:rStyle w:val="Hiperhivatkozs"/>
                <w:noProof/>
              </w:rPr>
              <w:fldChar w:fldCharType="separate"/>
            </w:r>
            <w:r w:rsidRPr="008A05EB">
              <w:rPr>
                <w:rStyle w:val="Hiperhivatkozs"/>
                <w:rFonts w:ascii="Tahoma" w:eastAsia="Calibri" w:hAnsi="Tahoma" w:cs="Tahoma"/>
                <w:b/>
                <w:noProof/>
                <w:lang w:eastAsia="hu-HU"/>
              </w:rPr>
              <w:t>3.</w:t>
            </w:r>
            <w:r>
              <w:rPr>
                <w:rFonts w:eastAsiaTheme="minorEastAsia"/>
                <w:noProof/>
                <w:lang w:val="en-GB" w:eastAsia="en-GB"/>
              </w:rPr>
              <w:tab/>
            </w:r>
            <w:r w:rsidRPr="008A05EB">
              <w:rPr>
                <w:rStyle w:val="Hiperhivatkozs"/>
                <w:rFonts w:ascii="MS Gothic" w:eastAsia="MS Gothic" w:hAnsi="MS Gothic"/>
                <w:b/>
                <w:noProof/>
              </w:rPr>
              <w:t>☒</w:t>
            </w:r>
            <w:r w:rsidRPr="008A05EB">
              <w:rPr>
                <w:rStyle w:val="Hiperhivatkozs"/>
                <w:b/>
                <w:noProof/>
              </w:rPr>
              <w:t xml:space="preserve"> </w:t>
            </w:r>
            <w:r w:rsidRPr="008A05EB">
              <w:rPr>
                <w:rStyle w:val="Hiperhivatkozs"/>
                <w:rFonts w:ascii="Tahoma" w:eastAsia="Calibri" w:hAnsi="Tahoma" w:cs="Tahoma"/>
                <w:b/>
                <w:noProof/>
                <w:lang w:eastAsia="hu-HU"/>
              </w:rPr>
              <w:t>Általános feltételek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_Toc508612826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11" w:author="Németh Balázs" w:date="2018-03-12T10:11:00Z"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  <w:r w:rsidRPr="008A05EB">
              <w:rPr>
                <w:rStyle w:val="Hiperhivatkozs"/>
                <w:noProof/>
              </w:rPr>
              <w:fldChar w:fldCharType="end"/>
            </w:r>
          </w:ins>
        </w:p>
        <w:p w14:paraId="78A97593" w14:textId="64F845CA" w:rsidR="007216E3" w:rsidRDefault="007216E3">
          <w:pPr>
            <w:pStyle w:val="TJ1"/>
            <w:rPr>
              <w:ins w:id="12" w:author="Németh Balázs" w:date="2018-03-12T10:11:00Z"/>
              <w:rFonts w:eastAsiaTheme="minorEastAsia"/>
              <w:noProof/>
              <w:lang w:val="en-GB" w:eastAsia="en-GB"/>
            </w:rPr>
          </w:pPr>
          <w:ins w:id="13" w:author="Németh Balázs" w:date="2018-03-12T10:11:00Z">
            <w:r w:rsidRPr="008A05EB">
              <w:rPr>
                <w:rStyle w:val="Hiperhivatkozs"/>
                <w:noProof/>
              </w:rPr>
              <w:fldChar w:fldCharType="begin"/>
            </w:r>
            <w:r w:rsidRPr="008A05EB">
              <w:rPr>
                <w:rStyle w:val="Hiperhivatkozs"/>
                <w:noProof/>
              </w:rPr>
              <w:instrText xml:space="preserve"> </w:instrText>
            </w:r>
            <w:r>
              <w:rPr>
                <w:noProof/>
              </w:rPr>
              <w:instrText>HYPERLINK \l "_Toc508612827"</w:instrText>
            </w:r>
            <w:r w:rsidRPr="008A05EB">
              <w:rPr>
                <w:rStyle w:val="Hiperhivatkozs"/>
                <w:noProof/>
              </w:rPr>
              <w:instrText xml:space="preserve"> </w:instrText>
            </w:r>
            <w:r w:rsidRPr="008A05EB">
              <w:rPr>
                <w:rStyle w:val="Hiperhivatkozs"/>
                <w:noProof/>
              </w:rPr>
            </w:r>
            <w:r w:rsidRPr="008A05EB">
              <w:rPr>
                <w:rStyle w:val="Hiperhivatkozs"/>
                <w:noProof/>
              </w:rPr>
              <w:fldChar w:fldCharType="separate"/>
            </w:r>
            <w:r w:rsidRPr="008A05EB">
              <w:rPr>
                <w:rStyle w:val="Hiperhivatkozs"/>
                <w:rFonts w:ascii="Tahoma" w:hAnsi="Tahoma" w:cs="Tahoma"/>
                <w:b/>
                <w:noProof/>
                <w:lang w:eastAsia="hu-HU"/>
              </w:rPr>
              <w:t>4.</w:t>
            </w:r>
            <w:r>
              <w:rPr>
                <w:rFonts w:eastAsiaTheme="minorEastAsia"/>
                <w:noProof/>
                <w:lang w:val="en-GB" w:eastAsia="en-GB"/>
              </w:rPr>
              <w:tab/>
            </w:r>
            <w:r w:rsidRPr="008A05EB">
              <w:rPr>
                <w:rStyle w:val="Hiperhivatkozs"/>
                <w:rFonts w:ascii="MS Gothic" w:eastAsia="MS Gothic" w:hAnsi="MS Gothic" w:cs="Tahoma"/>
                <w:b/>
                <w:noProof/>
                <w:lang w:eastAsia="hu-HU"/>
              </w:rPr>
              <w:t>☒</w:t>
            </w:r>
            <w:r w:rsidRPr="008A05EB">
              <w:rPr>
                <w:rStyle w:val="Hiperhivatkozs"/>
                <w:rFonts w:ascii="Tahoma" w:hAnsi="Tahoma" w:cs="Tahoma"/>
                <w:b/>
                <w:noProof/>
                <w:lang w:eastAsia="hu-HU"/>
              </w:rPr>
              <w:t xml:space="preserve"> Általános szerszám kialakítás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_Toc508612827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14" w:author="Németh Balázs" w:date="2018-03-12T10:11:00Z"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  <w:r w:rsidRPr="008A05EB">
              <w:rPr>
                <w:rStyle w:val="Hiperhivatkozs"/>
                <w:noProof/>
              </w:rPr>
              <w:fldChar w:fldCharType="end"/>
            </w:r>
          </w:ins>
        </w:p>
        <w:p w14:paraId="18107AE5" w14:textId="158EF289" w:rsidR="007216E3" w:rsidRDefault="007216E3">
          <w:pPr>
            <w:pStyle w:val="TJ1"/>
            <w:rPr>
              <w:ins w:id="15" w:author="Németh Balázs" w:date="2018-03-12T10:11:00Z"/>
              <w:rFonts w:eastAsiaTheme="minorEastAsia"/>
              <w:noProof/>
              <w:lang w:val="en-GB" w:eastAsia="en-GB"/>
            </w:rPr>
          </w:pPr>
          <w:ins w:id="16" w:author="Németh Balázs" w:date="2018-03-12T10:11:00Z">
            <w:r w:rsidRPr="008A05EB">
              <w:rPr>
                <w:rStyle w:val="Hiperhivatkozs"/>
                <w:noProof/>
              </w:rPr>
              <w:fldChar w:fldCharType="begin"/>
            </w:r>
            <w:r w:rsidRPr="008A05EB">
              <w:rPr>
                <w:rStyle w:val="Hiperhivatkozs"/>
                <w:noProof/>
              </w:rPr>
              <w:instrText xml:space="preserve"> </w:instrText>
            </w:r>
            <w:r>
              <w:rPr>
                <w:noProof/>
              </w:rPr>
              <w:instrText>HYPERLINK \l "_Toc508612828"</w:instrText>
            </w:r>
            <w:r w:rsidRPr="008A05EB">
              <w:rPr>
                <w:rStyle w:val="Hiperhivatkozs"/>
                <w:noProof/>
              </w:rPr>
              <w:instrText xml:space="preserve"> </w:instrText>
            </w:r>
            <w:r w:rsidRPr="008A05EB">
              <w:rPr>
                <w:rStyle w:val="Hiperhivatkozs"/>
                <w:noProof/>
              </w:rPr>
            </w:r>
            <w:r w:rsidRPr="008A05EB">
              <w:rPr>
                <w:rStyle w:val="Hiperhivatkozs"/>
                <w:noProof/>
              </w:rPr>
              <w:fldChar w:fldCharType="separate"/>
            </w:r>
            <w:r w:rsidRPr="008A05EB">
              <w:rPr>
                <w:rStyle w:val="Hiperhivatkozs"/>
                <w:rFonts w:ascii="Tahoma" w:eastAsia="Calibri" w:hAnsi="Tahoma" w:cs="Tahoma"/>
                <w:b/>
                <w:noProof/>
                <w:lang w:eastAsia="hu-HU"/>
              </w:rPr>
              <w:t>5.</w:t>
            </w:r>
            <w:r>
              <w:rPr>
                <w:rFonts w:eastAsiaTheme="minorEastAsia"/>
                <w:noProof/>
                <w:lang w:val="en-GB" w:eastAsia="en-GB"/>
              </w:rPr>
              <w:tab/>
            </w:r>
            <w:r w:rsidRPr="008A05EB">
              <w:rPr>
                <w:rStyle w:val="Hiperhivatkozs"/>
                <w:rFonts w:ascii="MS Gothic" w:eastAsia="MS Gothic" w:hAnsi="MS Gothic"/>
                <w:b/>
                <w:noProof/>
              </w:rPr>
              <w:t>☒</w:t>
            </w:r>
            <w:r w:rsidRPr="008A05EB">
              <w:rPr>
                <w:rStyle w:val="Hiperhivatkozs"/>
                <w:b/>
                <w:noProof/>
              </w:rPr>
              <w:t xml:space="preserve"> </w:t>
            </w:r>
            <w:r w:rsidRPr="008A05EB">
              <w:rPr>
                <w:rStyle w:val="Hiperhivatkozs"/>
                <w:rFonts w:ascii="Tahoma" w:eastAsia="Calibri" w:hAnsi="Tahoma" w:cs="Tahoma"/>
                <w:b/>
                <w:noProof/>
                <w:lang w:eastAsia="hu-HU"/>
              </w:rPr>
              <w:t>Központosító tárcsa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_Toc508612828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17" w:author="Németh Balázs" w:date="2018-03-12T10:11:00Z"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  <w:r w:rsidRPr="008A05EB">
              <w:rPr>
                <w:rStyle w:val="Hiperhivatkozs"/>
                <w:noProof/>
              </w:rPr>
              <w:fldChar w:fldCharType="end"/>
            </w:r>
          </w:ins>
        </w:p>
        <w:p w14:paraId="4B476BA6" w14:textId="6DE78E03" w:rsidR="007216E3" w:rsidRDefault="007216E3">
          <w:pPr>
            <w:pStyle w:val="TJ1"/>
            <w:rPr>
              <w:ins w:id="18" w:author="Németh Balázs" w:date="2018-03-12T10:11:00Z"/>
              <w:rFonts w:eastAsiaTheme="minorEastAsia"/>
              <w:noProof/>
              <w:lang w:val="en-GB" w:eastAsia="en-GB"/>
            </w:rPr>
          </w:pPr>
          <w:ins w:id="19" w:author="Németh Balázs" w:date="2018-03-12T10:11:00Z">
            <w:r w:rsidRPr="008A05EB">
              <w:rPr>
                <w:rStyle w:val="Hiperhivatkozs"/>
                <w:noProof/>
              </w:rPr>
              <w:fldChar w:fldCharType="begin"/>
            </w:r>
            <w:r w:rsidRPr="008A05EB">
              <w:rPr>
                <w:rStyle w:val="Hiperhivatkozs"/>
                <w:noProof/>
              </w:rPr>
              <w:instrText xml:space="preserve"> </w:instrText>
            </w:r>
            <w:r>
              <w:rPr>
                <w:noProof/>
              </w:rPr>
              <w:instrText>HYPERLINK \l "_Toc508612829"</w:instrText>
            </w:r>
            <w:r w:rsidRPr="008A05EB">
              <w:rPr>
                <w:rStyle w:val="Hiperhivatkozs"/>
                <w:noProof/>
              </w:rPr>
              <w:instrText xml:space="preserve"> </w:instrText>
            </w:r>
            <w:r w:rsidRPr="008A05EB">
              <w:rPr>
                <w:rStyle w:val="Hiperhivatkozs"/>
                <w:noProof/>
              </w:rPr>
            </w:r>
            <w:r w:rsidRPr="008A05EB">
              <w:rPr>
                <w:rStyle w:val="Hiperhivatkozs"/>
                <w:noProof/>
              </w:rPr>
              <w:fldChar w:fldCharType="separate"/>
            </w:r>
            <w:r w:rsidRPr="008A05EB">
              <w:rPr>
                <w:rStyle w:val="Hiperhivatkozs"/>
                <w:rFonts w:ascii="Tahoma" w:eastAsia="Calibri" w:hAnsi="Tahoma" w:cs="Tahoma"/>
                <w:b/>
                <w:noProof/>
                <w:lang w:eastAsia="hu-HU"/>
              </w:rPr>
              <w:t>6.</w:t>
            </w:r>
            <w:r>
              <w:rPr>
                <w:rFonts w:eastAsiaTheme="minorEastAsia"/>
                <w:noProof/>
                <w:lang w:val="en-GB" w:eastAsia="en-GB"/>
              </w:rPr>
              <w:tab/>
            </w:r>
            <w:r w:rsidRPr="008A05EB">
              <w:rPr>
                <w:rStyle w:val="Hiperhivatkozs"/>
                <w:rFonts w:ascii="MS Gothic" w:eastAsia="MS Gothic" w:hAnsi="MS Gothic"/>
                <w:b/>
                <w:noProof/>
              </w:rPr>
              <w:t>☒</w:t>
            </w:r>
            <w:r w:rsidRPr="008A05EB">
              <w:rPr>
                <w:rStyle w:val="Hiperhivatkozs"/>
                <w:b/>
                <w:noProof/>
              </w:rPr>
              <w:t xml:space="preserve"> </w:t>
            </w:r>
            <w:r w:rsidRPr="008A05EB">
              <w:rPr>
                <w:rStyle w:val="Hiperhivatkozs"/>
                <w:rFonts w:ascii="Tahoma" w:eastAsia="Calibri" w:hAnsi="Tahoma" w:cs="Tahoma"/>
                <w:b/>
                <w:noProof/>
                <w:lang w:eastAsia="hu-HU"/>
              </w:rPr>
              <w:t>Szerelő sarok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_Toc508612829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20" w:author="Németh Balázs" w:date="2018-03-12T10:11:00Z"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  <w:r w:rsidRPr="008A05EB">
              <w:rPr>
                <w:rStyle w:val="Hiperhivatkozs"/>
                <w:noProof/>
              </w:rPr>
              <w:fldChar w:fldCharType="end"/>
            </w:r>
          </w:ins>
        </w:p>
        <w:p w14:paraId="0DF98B96" w14:textId="4CEE59FA" w:rsidR="007216E3" w:rsidRDefault="007216E3">
          <w:pPr>
            <w:pStyle w:val="TJ1"/>
            <w:rPr>
              <w:ins w:id="21" w:author="Németh Balázs" w:date="2018-03-12T10:11:00Z"/>
              <w:rFonts w:eastAsiaTheme="minorEastAsia"/>
              <w:noProof/>
              <w:lang w:val="en-GB" w:eastAsia="en-GB"/>
            </w:rPr>
          </w:pPr>
          <w:ins w:id="22" w:author="Németh Balázs" w:date="2018-03-12T10:11:00Z">
            <w:r w:rsidRPr="008A05EB">
              <w:rPr>
                <w:rStyle w:val="Hiperhivatkozs"/>
                <w:noProof/>
              </w:rPr>
              <w:fldChar w:fldCharType="begin"/>
            </w:r>
            <w:r w:rsidRPr="008A05EB">
              <w:rPr>
                <w:rStyle w:val="Hiperhivatkozs"/>
                <w:noProof/>
              </w:rPr>
              <w:instrText xml:space="preserve"> </w:instrText>
            </w:r>
            <w:r>
              <w:rPr>
                <w:noProof/>
              </w:rPr>
              <w:instrText>HYPERLINK \l "_Toc508612830"</w:instrText>
            </w:r>
            <w:r w:rsidRPr="008A05EB">
              <w:rPr>
                <w:rStyle w:val="Hiperhivatkozs"/>
                <w:noProof/>
              </w:rPr>
              <w:instrText xml:space="preserve"> </w:instrText>
            </w:r>
            <w:r w:rsidRPr="008A05EB">
              <w:rPr>
                <w:rStyle w:val="Hiperhivatkozs"/>
                <w:noProof/>
              </w:rPr>
            </w:r>
            <w:r w:rsidRPr="008A05EB">
              <w:rPr>
                <w:rStyle w:val="Hiperhivatkozs"/>
                <w:noProof/>
              </w:rPr>
              <w:fldChar w:fldCharType="separate"/>
            </w:r>
            <w:r w:rsidRPr="008A05EB">
              <w:rPr>
                <w:rStyle w:val="Hiperhivatkozs"/>
                <w:rFonts w:ascii="Tahoma" w:eastAsia="Calibri" w:hAnsi="Tahoma" w:cs="Tahoma"/>
                <w:b/>
                <w:noProof/>
                <w:lang w:eastAsia="hu-HU"/>
              </w:rPr>
              <w:t>7.</w:t>
            </w:r>
            <w:r>
              <w:rPr>
                <w:rFonts w:eastAsiaTheme="minorEastAsia"/>
                <w:noProof/>
                <w:lang w:val="en-GB" w:eastAsia="en-GB"/>
              </w:rPr>
              <w:tab/>
            </w:r>
            <w:r w:rsidRPr="008A05EB">
              <w:rPr>
                <w:rStyle w:val="Hiperhivatkozs"/>
                <w:b/>
                <w:noProof/>
              </w:rPr>
              <w:t xml:space="preserve"> </w:t>
            </w:r>
            <w:r w:rsidRPr="008A05EB">
              <w:rPr>
                <w:rStyle w:val="Hiperhivatkozs"/>
                <w:rFonts w:ascii="MS Gothic" w:eastAsia="MS Gothic" w:hAnsi="MS Gothic"/>
                <w:b/>
                <w:noProof/>
              </w:rPr>
              <w:t>☒</w:t>
            </w:r>
            <w:r w:rsidRPr="008A05EB">
              <w:rPr>
                <w:rStyle w:val="Hiperhivatkozs"/>
                <w:b/>
                <w:noProof/>
              </w:rPr>
              <w:t xml:space="preserve"> </w:t>
            </w:r>
            <w:r w:rsidRPr="008A05EB">
              <w:rPr>
                <w:rStyle w:val="Hiperhivatkozs"/>
                <w:rFonts w:ascii="Tahoma" w:eastAsia="Calibri" w:hAnsi="Tahoma" w:cs="Tahoma"/>
                <w:b/>
                <w:noProof/>
                <w:lang w:eastAsia="hu-HU"/>
              </w:rPr>
              <w:t>Szerszám vezető elemek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_Toc508612830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23" w:author="Németh Balázs" w:date="2018-03-12T10:11:00Z"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  <w:r w:rsidRPr="008A05EB">
              <w:rPr>
                <w:rStyle w:val="Hiperhivatkozs"/>
                <w:noProof/>
              </w:rPr>
              <w:fldChar w:fldCharType="end"/>
            </w:r>
          </w:ins>
        </w:p>
        <w:p w14:paraId="396CA986" w14:textId="77616196" w:rsidR="007216E3" w:rsidRDefault="007216E3">
          <w:pPr>
            <w:pStyle w:val="TJ1"/>
            <w:rPr>
              <w:ins w:id="24" w:author="Németh Balázs" w:date="2018-03-12T10:11:00Z"/>
              <w:rFonts w:eastAsiaTheme="minorEastAsia"/>
              <w:noProof/>
              <w:lang w:val="en-GB" w:eastAsia="en-GB"/>
            </w:rPr>
          </w:pPr>
          <w:ins w:id="25" w:author="Németh Balázs" w:date="2018-03-12T10:11:00Z">
            <w:r w:rsidRPr="008A05EB">
              <w:rPr>
                <w:rStyle w:val="Hiperhivatkozs"/>
                <w:noProof/>
              </w:rPr>
              <w:fldChar w:fldCharType="begin"/>
            </w:r>
            <w:r w:rsidRPr="008A05EB">
              <w:rPr>
                <w:rStyle w:val="Hiperhivatkozs"/>
                <w:noProof/>
              </w:rPr>
              <w:instrText xml:space="preserve"> </w:instrText>
            </w:r>
            <w:r>
              <w:rPr>
                <w:noProof/>
              </w:rPr>
              <w:instrText>HYPERLINK \l "_Toc508612831"</w:instrText>
            </w:r>
            <w:r w:rsidRPr="008A05EB">
              <w:rPr>
                <w:rStyle w:val="Hiperhivatkozs"/>
                <w:noProof/>
              </w:rPr>
              <w:instrText xml:space="preserve"> </w:instrText>
            </w:r>
            <w:r w:rsidRPr="008A05EB">
              <w:rPr>
                <w:rStyle w:val="Hiperhivatkozs"/>
                <w:noProof/>
              </w:rPr>
            </w:r>
            <w:r w:rsidRPr="008A05EB">
              <w:rPr>
                <w:rStyle w:val="Hiperhivatkozs"/>
                <w:noProof/>
              </w:rPr>
              <w:fldChar w:fldCharType="separate"/>
            </w:r>
            <w:r w:rsidRPr="008A05EB">
              <w:rPr>
                <w:rStyle w:val="Hiperhivatkozs"/>
                <w:rFonts w:ascii="Tahoma" w:hAnsi="Tahoma" w:cs="Tahoma"/>
                <w:b/>
                <w:noProof/>
                <w:lang w:eastAsia="hu-HU"/>
              </w:rPr>
              <w:t>8.</w:t>
            </w:r>
            <w:r>
              <w:rPr>
                <w:rFonts w:eastAsiaTheme="minorEastAsia"/>
                <w:noProof/>
                <w:lang w:val="en-GB" w:eastAsia="en-GB"/>
              </w:rPr>
              <w:tab/>
            </w:r>
            <w:r w:rsidRPr="008A05EB">
              <w:rPr>
                <w:rStyle w:val="Hiperhivatkozs"/>
                <w:rFonts w:ascii="MS Gothic" w:eastAsia="MS Gothic" w:hAnsi="MS Gothic" w:cs="Tahoma"/>
                <w:b/>
                <w:noProof/>
                <w:lang w:eastAsia="hu-HU"/>
              </w:rPr>
              <w:t>☒</w:t>
            </w:r>
            <w:r w:rsidRPr="008A05EB">
              <w:rPr>
                <w:rStyle w:val="Hiperhivatkozs"/>
                <w:rFonts w:ascii="Tahoma" w:hAnsi="Tahoma" w:cs="Tahoma"/>
                <w:b/>
                <w:noProof/>
                <w:lang w:eastAsia="hu-HU"/>
              </w:rPr>
              <w:t xml:space="preserve"> Kilökő csomag vezető elemek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_Toc508612831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26" w:author="Németh Balázs" w:date="2018-03-12T10:11:00Z"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  <w:r w:rsidRPr="008A05EB">
              <w:rPr>
                <w:rStyle w:val="Hiperhivatkozs"/>
                <w:noProof/>
              </w:rPr>
              <w:fldChar w:fldCharType="end"/>
            </w:r>
          </w:ins>
        </w:p>
        <w:p w14:paraId="18B03DB8" w14:textId="78FCC1F3" w:rsidR="007216E3" w:rsidRDefault="007216E3">
          <w:pPr>
            <w:pStyle w:val="TJ1"/>
            <w:rPr>
              <w:ins w:id="27" w:author="Németh Balázs" w:date="2018-03-12T10:11:00Z"/>
              <w:rFonts w:eastAsiaTheme="minorEastAsia"/>
              <w:noProof/>
              <w:lang w:val="en-GB" w:eastAsia="en-GB"/>
            </w:rPr>
          </w:pPr>
          <w:ins w:id="28" w:author="Németh Balázs" w:date="2018-03-12T10:11:00Z">
            <w:r w:rsidRPr="008A05EB">
              <w:rPr>
                <w:rStyle w:val="Hiperhivatkozs"/>
                <w:noProof/>
              </w:rPr>
              <w:fldChar w:fldCharType="begin"/>
            </w:r>
            <w:r w:rsidRPr="008A05EB">
              <w:rPr>
                <w:rStyle w:val="Hiperhivatkozs"/>
                <w:noProof/>
              </w:rPr>
              <w:instrText xml:space="preserve"> </w:instrText>
            </w:r>
            <w:r>
              <w:rPr>
                <w:noProof/>
              </w:rPr>
              <w:instrText>HYPERLINK \l "_Toc508612832"</w:instrText>
            </w:r>
            <w:r w:rsidRPr="008A05EB">
              <w:rPr>
                <w:rStyle w:val="Hiperhivatkozs"/>
                <w:noProof/>
              </w:rPr>
              <w:instrText xml:space="preserve"> </w:instrText>
            </w:r>
            <w:r w:rsidRPr="008A05EB">
              <w:rPr>
                <w:rStyle w:val="Hiperhivatkozs"/>
                <w:noProof/>
              </w:rPr>
            </w:r>
            <w:r w:rsidRPr="008A05EB">
              <w:rPr>
                <w:rStyle w:val="Hiperhivatkozs"/>
                <w:noProof/>
              </w:rPr>
              <w:fldChar w:fldCharType="separate"/>
            </w:r>
            <w:r w:rsidRPr="008A05EB">
              <w:rPr>
                <w:rStyle w:val="Hiperhivatkozs"/>
                <w:rFonts w:ascii="Tahoma" w:hAnsi="Tahoma" w:cs="Tahoma"/>
                <w:b/>
                <w:noProof/>
                <w:lang w:eastAsia="hu-HU"/>
              </w:rPr>
              <w:t>9.</w:t>
            </w:r>
            <w:r>
              <w:rPr>
                <w:rFonts w:eastAsiaTheme="minorEastAsia"/>
                <w:noProof/>
                <w:lang w:val="en-GB" w:eastAsia="en-GB"/>
              </w:rPr>
              <w:tab/>
            </w:r>
            <w:r w:rsidRPr="008A05EB">
              <w:rPr>
                <w:rStyle w:val="Hiperhivatkozs"/>
                <w:rFonts w:ascii="MS Gothic" w:eastAsia="MS Gothic" w:hAnsi="MS Gothic" w:cs="Tahoma"/>
                <w:b/>
                <w:noProof/>
                <w:lang w:eastAsia="hu-HU"/>
              </w:rPr>
              <w:t>☒</w:t>
            </w:r>
            <w:r w:rsidRPr="008A05EB">
              <w:rPr>
                <w:rStyle w:val="Hiperhivatkozs"/>
                <w:rFonts w:ascii="Tahoma" w:hAnsi="Tahoma" w:cs="Tahoma"/>
                <w:b/>
                <w:noProof/>
                <w:lang w:eastAsia="hu-HU"/>
              </w:rPr>
              <w:t xml:space="preserve"> Finomvezető egység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_Toc508612832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29" w:author="Németh Balázs" w:date="2018-03-12T10:11:00Z"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  <w:r w:rsidRPr="008A05EB">
              <w:rPr>
                <w:rStyle w:val="Hiperhivatkozs"/>
                <w:noProof/>
              </w:rPr>
              <w:fldChar w:fldCharType="end"/>
            </w:r>
          </w:ins>
        </w:p>
        <w:p w14:paraId="3C3C6C9F" w14:textId="31FA70F5" w:rsidR="007216E3" w:rsidRDefault="007216E3">
          <w:pPr>
            <w:pStyle w:val="TJ1"/>
            <w:rPr>
              <w:ins w:id="30" w:author="Németh Balázs" w:date="2018-03-12T10:11:00Z"/>
              <w:rFonts w:eastAsiaTheme="minorEastAsia"/>
              <w:noProof/>
              <w:lang w:val="en-GB" w:eastAsia="en-GB"/>
            </w:rPr>
          </w:pPr>
          <w:ins w:id="31" w:author="Németh Balázs" w:date="2018-03-12T10:11:00Z">
            <w:r w:rsidRPr="008A05EB">
              <w:rPr>
                <w:rStyle w:val="Hiperhivatkozs"/>
                <w:noProof/>
              </w:rPr>
              <w:fldChar w:fldCharType="begin"/>
            </w:r>
            <w:r w:rsidRPr="008A05EB">
              <w:rPr>
                <w:rStyle w:val="Hiperhivatkozs"/>
                <w:noProof/>
              </w:rPr>
              <w:instrText xml:space="preserve"> </w:instrText>
            </w:r>
            <w:r>
              <w:rPr>
                <w:noProof/>
              </w:rPr>
              <w:instrText>HYPERLINK \l "_Toc508612833"</w:instrText>
            </w:r>
            <w:r w:rsidRPr="008A05EB">
              <w:rPr>
                <w:rStyle w:val="Hiperhivatkozs"/>
                <w:noProof/>
              </w:rPr>
              <w:instrText xml:space="preserve"> </w:instrText>
            </w:r>
            <w:r w:rsidRPr="008A05EB">
              <w:rPr>
                <w:rStyle w:val="Hiperhivatkozs"/>
                <w:noProof/>
              </w:rPr>
            </w:r>
            <w:r w:rsidRPr="008A05EB">
              <w:rPr>
                <w:rStyle w:val="Hiperhivatkozs"/>
                <w:noProof/>
              </w:rPr>
              <w:fldChar w:fldCharType="separate"/>
            </w:r>
            <w:r w:rsidRPr="008A05EB">
              <w:rPr>
                <w:rStyle w:val="Hiperhivatkozs"/>
                <w:rFonts w:ascii="Tahoma" w:eastAsia="Calibri" w:hAnsi="Tahoma" w:cs="Tahoma"/>
                <w:b/>
                <w:noProof/>
                <w:lang w:eastAsia="hu-HU"/>
              </w:rPr>
              <w:t>10.</w:t>
            </w:r>
            <w:r>
              <w:rPr>
                <w:rFonts w:eastAsiaTheme="minorEastAsia"/>
                <w:noProof/>
                <w:lang w:val="en-GB" w:eastAsia="en-GB"/>
              </w:rPr>
              <w:tab/>
            </w:r>
            <w:r w:rsidRPr="008A05EB">
              <w:rPr>
                <w:rStyle w:val="Hiperhivatkozs"/>
                <w:rFonts w:ascii="MS Gothic" w:eastAsia="MS Gothic" w:hAnsi="MS Gothic"/>
                <w:b/>
                <w:noProof/>
              </w:rPr>
              <w:t>☒</w:t>
            </w:r>
            <w:r w:rsidRPr="008A05EB">
              <w:rPr>
                <w:rStyle w:val="Hiperhivatkozs"/>
                <w:b/>
                <w:noProof/>
              </w:rPr>
              <w:t xml:space="preserve"> </w:t>
            </w:r>
            <w:r w:rsidRPr="008A05EB">
              <w:rPr>
                <w:rStyle w:val="Hiperhivatkozs"/>
                <w:rFonts w:ascii="Tahoma" w:eastAsia="Calibri" w:hAnsi="Tahoma" w:cs="Tahoma"/>
                <w:b/>
                <w:noProof/>
                <w:lang w:eastAsia="hu-HU"/>
              </w:rPr>
              <w:t>Ék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_Toc508612833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32" w:author="Németh Balázs" w:date="2018-03-12T10:11:00Z"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  <w:r w:rsidRPr="008A05EB">
              <w:rPr>
                <w:rStyle w:val="Hiperhivatkozs"/>
                <w:noProof/>
              </w:rPr>
              <w:fldChar w:fldCharType="end"/>
            </w:r>
          </w:ins>
        </w:p>
        <w:p w14:paraId="751FF31D" w14:textId="7AB1234C" w:rsidR="007216E3" w:rsidRDefault="007216E3">
          <w:pPr>
            <w:pStyle w:val="TJ1"/>
            <w:rPr>
              <w:ins w:id="33" w:author="Németh Balázs" w:date="2018-03-12T10:11:00Z"/>
              <w:rFonts w:eastAsiaTheme="minorEastAsia"/>
              <w:noProof/>
              <w:lang w:val="en-GB" w:eastAsia="en-GB"/>
            </w:rPr>
          </w:pPr>
          <w:ins w:id="34" w:author="Németh Balázs" w:date="2018-03-12T10:11:00Z">
            <w:r w:rsidRPr="008A05EB">
              <w:rPr>
                <w:rStyle w:val="Hiperhivatkozs"/>
                <w:noProof/>
              </w:rPr>
              <w:fldChar w:fldCharType="begin"/>
            </w:r>
            <w:r w:rsidRPr="008A05EB">
              <w:rPr>
                <w:rStyle w:val="Hiperhivatkozs"/>
                <w:noProof/>
              </w:rPr>
              <w:instrText xml:space="preserve"> </w:instrText>
            </w:r>
            <w:r>
              <w:rPr>
                <w:noProof/>
              </w:rPr>
              <w:instrText>HYPERLINK \l "_Toc508612834"</w:instrText>
            </w:r>
            <w:r w:rsidRPr="008A05EB">
              <w:rPr>
                <w:rStyle w:val="Hiperhivatkozs"/>
                <w:noProof/>
              </w:rPr>
              <w:instrText xml:space="preserve"> </w:instrText>
            </w:r>
            <w:r w:rsidRPr="008A05EB">
              <w:rPr>
                <w:rStyle w:val="Hiperhivatkozs"/>
                <w:noProof/>
              </w:rPr>
            </w:r>
            <w:r w:rsidRPr="008A05EB">
              <w:rPr>
                <w:rStyle w:val="Hiperhivatkozs"/>
                <w:noProof/>
              </w:rPr>
              <w:fldChar w:fldCharType="separate"/>
            </w:r>
            <w:r w:rsidRPr="008A05EB">
              <w:rPr>
                <w:rStyle w:val="Hiperhivatkozs"/>
                <w:rFonts w:ascii="Tahoma" w:eastAsia="Calibri" w:hAnsi="Tahoma" w:cs="Tahoma"/>
                <w:b/>
                <w:noProof/>
                <w:lang w:eastAsia="hu-HU"/>
              </w:rPr>
              <w:t xml:space="preserve">11. </w:t>
            </w:r>
            <w:r w:rsidRPr="008A05EB">
              <w:rPr>
                <w:rStyle w:val="Hiperhivatkozs"/>
                <w:rFonts w:ascii="Segoe UI Symbol" w:eastAsia="Calibri" w:hAnsi="Segoe UI Symbol" w:cs="Segoe UI Symbol"/>
                <w:b/>
                <w:noProof/>
                <w:lang w:eastAsia="hu-HU"/>
              </w:rPr>
              <w:t>☒</w:t>
            </w:r>
            <w:r w:rsidRPr="008A05EB">
              <w:rPr>
                <w:rStyle w:val="Hiperhivatkozs"/>
                <w:rFonts w:ascii="Tahoma" w:eastAsia="Calibri" w:hAnsi="Tahoma" w:cs="Tahoma"/>
                <w:b/>
                <w:noProof/>
                <w:lang w:eastAsia="hu-HU"/>
              </w:rPr>
              <w:t xml:space="preserve"> Mozgó alkatrészek szerelése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_Toc508612834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35" w:author="Németh Balázs" w:date="2018-03-12T10:11:00Z"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  <w:r w:rsidRPr="008A05EB">
              <w:rPr>
                <w:rStyle w:val="Hiperhivatkozs"/>
                <w:noProof/>
              </w:rPr>
              <w:fldChar w:fldCharType="end"/>
            </w:r>
          </w:ins>
        </w:p>
        <w:p w14:paraId="65BE9A31" w14:textId="79502704" w:rsidR="007216E3" w:rsidRDefault="007216E3">
          <w:pPr>
            <w:pStyle w:val="TJ1"/>
            <w:rPr>
              <w:ins w:id="36" w:author="Németh Balázs" w:date="2018-03-12T10:11:00Z"/>
              <w:rFonts w:eastAsiaTheme="minorEastAsia"/>
              <w:noProof/>
              <w:lang w:val="en-GB" w:eastAsia="en-GB"/>
            </w:rPr>
          </w:pPr>
          <w:ins w:id="37" w:author="Németh Balázs" w:date="2018-03-12T10:11:00Z">
            <w:r w:rsidRPr="008A05EB">
              <w:rPr>
                <w:rStyle w:val="Hiperhivatkozs"/>
                <w:noProof/>
              </w:rPr>
              <w:fldChar w:fldCharType="begin"/>
            </w:r>
            <w:r w:rsidRPr="008A05EB">
              <w:rPr>
                <w:rStyle w:val="Hiperhivatkozs"/>
                <w:noProof/>
              </w:rPr>
              <w:instrText xml:space="preserve"> </w:instrText>
            </w:r>
            <w:r>
              <w:rPr>
                <w:noProof/>
              </w:rPr>
              <w:instrText>HYPERLINK \l "_Toc508612835"</w:instrText>
            </w:r>
            <w:r w:rsidRPr="008A05EB">
              <w:rPr>
                <w:rStyle w:val="Hiperhivatkozs"/>
                <w:noProof/>
              </w:rPr>
              <w:instrText xml:space="preserve"> </w:instrText>
            </w:r>
            <w:r w:rsidRPr="008A05EB">
              <w:rPr>
                <w:rStyle w:val="Hiperhivatkozs"/>
                <w:noProof/>
              </w:rPr>
            </w:r>
            <w:r w:rsidRPr="008A05EB">
              <w:rPr>
                <w:rStyle w:val="Hiperhivatkozs"/>
                <w:noProof/>
              </w:rPr>
              <w:fldChar w:fldCharType="separate"/>
            </w:r>
            <w:r w:rsidRPr="008A05EB">
              <w:rPr>
                <w:rStyle w:val="Hiperhivatkozs"/>
                <w:rFonts w:ascii="Tahoma" w:eastAsia="Calibri" w:hAnsi="Tahoma" w:cs="Tahoma"/>
                <w:b/>
                <w:noProof/>
                <w:lang w:eastAsia="hu-HU"/>
              </w:rPr>
              <w:t xml:space="preserve">12. </w:t>
            </w:r>
            <w:r w:rsidRPr="008A05EB">
              <w:rPr>
                <w:rStyle w:val="Hiperhivatkozs"/>
                <w:rFonts w:ascii="Segoe UI Symbol" w:eastAsia="Calibri" w:hAnsi="Segoe UI Symbol" w:cs="Segoe UI Symbol"/>
                <w:b/>
                <w:noProof/>
                <w:lang w:eastAsia="hu-HU"/>
              </w:rPr>
              <w:t>☒</w:t>
            </w:r>
            <w:r w:rsidRPr="008A05EB">
              <w:rPr>
                <w:rStyle w:val="Hiperhivatkozs"/>
                <w:rFonts w:ascii="Tahoma" w:eastAsia="Calibri" w:hAnsi="Tahoma" w:cs="Tahoma"/>
                <w:b/>
                <w:noProof/>
                <w:lang w:eastAsia="hu-HU"/>
              </w:rPr>
              <w:t xml:space="preserve"> Kilökők férőhelyének kialakítása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_Toc508612835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38" w:author="Németh Balázs" w:date="2018-03-12T10:11:00Z"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  <w:r w:rsidRPr="008A05EB">
              <w:rPr>
                <w:rStyle w:val="Hiperhivatkozs"/>
                <w:noProof/>
              </w:rPr>
              <w:fldChar w:fldCharType="end"/>
            </w:r>
          </w:ins>
        </w:p>
        <w:p w14:paraId="5C2E30FA" w14:textId="6576027E" w:rsidR="007216E3" w:rsidRDefault="007216E3">
          <w:pPr>
            <w:pStyle w:val="TJ1"/>
            <w:rPr>
              <w:ins w:id="39" w:author="Németh Balázs" w:date="2018-03-12T10:11:00Z"/>
              <w:rFonts w:eastAsiaTheme="minorEastAsia"/>
              <w:noProof/>
              <w:lang w:val="en-GB" w:eastAsia="en-GB"/>
            </w:rPr>
          </w:pPr>
          <w:ins w:id="40" w:author="Németh Balázs" w:date="2018-03-12T10:11:00Z">
            <w:r w:rsidRPr="008A05EB">
              <w:rPr>
                <w:rStyle w:val="Hiperhivatkozs"/>
                <w:noProof/>
              </w:rPr>
              <w:fldChar w:fldCharType="begin"/>
            </w:r>
            <w:r w:rsidRPr="008A05EB">
              <w:rPr>
                <w:rStyle w:val="Hiperhivatkozs"/>
                <w:noProof/>
              </w:rPr>
              <w:instrText xml:space="preserve"> </w:instrText>
            </w:r>
            <w:r>
              <w:rPr>
                <w:noProof/>
              </w:rPr>
              <w:instrText>HYPERLINK \l "_Toc508612836"</w:instrText>
            </w:r>
            <w:r w:rsidRPr="008A05EB">
              <w:rPr>
                <w:rStyle w:val="Hiperhivatkozs"/>
                <w:noProof/>
              </w:rPr>
              <w:instrText xml:space="preserve"> </w:instrText>
            </w:r>
            <w:r w:rsidRPr="008A05EB">
              <w:rPr>
                <w:rStyle w:val="Hiperhivatkozs"/>
                <w:noProof/>
              </w:rPr>
            </w:r>
            <w:r w:rsidRPr="008A05EB">
              <w:rPr>
                <w:rStyle w:val="Hiperhivatkozs"/>
                <w:noProof/>
              </w:rPr>
              <w:fldChar w:fldCharType="separate"/>
            </w:r>
            <w:r w:rsidRPr="008A05EB">
              <w:rPr>
                <w:rStyle w:val="Hiperhivatkozs"/>
                <w:rFonts w:ascii="Tahoma" w:eastAsia="Calibri" w:hAnsi="Tahoma" w:cs="Tahoma"/>
                <w:b/>
                <w:noProof/>
                <w:lang w:eastAsia="hu-HU"/>
              </w:rPr>
              <w:t>13.</w:t>
            </w:r>
            <w:r w:rsidRPr="008A05EB">
              <w:rPr>
                <w:rStyle w:val="Hiperhivatkozs"/>
                <w:b/>
                <w:noProof/>
              </w:rPr>
              <w:t xml:space="preserve"> </w:t>
            </w:r>
            <w:r w:rsidRPr="008A05EB">
              <w:rPr>
                <w:rStyle w:val="Hiperhivatkozs"/>
                <w:rFonts w:ascii="MS Gothic" w:eastAsia="MS Gothic" w:hAnsi="MS Gothic"/>
                <w:b/>
                <w:noProof/>
              </w:rPr>
              <w:t>☐</w:t>
            </w:r>
            <w:r w:rsidRPr="008A05EB">
              <w:rPr>
                <w:rStyle w:val="Hiperhivatkozs"/>
                <w:b/>
                <w:noProof/>
              </w:rPr>
              <w:t xml:space="preserve"> </w:t>
            </w:r>
            <w:r w:rsidRPr="008A05EB">
              <w:rPr>
                <w:rStyle w:val="Hiperhivatkozs"/>
                <w:rFonts w:ascii="Tahoma" w:eastAsia="Calibri" w:hAnsi="Tahoma" w:cs="Tahoma"/>
                <w:b/>
                <w:noProof/>
                <w:lang w:eastAsia="hu-HU"/>
              </w:rPr>
              <w:t>Központi kilökőszár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_Toc508612836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41" w:author="Németh Balázs" w:date="2018-03-12T10:11:00Z"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  <w:r w:rsidRPr="008A05EB">
              <w:rPr>
                <w:rStyle w:val="Hiperhivatkozs"/>
                <w:noProof/>
              </w:rPr>
              <w:fldChar w:fldCharType="end"/>
            </w:r>
          </w:ins>
        </w:p>
        <w:p w14:paraId="7319C53A" w14:textId="7C94FD86" w:rsidR="007216E3" w:rsidRDefault="007216E3">
          <w:pPr>
            <w:pStyle w:val="TJ1"/>
            <w:rPr>
              <w:ins w:id="42" w:author="Németh Balázs" w:date="2018-03-12T10:11:00Z"/>
              <w:rFonts w:eastAsiaTheme="minorEastAsia"/>
              <w:noProof/>
              <w:lang w:val="en-GB" w:eastAsia="en-GB"/>
            </w:rPr>
          </w:pPr>
          <w:ins w:id="43" w:author="Németh Balázs" w:date="2018-03-12T10:11:00Z">
            <w:r w:rsidRPr="008A05EB">
              <w:rPr>
                <w:rStyle w:val="Hiperhivatkozs"/>
                <w:noProof/>
              </w:rPr>
              <w:fldChar w:fldCharType="begin"/>
            </w:r>
            <w:r w:rsidRPr="008A05EB">
              <w:rPr>
                <w:rStyle w:val="Hiperhivatkozs"/>
                <w:noProof/>
              </w:rPr>
              <w:instrText xml:space="preserve"> </w:instrText>
            </w:r>
            <w:r>
              <w:rPr>
                <w:noProof/>
              </w:rPr>
              <w:instrText>HYPERLINK \l "_Toc508612837"</w:instrText>
            </w:r>
            <w:r w:rsidRPr="008A05EB">
              <w:rPr>
                <w:rStyle w:val="Hiperhivatkozs"/>
                <w:noProof/>
              </w:rPr>
              <w:instrText xml:space="preserve"> </w:instrText>
            </w:r>
            <w:r w:rsidRPr="008A05EB">
              <w:rPr>
                <w:rStyle w:val="Hiperhivatkozs"/>
                <w:noProof/>
              </w:rPr>
            </w:r>
            <w:r w:rsidRPr="008A05EB">
              <w:rPr>
                <w:rStyle w:val="Hiperhivatkozs"/>
                <w:noProof/>
              </w:rPr>
              <w:fldChar w:fldCharType="separate"/>
            </w:r>
            <w:r w:rsidRPr="008A05EB">
              <w:rPr>
                <w:rStyle w:val="Hiperhivatkozs"/>
                <w:rFonts w:ascii="Tahoma" w:hAnsi="Tahoma" w:cs="Tahoma"/>
                <w:b/>
                <w:noProof/>
                <w:lang w:eastAsia="hu-HU"/>
              </w:rPr>
              <w:t>14.</w:t>
            </w:r>
            <w:r>
              <w:rPr>
                <w:rFonts w:eastAsiaTheme="minorEastAsia"/>
                <w:noProof/>
                <w:lang w:val="en-GB" w:eastAsia="en-GB"/>
              </w:rPr>
              <w:tab/>
            </w:r>
            <w:r w:rsidRPr="008A05EB">
              <w:rPr>
                <w:rStyle w:val="Hiperhivatkozs"/>
                <w:rFonts w:ascii="MS Gothic" w:eastAsia="MS Gothic" w:hAnsi="MS Gothic" w:cs="Tahoma"/>
                <w:b/>
                <w:noProof/>
              </w:rPr>
              <w:t>☒</w:t>
            </w:r>
            <w:r w:rsidRPr="008A05EB">
              <w:rPr>
                <w:rStyle w:val="Hiperhivatkozs"/>
                <w:rFonts w:ascii="Tahoma" w:hAnsi="Tahoma" w:cs="Tahoma"/>
                <w:b/>
                <w:noProof/>
              </w:rPr>
              <w:t xml:space="preserve"> Menetes kidobó betét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_Toc508612837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44" w:author="Németh Balázs" w:date="2018-03-12T10:11:00Z"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  <w:r w:rsidRPr="008A05EB">
              <w:rPr>
                <w:rStyle w:val="Hiperhivatkozs"/>
                <w:noProof/>
              </w:rPr>
              <w:fldChar w:fldCharType="end"/>
            </w:r>
          </w:ins>
        </w:p>
        <w:p w14:paraId="3EB03D2E" w14:textId="2970A18A" w:rsidR="007216E3" w:rsidRDefault="007216E3">
          <w:pPr>
            <w:pStyle w:val="TJ1"/>
            <w:rPr>
              <w:ins w:id="45" w:author="Németh Balázs" w:date="2018-03-12T10:11:00Z"/>
              <w:rFonts w:eastAsiaTheme="minorEastAsia"/>
              <w:noProof/>
              <w:lang w:val="en-GB" w:eastAsia="en-GB"/>
            </w:rPr>
          </w:pPr>
          <w:ins w:id="46" w:author="Németh Balázs" w:date="2018-03-12T10:11:00Z">
            <w:r w:rsidRPr="008A05EB">
              <w:rPr>
                <w:rStyle w:val="Hiperhivatkozs"/>
                <w:noProof/>
              </w:rPr>
              <w:fldChar w:fldCharType="begin"/>
            </w:r>
            <w:r w:rsidRPr="008A05EB">
              <w:rPr>
                <w:rStyle w:val="Hiperhivatkozs"/>
                <w:noProof/>
              </w:rPr>
              <w:instrText xml:space="preserve"> </w:instrText>
            </w:r>
            <w:r>
              <w:rPr>
                <w:noProof/>
              </w:rPr>
              <w:instrText>HYPERLINK \l "_Toc508612838"</w:instrText>
            </w:r>
            <w:r w:rsidRPr="008A05EB">
              <w:rPr>
                <w:rStyle w:val="Hiperhivatkozs"/>
                <w:noProof/>
              </w:rPr>
              <w:instrText xml:space="preserve"> </w:instrText>
            </w:r>
            <w:r w:rsidRPr="008A05EB">
              <w:rPr>
                <w:rStyle w:val="Hiperhivatkozs"/>
                <w:noProof/>
              </w:rPr>
            </w:r>
            <w:r w:rsidRPr="008A05EB">
              <w:rPr>
                <w:rStyle w:val="Hiperhivatkozs"/>
                <w:noProof/>
              </w:rPr>
              <w:fldChar w:fldCharType="separate"/>
            </w:r>
            <w:r w:rsidRPr="008A05EB">
              <w:rPr>
                <w:rStyle w:val="Hiperhivatkozs"/>
                <w:rFonts w:ascii="Tahoma" w:hAnsi="Tahoma" w:cs="Tahoma"/>
                <w:b/>
                <w:noProof/>
                <w:lang w:eastAsia="hu-HU"/>
              </w:rPr>
              <w:t>15.</w:t>
            </w:r>
            <w:r>
              <w:rPr>
                <w:rFonts w:eastAsiaTheme="minorEastAsia"/>
                <w:noProof/>
                <w:lang w:val="en-GB" w:eastAsia="en-GB"/>
              </w:rPr>
              <w:tab/>
            </w:r>
            <w:r w:rsidRPr="008A05EB">
              <w:rPr>
                <w:rStyle w:val="Hiperhivatkozs"/>
                <w:rFonts w:ascii="MS Gothic" w:eastAsia="MS Gothic" w:hAnsi="MS Gothic"/>
                <w:b/>
                <w:noProof/>
              </w:rPr>
              <w:t>☐</w:t>
            </w:r>
            <w:r w:rsidRPr="008A05EB">
              <w:rPr>
                <w:rStyle w:val="Hiperhivatkozs"/>
                <w:b/>
                <w:noProof/>
              </w:rPr>
              <w:t xml:space="preserve"> </w:t>
            </w:r>
            <w:r w:rsidRPr="008A05EB">
              <w:rPr>
                <w:rStyle w:val="Hiperhivatkozs"/>
                <w:rFonts w:ascii="Tahoma" w:eastAsia="Calibri" w:hAnsi="Tahoma" w:cs="Tahoma"/>
                <w:b/>
                <w:noProof/>
                <w:lang w:eastAsia="hu-HU"/>
              </w:rPr>
              <w:t>Végállás ellenőrző rendszer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_Toc508612838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47" w:author="Németh Balázs" w:date="2018-03-12T10:11:00Z"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  <w:r w:rsidRPr="008A05EB">
              <w:rPr>
                <w:rStyle w:val="Hiperhivatkozs"/>
                <w:noProof/>
              </w:rPr>
              <w:fldChar w:fldCharType="end"/>
            </w:r>
          </w:ins>
        </w:p>
        <w:p w14:paraId="0A27D1F9" w14:textId="00F33E7B" w:rsidR="007216E3" w:rsidRDefault="007216E3">
          <w:pPr>
            <w:pStyle w:val="TJ1"/>
            <w:rPr>
              <w:ins w:id="48" w:author="Németh Balázs" w:date="2018-03-12T10:11:00Z"/>
              <w:rFonts w:eastAsiaTheme="minorEastAsia"/>
              <w:noProof/>
              <w:lang w:val="en-GB" w:eastAsia="en-GB"/>
            </w:rPr>
          </w:pPr>
          <w:ins w:id="49" w:author="Németh Balázs" w:date="2018-03-12T10:11:00Z">
            <w:r w:rsidRPr="008A05EB">
              <w:rPr>
                <w:rStyle w:val="Hiperhivatkozs"/>
                <w:noProof/>
              </w:rPr>
              <w:fldChar w:fldCharType="begin"/>
            </w:r>
            <w:r w:rsidRPr="008A05EB">
              <w:rPr>
                <w:rStyle w:val="Hiperhivatkozs"/>
                <w:noProof/>
              </w:rPr>
              <w:instrText xml:space="preserve"> </w:instrText>
            </w:r>
            <w:r>
              <w:rPr>
                <w:noProof/>
              </w:rPr>
              <w:instrText>HYPERLINK \l "_Toc508612839"</w:instrText>
            </w:r>
            <w:r w:rsidRPr="008A05EB">
              <w:rPr>
                <w:rStyle w:val="Hiperhivatkozs"/>
                <w:noProof/>
              </w:rPr>
              <w:instrText xml:space="preserve"> </w:instrText>
            </w:r>
            <w:r w:rsidRPr="008A05EB">
              <w:rPr>
                <w:rStyle w:val="Hiperhivatkozs"/>
                <w:noProof/>
              </w:rPr>
            </w:r>
            <w:r w:rsidRPr="008A05EB">
              <w:rPr>
                <w:rStyle w:val="Hiperhivatkozs"/>
                <w:noProof/>
              </w:rPr>
              <w:fldChar w:fldCharType="separate"/>
            </w:r>
            <w:r w:rsidRPr="008A05EB">
              <w:rPr>
                <w:rStyle w:val="Hiperhivatkozs"/>
                <w:rFonts w:ascii="Tahoma" w:hAnsi="Tahoma" w:cs="Tahoma"/>
                <w:b/>
                <w:noProof/>
                <w:lang w:eastAsia="hu-HU"/>
              </w:rPr>
              <w:t>16.</w:t>
            </w:r>
            <w:r>
              <w:rPr>
                <w:rFonts w:eastAsiaTheme="minorEastAsia"/>
                <w:noProof/>
                <w:lang w:val="en-GB" w:eastAsia="en-GB"/>
              </w:rPr>
              <w:tab/>
            </w:r>
            <w:r w:rsidRPr="008A05EB">
              <w:rPr>
                <w:rStyle w:val="Hiperhivatkozs"/>
                <w:rFonts w:ascii="MS Gothic" w:eastAsia="MS Gothic" w:hAnsi="MS Gothic"/>
                <w:b/>
                <w:noProof/>
              </w:rPr>
              <w:t>☒</w:t>
            </w:r>
            <w:r w:rsidRPr="008A05EB">
              <w:rPr>
                <w:rStyle w:val="Hiperhivatkozs"/>
                <w:b/>
                <w:noProof/>
              </w:rPr>
              <w:t xml:space="preserve"> </w:t>
            </w:r>
            <w:r w:rsidRPr="008A05EB">
              <w:rPr>
                <w:rStyle w:val="Hiperhivatkozs"/>
                <w:rFonts w:ascii="Tahoma" w:eastAsia="Calibri" w:hAnsi="Tahoma" w:cs="Tahoma"/>
                <w:b/>
                <w:noProof/>
                <w:lang w:eastAsia="hu-HU"/>
              </w:rPr>
              <w:t>Emelőszem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_Toc508612839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50" w:author="Németh Balázs" w:date="2018-03-12T10:11:00Z"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  <w:r w:rsidRPr="008A05EB">
              <w:rPr>
                <w:rStyle w:val="Hiperhivatkozs"/>
                <w:noProof/>
              </w:rPr>
              <w:fldChar w:fldCharType="end"/>
            </w:r>
          </w:ins>
        </w:p>
        <w:p w14:paraId="34AF0324" w14:textId="37DCEAA4" w:rsidR="007216E3" w:rsidRDefault="007216E3">
          <w:pPr>
            <w:pStyle w:val="TJ1"/>
            <w:rPr>
              <w:ins w:id="51" w:author="Németh Balázs" w:date="2018-03-12T10:11:00Z"/>
              <w:rFonts w:eastAsiaTheme="minorEastAsia"/>
              <w:noProof/>
              <w:lang w:val="en-GB" w:eastAsia="en-GB"/>
            </w:rPr>
          </w:pPr>
          <w:ins w:id="52" w:author="Németh Balázs" w:date="2018-03-12T10:11:00Z">
            <w:r w:rsidRPr="008A05EB">
              <w:rPr>
                <w:rStyle w:val="Hiperhivatkozs"/>
                <w:noProof/>
              </w:rPr>
              <w:fldChar w:fldCharType="begin"/>
            </w:r>
            <w:r w:rsidRPr="008A05EB">
              <w:rPr>
                <w:rStyle w:val="Hiperhivatkozs"/>
                <w:noProof/>
              </w:rPr>
              <w:instrText xml:space="preserve"> </w:instrText>
            </w:r>
            <w:r>
              <w:rPr>
                <w:noProof/>
              </w:rPr>
              <w:instrText>HYPERLINK \l "_Toc508612840"</w:instrText>
            </w:r>
            <w:r w:rsidRPr="008A05EB">
              <w:rPr>
                <w:rStyle w:val="Hiperhivatkozs"/>
                <w:noProof/>
              </w:rPr>
              <w:instrText xml:space="preserve"> </w:instrText>
            </w:r>
            <w:r w:rsidRPr="008A05EB">
              <w:rPr>
                <w:rStyle w:val="Hiperhivatkozs"/>
                <w:noProof/>
              </w:rPr>
            </w:r>
            <w:r w:rsidRPr="008A05EB">
              <w:rPr>
                <w:rStyle w:val="Hiperhivatkozs"/>
                <w:noProof/>
              </w:rPr>
              <w:fldChar w:fldCharType="separate"/>
            </w:r>
            <w:r w:rsidRPr="008A05EB">
              <w:rPr>
                <w:rStyle w:val="Hiperhivatkozs"/>
                <w:rFonts w:ascii="Tahoma" w:hAnsi="Tahoma" w:cs="Tahoma"/>
                <w:b/>
                <w:noProof/>
                <w:lang w:eastAsia="hu-HU"/>
              </w:rPr>
              <w:t>17.</w:t>
            </w:r>
            <w:r>
              <w:rPr>
                <w:rFonts w:eastAsiaTheme="minorEastAsia"/>
                <w:noProof/>
                <w:lang w:val="en-GB" w:eastAsia="en-GB"/>
              </w:rPr>
              <w:tab/>
            </w:r>
            <w:r w:rsidRPr="008A05EB">
              <w:rPr>
                <w:rStyle w:val="Hiperhivatkozs"/>
                <w:rFonts w:ascii="MS Gothic" w:eastAsia="MS Gothic" w:hAnsi="MS Gothic"/>
                <w:b/>
                <w:noProof/>
              </w:rPr>
              <w:t>☒</w:t>
            </w:r>
            <w:r w:rsidRPr="008A05EB">
              <w:rPr>
                <w:rStyle w:val="Hiperhivatkozs"/>
                <w:b/>
                <w:noProof/>
              </w:rPr>
              <w:t xml:space="preserve"> </w:t>
            </w:r>
            <w:r w:rsidRPr="008A05EB">
              <w:rPr>
                <w:rStyle w:val="Hiperhivatkozs"/>
                <w:rFonts w:ascii="Tahoma" w:eastAsia="Calibri" w:hAnsi="Tahoma" w:cs="Tahoma"/>
                <w:b/>
                <w:noProof/>
                <w:lang w:eastAsia="hu-HU"/>
              </w:rPr>
              <w:t>Záró eszköz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_Toc508612840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53" w:author="Németh Balázs" w:date="2018-03-12T10:11:00Z"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  <w:r w:rsidRPr="008A05EB">
              <w:rPr>
                <w:rStyle w:val="Hiperhivatkozs"/>
                <w:noProof/>
              </w:rPr>
              <w:fldChar w:fldCharType="end"/>
            </w:r>
          </w:ins>
        </w:p>
        <w:p w14:paraId="39185312" w14:textId="782C0D01" w:rsidR="007216E3" w:rsidRDefault="007216E3">
          <w:pPr>
            <w:pStyle w:val="TJ1"/>
            <w:rPr>
              <w:ins w:id="54" w:author="Németh Balázs" w:date="2018-03-12T10:11:00Z"/>
              <w:rFonts w:eastAsiaTheme="minorEastAsia"/>
              <w:noProof/>
              <w:lang w:val="en-GB" w:eastAsia="en-GB"/>
            </w:rPr>
          </w:pPr>
          <w:ins w:id="55" w:author="Németh Balázs" w:date="2018-03-12T10:11:00Z">
            <w:r w:rsidRPr="008A05EB">
              <w:rPr>
                <w:rStyle w:val="Hiperhivatkozs"/>
                <w:noProof/>
              </w:rPr>
              <w:fldChar w:fldCharType="begin"/>
            </w:r>
            <w:r w:rsidRPr="008A05EB">
              <w:rPr>
                <w:rStyle w:val="Hiperhivatkozs"/>
                <w:noProof/>
              </w:rPr>
              <w:instrText xml:space="preserve"> </w:instrText>
            </w:r>
            <w:r>
              <w:rPr>
                <w:noProof/>
              </w:rPr>
              <w:instrText>HYPERLINK \l "_Toc508612841"</w:instrText>
            </w:r>
            <w:r w:rsidRPr="008A05EB">
              <w:rPr>
                <w:rStyle w:val="Hiperhivatkozs"/>
                <w:noProof/>
              </w:rPr>
              <w:instrText xml:space="preserve"> </w:instrText>
            </w:r>
            <w:r w:rsidRPr="008A05EB">
              <w:rPr>
                <w:rStyle w:val="Hiperhivatkozs"/>
                <w:noProof/>
              </w:rPr>
            </w:r>
            <w:r w:rsidRPr="008A05EB">
              <w:rPr>
                <w:rStyle w:val="Hiperhivatkozs"/>
                <w:noProof/>
              </w:rPr>
              <w:fldChar w:fldCharType="separate"/>
            </w:r>
            <w:r w:rsidRPr="008A05EB">
              <w:rPr>
                <w:rStyle w:val="Hiperhivatkozs"/>
                <w:rFonts w:ascii="Tahoma" w:hAnsi="Tahoma" w:cs="Tahoma"/>
                <w:b/>
                <w:noProof/>
                <w:lang w:eastAsia="hu-HU"/>
              </w:rPr>
              <w:t>18.</w:t>
            </w:r>
            <w:r>
              <w:rPr>
                <w:rFonts w:eastAsiaTheme="minorEastAsia"/>
                <w:noProof/>
                <w:lang w:val="en-GB" w:eastAsia="en-GB"/>
              </w:rPr>
              <w:tab/>
            </w:r>
            <w:r w:rsidRPr="008A05EB">
              <w:rPr>
                <w:rStyle w:val="Hiperhivatkozs"/>
                <w:rFonts w:ascii="MS Gothic" w:eastAsia="MS Gothic" w:hAnsi="MS Gothic"/>
                <w:b/>
                <w:noProof/>
              </w:rPr>
              <w:t>☒</w:t>
            </w:r>
            <w:r w:rsidRPr="008A05EB">
              <w:rPr>
                <w:rStyle w:val="Hiperhivatkozs"/>
                <w:b/>
                <w:noProof/>
              </w:rPr>
              <w:t xml:space="preserve"> </w:t>
            </w:r>
            <w:r w:rsidRPr="008A05EB">
              <w:rPr>
                <w:rStyle w:val="Hiperhivatkozs"/>
                <w:rFonts w:ascii="Tahoma" w:eastAsia="Calibri" w:hAnsi="Tahoma" w:cs="Tahoma"/>
                <w:b/>
                <w:noProof/>
                <w:lang w:eastAsia="hu-HU"/>
              </w:rPr>
              <w:t>Adattábla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_Toc508612841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56" w:author="Németh Balázs" w:date="2018-03-12T10:11:00Z"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  <w:r w:rsidRPr="008A05EB">
              <w:rPr>
                <w:rStyle w:val="Hiperhivatkozs"/>
                <w:noProof/>
              </w:rPr>
              <w:fldChar w:fldCharType="end"/>
            </w:r>
          </w:ins>
        </w:p>
        <w:p w14:paraId="7537AEF4" w14:textId="690D8EB8" w:rsidR="007216E3" w:rsidRDefault="007216E3">
          <w:pPr>
            <w:pStyle w:val="TJ1"/>
            <w:rPr>
              <w:ins w:id="57" w:author="Németh Balázs" w:date="2018-03-12T10:11:00Z"/>
              <w:rFonts w:eastAsiaTheme="minorEastAsia"/>
              <w:noProof/>
              <w:lang w:val="en-GB" w:eastAsia="en-GB"/>
            </w:rPr>
          </w:pPr>
          <w:ins w:id="58" w:author="Németh Balázs" w:date="2018-03-12T10:11:00Z">
            <w:r w:rsidRPr="008A05EB">
              <w:rPr>
                <w:rStyle w:val="Hiperhivatkozs"/>
                <w:noProof/>
              </w:rPr>
              <w:fldChar w:fldCharType="begin"/>
            </w:r>
            <w:r w:rsidRPr="008A05EB">
              <w:rPr>
                <w:rStyle w:val="Hiperhivatkozs"/>
                <w:noProof/>
              </w:rPr>
              <w:instrText xml:space="preserve"> </w:instrText>
            </w:r>
            <w:r>
              <w:rPr>
                <w:noProof/>
              </w:rPr>
              <w:instrText>HYPERLINK \l "_Toc508612842"</w:instrText>
            </w:r>
            <w:r w:rsidRPr="008A05EB">
              <w:rPr>
                <w:rStyle w:val="Hiperhivatkozs"/>
                <w:noProof/>
              </w:rPr>
              <w:instrText xml:space="preserve"> </w:instrText>
            </w:r>
            <w:r w:rsidRPr="008A05EB">
              <w:rPr>
                <w:rStyle w:val="Hiperhivatkozs"/>
                <w:noProof/>
              </w:rPr>
            </w:r>
            <w:r w:rsidRPr="008A05EB">
              <w:rPr>
                <w:rStyle w:val="Hiperhivatkozs"/>
                <w:noProof/>
              </w:rPr>
              <w:fldChar w:fldCharType="separate"/>
            </w:r>
            <w:r w:rsidRPr="008A05EB">
              <w:rPr>
                <w:rStyle w:val="Hiperhivatkozs"/>
                <w:rFonts w:ascii="Tahoma" w:hAnsi="Tahoma" w:cs="Tahoma"/>
                <w:b/>
                <w:noProof/>
                <w:lang w:eastAsia="hu-HU"/>
              </w:rPr>
              <w:t>19.</w:t>
            </w:r>
            <w:r>
              <w:rPr>
                <w:rFonts w:eastAsiaTheme="minorEastAsia"/>
                <w:noProof/>
                <w:lang w:val="en-GB" w:eastAsia="en-GB"/>
              </w:rPr>
              <w:tab/>
            </w:r>
            <w:r w:rsidRPr="008A05EB">
              <w:rPr>
                <w:rStyle w:val="Hiperhivatkozs"/>
                <w:rFonts w:ascii="MS Gothic" w:eastAsia="MS Gothic" w:hAnsi="MS Gothic"/>
                <w:b/>
                <w:noProof/>
              </w:rPr>
              <w:t>☒</w:t>
            </w:r>
            <w:r w:rsidRPr="008A05EB">
              <w:rPr>
                <w:rStyle w:val="Hiperhivatkozs"/>
                <w:b/>
                <w:noProof/>
              </w:rPr>
              <w:t xml:space="preserve"> </w:t>
            </w:r>
            <w:r w:rsidRPr="008A05EB">
              <w:rPr>
                <w:rStyle w:val="Hiperhivatkozs"/>
                <w:rFonts w:ascii="Tahoma" w:eastAsia="Calibri" w:hAnsi="Tahoma" w:cs="Tahoma"/>
                <w:b/>
                <w:noProof/>
                <w:lang w:eastAsia="hu-HU"/>
              </w:rPr>
              <w:t>Borító lemez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_Toc508612842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59" w:author="Németh Balázs" w:date="2018-03-12T10:11:00Z"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  <w:r w:rsidRPr="008A05EB">
              <w:rPr>
                <w:rStyle w:val="Hiperhivatkozs"/>
                <w:noProof/>
              </w:rPr>
              <w:fldChar w:fldCharType="end"/>
            </w:r>
          </w:ins>
        </w:p>
        <w:p w14:paraId="743FC98A" w14:textId="3A381173" w:rsidR="007216E3" w:rsidRDefault="007216E3">
          <w:pPr>
            <w:pStyle w:val="TJ1"/>
            <w:rPr>
              <w:ins w:id="60" w:author="Németh Balázs" w:date="2018-03-12T10:11:00Z"/>
              <w:rFonts w:eastAsiaTheme="minorEastAsia"/>
              <w:noProof/>
              <w:lang w:val="en-GB" w:eastAsia="en-GB"/>
            </w:rPr>
          </w:pPr>
          <w:ins w:id="61" w:author="Németh Balázs" w:date="2018-03-12T10:11:00Z">
            <w:r w:rsidRPr="008A05EB">
              <w:rPr>
                <w:rStyle w:val="Hiperhivatkozs"/>
                <w:noProof/>
              </w:rPr>
              <w:fldChar w:fldCharType="begin"/>
            </w:r>
            <w:r w:rsidRPr="008A05EB">
              <w:rPr>
                <w:rStyle w:val="Hiperhivatkozs"/>
                <w:noProof/>
              </w:rPr>
              <w:instrText xml:space="preserve"> </w:instrText>
            </w:r>
            <w:r>
              <w:rPr>
                <w:noProof/>
              </w:rPr>
              <w:instrText>HYPERLINK \l "_Toc508612843"</w:instrText>
            </w:r>
            <w:r w:rsidRPr="008A05EB">
              <w:rPr>
                <w:rStyle w:val="Hiperhivatkozs"/>
                <w:noProof/>
              </w:rPr>
              <w:instrText xml:space="preserve"> </w:instrText>
            </w:r>
            <w:r w:rsidRPr="008A05EB">
              <w:rPr>
                <w:rStyle w:val="Hiperhivatkozs"/>
                <w:noProof/>
              </w:rPr>
            </w:r>
            <w:r w:rsidRPr="008A05EB">
              <w:rPr>
                <w:rStyle w:val="Hiperhivatkozs"/>
                <w:noProof/>
              </w:rPr>
              <w:fldChar w:fldCharType="separate"/>
            </w:r>
            <w:r w:rsidRPr="008A05EB">
              <w:rPr>
                <w:rStyle w:val="Hiperhivatkozs"/>
                <w:rFonts w:ascii="Tahoma" w:hAnsi="Tahoma" w:cs="Tahoma"/>
                <w:b/>
                <w:noProof/>
                <w:lang w:eastAsia="hu-HU"/>
              </w:rPr>
              <w:t>20.</w:t>
            </w:r>
            <w:r>
              <w:rPr>
                <w:rFonts w:eastAsiaTheme="minorEastAsia"/>
                <w:noProof/>
                <w:lang w:val="en-GB" w:eastAsia="en-GB"/>
              </w:rPr>
              <w:tab/>
            </w:r>
            <w:r w:rsidRPr="008A05EB">
              <w:rPr>
                <w:rStyle w:val="Hiperhivatkozs"/>
                <w:rFonts w:ascii="MS Gothic" w:eastAsia="MS Gothic" w:hAnsi="MS Gothic"/>
                <w:b/>
                <w:noProof/>
              </w:rPr>
              <w:t>☒</w:t>
            </w:r>
            <w:r w:rsidRPr="008A05EB">
              <w:rPr>
                <w:rStyle w:val="Hiperhivatkozs"/>
                <w:b/>
                <w:noProof/>
              </w:rPr>
              <w:t xml:space="preserve"> </w:t>
            </w:r>
            <w:r w:rsidRPr="008A05EB">
              <w:rPr>
                <w:rStyle w:val="Hiperhivatkozs"/>
                <w:rFonts w:ascii="Tahoma" w:eastAsia="Calibri" w:hAnsi="Tahoma" w:cs="Tahoma"/>
                <w:b/>
                <w:noProof/>
                <w:lang w:eastAsia="hu-HU"/>
              </w:rPr>
              <w:t>Ciklusszámláló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_Toc508612843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62" w:author="Németh Balázs" w:date="2018-03-12T10:11:00Z"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  <w:r w:rsidRPr="008A05EB">
              <w:rPr>
                <w:rStyle w:val="Hiperhivatkozs"/>
                <w:noProof/>
              </w:rPr>
              <w:fldChar w:fldCharType="end"/>
            </w:r>
          </w:ins>
        </w:p>
        <w:p w14:paraId="4E23998F" w14:textId="115DE8F9" w:rsidR="007216E3" w:rsidRDefault="007216E3">
          <w:pPr>
            <w:pStyle w:val="TJ1"/>
            <w:rPr>
              <w:ins w:id="63" w:author="Németh Balázs" w:date="2018-03-12T10:11:00Z"/>
              <w:rFonts w:eastAsiaTheme="minorEastAsia"/>
              <w:noProof/>
              <w:lang w:val="en-GB" w:eastAsia="en-GB"/>
            </w:rPr>
          </w:pPr>
          <w:ins w:id="64" w:author="Németh Balázs" w:date="2018-03-12T10:11:00Z">
            <w:r w:rsidRPr="008A05EB">
              <w:rPr>
                <w:rStyle w:val="Hiperhivatkozs"/>
                <w:noProof/>
              </w:rPr>
              <w:fldChar w:fldCharType="begin"/>
            </w:r>
            <w:r w:rsidRPr="008A05EB">
              <w:rPr>
                <w:rStyle w:val="Hiperhivatkozs"/>
                <w:noProof/>
              </w:rPr>
              <w:instrText xml:space="preserve"> </w:instrText>
            </w:r>
            <w:r>
              <w:rPr>
                <w:noProof/>
              </w:rPr>
              <w:instrText>HYPERLINK \l "_Toc508612844"</w:instrText>
            </w:r>
            <w:r w:rsidRPr="008A05EB">
              <w:rPr>
                <w:rStyle w:val="Hiperhivatkozs"/>
                <w:noProof/>
              </w:rPr>
              <w:instrText xml:space="preserve"> </w:instrText>
            </w:r>
            <w:r w:rsidRPr="008A05EB">
              <w:rPr>
                <w:rStyle w:val="Hiperhivatkozs"/>
                <w:noProof/>
              </w:rPr>
            </w:r>
            <w:r w:rsidRPr="008A05EB">
              <w:rPr>
                <w:rStyle w:val="Hiperhivatkozs"/>
                <w:noProof/>
              </w:rPr>
              <w:fldChar w:fldCharType="separate"/>
            </w:r>
            <w:r w:rsidRPr="008A05EB">
              <w:rPr>
                <w:rStyle w:val="Hiperhivatkozs"/>
                <w:rFonts w:ascii="Tahoma" w:hAnsi="Tahoma" w:cs="Tahoma"/>
                <w:b/>
                <w:noProof/>
                <w:lang w:eastAsia="hu-HU"/>
              </w:rPr>
              <w:t>21.</w:t>
            </w:r>
            <w:r>
              <w:rPr>
                <w:rFonts w:eastAsiaTheme="minorEastAsia"/>
                <w:noProof/>
                <w:lang w:val="en-GB" w:eastAsia="en-GB"/>
              </w:rPr>
              <w:tab/>
            </w:r>
            <w:r w:rsidRPr="008A05EB">
              <w:rPr>
                <w:rStyle w:val="Hiperhivatkozs"/>
                <w:rFonts w:ascii="MS Gothic" w:eastAsia="MS Gothic" w:hAnsi="MS Gothic"/>
                <w:b/>
                <w:noProof/>
              </w:rPr>
              <w:t>☒</w:t>
            </w:r>
            <w:r w:rsidRPr="008A05EB">
              <w:rPr>
                <w:rStyle w:val="Hiperhivatkozs"/>
                <w:b/>
                <w:noProof/>
              </w:rPr>
              <w:t xml:space="preserve"> </w:t>
            </w:r>
            <w:r w:rsidRPr="008A05EB">
              <w:rPr>
                <w:rStyle w:val="Hiperhivatkozs"/>
                <w:rFonts w:ascii="Tahoma" w:eastAsia="Calibri" w:hAnsi="Tahoma" w:cs="Tahoma"/>
                <w:b/>
                <w:noProof/>
                <w:lang w:eastAsia="hu-HU"/>
              </w:rPr>
              <w:t>Dátum jelölő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_Toc508612844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65" w:author="Németh Balázs" w:date="2018-03-12T10:11:00Z"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  <w:r w:rsidRPr="008A05EB">
              <w:rPr>
                <w:rStyle w:val="Hiperhivatkozs"/>
                <w:noProof/>
              </w:rPr>
              <w:fldChar w:fldCharType="end"/>
            </w:r>
          </w:ins>
        </w:p>
        <w:p w14:paraId="46C6E87A" w14:textId="7A806A5F" w:rsidR="007216E3" w:rsidRDefault="007216E3">
          <w:pPr>
            <w:pStyle w:val="TJ1"/>
            <w:rPr>
              <w:ins w:id="66" w:author="Németh Balázs" w:date="2018-03-12T10:11:00Z"/>
              <w:rFonts w:eastAsiaTheme="minorEastAsia"/>
              <w:noProof/>
              <w:lang w:val="en-GB" w:eastAsia="en-GB"/>
            </w:rPr>
          </w:pPr>
          <w:ins w:id="67" w:author="Németh Balázs" w:date="2018-03-12T10:11:00Z">
            <w:r w:rsidRPr="008A05EB">
              <w:rPr>
                <w:rStyle w:val="Hiperhivatkozs"/>
                <w:noProof/>
              </w:rPr>
              <w:fldChar w:fldCharType="begin"/>
            </w:r>
            <w:r w:rsidRPr="008A05EB">
              <w:rPr>
                <w:rStyle w:val="Hiperhivatkozs"/>
                <w:noProof/>
              </w:rPr>
              <w:instrText xml:space="preserve"> </w:instrText>
            </w:r>
            <w:r>
              <w:rPr>
                <w:noProof/>
              </w:rPr>
              <w:instrText>HYPERLINK \l "_Toc508612845"</w:instrText>
            </w:r>
            <w:r w:rsidRPr="008A05EB">
              <w:rPr>
                <w:rStyle w:val="Hiperhivatkozs"/>
                <w:noProof/>
              </w:rPr>
              <w:instrText xml:space="preserve"> </w:instrText>
            </w:r>
            <w:r w:rsidRPr="008A05EB">
              <w:rPr>
                <w:rStyle w:val="Hiperhivatkozs"/>
                <w:noProof/>
              </w:rPr>
            </w:r>
            <w:r w:rsidRPr="008A05EB">
              <w:rPr>
                <w:rStyle w:val="Hiperhivatkozs"/>
                <w:noProof/>
              </w:rPr>
              <w:fldChar w:fldCharType="separate"/>
            </w:r>
            <w:r w:rsidRPr="008A05EB">
              <w:rPr>
                <w:rStyle w:val="Hiperhivatkozs"/>
                <w:rFonts w:ascii="Tahoma" w:hAnsi="Tahoma" w:cs="Tahoma"/>
                <w:b/>
                <w:noProof/>
                <w:lang w:eastAsia="hu-HU"/>
              </w:rPr>
              <w:t>22.</w:t>
            </w:r>
            <w:r>
              <w:rPr>
                <w:rFonts w:eastAsiaTheme="minorEastAsia"/>
                <w:noProof/>
                <w:lang w:val="en-GB" w:eastAsia="en-GB"/>
              </w:rPr>
              <w:tab/>
            </w:r>
            <w:r w:rsidRPr="008A05EB">
              <w:rPr>
                <w:rStyle w:val="Hiperhivatkozs"/>
                <w:rFonts w:ascii="Tahoma" w:eastAsia="Calibri" w:hAnsi="Tahoma" w:cs="Tahoma"/>
                <w:b/>
                <w:noProof/>
                <w:lang w:eastAsia="hu-HU"/>
              </w:rPr>
              <w:t>Beömlés típusa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_Toc508612845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68" w:author="Németh Balázs" w:date="2018-03-12T10:11:00Z"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  <w:r w:rsidRPr="008A05EB">
              <w:rPr>
                <w:rStyle w:val="Hiperhivatkozs"/>
                <w:noProof/>
              </w:rPr>
              <w:fldChar w:fldCharType="end"/>
            </w:r>
          </w:ins>
        </w:p>
        <w:p w14:paraId="57D16EE1" w14:textId="2937756C" w:rsidR="007216E3" w:rsidRDefault="007216E3">
          <w:pPr>
            <w:pStyle w:val="TJ1"/>
            <w:rPr>
              <w:ins w:id="69" w:author="Németh Balázs" w:date="2018-03-12T10:11:00Z"/>
              <w:rFonts w:eastAsiaTheme="minorEastAsia"/>
              <w:noProof/>
              <w:lang w:val="en-GB" w:eastAsia="en-GB"/>
            </w:rPr>
          </w:pPr>
          <w:ins w:id="70" w:author="Németh Balázs" w:date="2018-03-12T10:11:00Z">
            <w:r w:rsidRPr="008A05EB">
              <w:rPr>
                <w:rStyle w:val="Hiperhivatkozs"/>
                <w:noProof/>
              </w:rPr>
              <w:fldChar w:fldCharType="begin"/>
            </w:r>
            <w:r w:rsidRPr="008A05EB">
              <w:rPr>
                <w:rStyle w:val="Hiperhivatkozs"/>
                <w:noProof/>
              </w:rPr>
              <w:instrText xml:space="preserve"> </w:instrText>
            </w:r>
            <w:r>
              <w:rPr>
                <w:noProof/>
              </w:rPr>
              <w:instrText>HYPERLINK \l "_Toc508612846"</w:instrText>
            </w:r>
            <w:r w:rsidRPr="008A05EB">
              <w:rPr>
                <w:rStyle w:val="Hiperhivatkozs"/>
                <w:noProof/>
              </w:rPr>
              <w:instrText xml:space="preserve"> </w:instrText>
            </w:r>
            <w:r w:rsidRPr="008A05EB">
              <w:rPr>
                <w:rStyle w:val="Hiperhivatkozs"/>
                <w:noProof/>
              </w:rPr>
            </w:r>
            <w:r w:rsidRPr="008A05EB">
              <w:rPr>
                <w:rStyle w:val="Hiperhivatkozs"/>
                <w:noProof/>
              </w:rPr>
              <w:fldChar w:fldCharType="separate"/>
            </w:r>
            <w:r w:rsidRPr="008A05EB">
              <w:rPr>
                <w:rStyle w:val="Hiperhivatkozs"/>
                <w:rFonts w:ascii="Tahoma" w:hAnsi="Tahoma" w:cs="Tahoma"/>
                <w:b/>
                <w:noProof/>
                <w:lang w:eastAsia="hu-HU"/>
              </w:rPr>
              <w:t>23.</w:t>
            </w:r>
            <w:r>
              <w:rPr>
                <w:rFonts w:eastAsiaTheme="minorEastAsia"/>
                <w:noProof/>
                <w:lang w:val="en-GB" w:eastAsia="en-GB"/>
              </w:rPr>
              <w:tab/>
            </w:r>
            <w:r w:rsidRPr="008A05EB">
              <w:rPr>
                <w:rStyle w:val="Hiperhivatkozs"/>
                <w:rFonts w:ascii="Segoe UI Symbol" w:eastAsia="Calibri" w:hAnsi="Segoe UI Symbol" w:cs="Segoe UI Symbol"/>
                <w:b/>
                <w:noProof/>
                <w:lang w:eastAsia="hu-HU"/>
              </w:rPr>
              <w:t>☐</w:t>
            </w:r>
            <w:r w:rsidRPr="008A05EB">
              <w:rPr>
                <w:rStyle w:val="Hiperhivatkozs"/>
                <w:rFonts w:ascii="Tahoma" w:eastAsia="Calibri" w:hAnsi="Tahoma" w:cs="Tahoma"/>
                <w:b/>
                <w:noProof/>
                <w:lang w:eastAsia="hu-HU"/>
              </w:rPr>
              <w:t xml:space="preserve"> Hideg csatornás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_Toc508612846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71" w:author="Németh Balázs" w:date="2018-03-12T10:11:00Z"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  <w:r w:rsidRPr="008A05EB">
              <w:rPr>
                <w:rStyle w:val="Hiperhivatkozs"/>
                <w:noProof/>
              </w:rPr>
              <w:fldChar w:fldCharType="end"/>
            </w:r>
          </w:ins>
        </w:p>
        <w:p w14:paraId="1897906C" w14:textId="3B1E944A" w:rsidR="007216E3" w:rsidRDefault="007216E3">
          <w:pPr>
            <w:pStyle w:val="TJ1"/>
            <w:rPr>
              <w:ins w:id="72" w:author="Németh Balázs" w:date="2018-03-12T10:11:00Z"/>
              <w:rFonts w:eastAsiaTheme="minorEastAsia"/>
              <w:noProof/>
              <w:lang w:val="en-GB" w:eastAsia="en-GB"/>
            </w:rPr>
          </w:pPr>
          <w:ins w:id="73" w:author="Németh Balázs" w:date="2018-03-12T10:11:00Z">
            <w:r w:rsidRPr="008A05EB">
              <w:rPr>
                <w:rStyle w:val="Hiperhivatkozs"/>
                <w:noProof/>
              </w:rPr>
              <w:fldChar w:fldCharType="begin"/>
            </w:r>
            <w:r w:rsidRPr="008A05EB">
              <w:rPr>
                <w:rStyle w:val="Hiperhivatkozs"/>
                <w:noProof/>
              </w:rPr>
              <w:instrText xml:space="preserve"> </w:instrText>
            </w:r>
            <w:r>
              <w:rPr>
                <w:noProof/>
              </w:rPr>
              <w:instrText>HYPERLINK \l "_Toc508612847"</w:instrText>
            </w:r>
            <w:r w:rsidRPr="008A05EB">
              <w:rPr>
                <w:rStyle w:val="Hiperhivatkozs"/>
                <w:noProof/>
              </w:rPr>
              <w:instrText xml:space="preserve"> </w:instrText>
            </w:r>
            <w:r w:rsidRPr="008A05EB">
              <w:rPr>
                <w:rStyle w:val="Hiperhivatkozs"/>
                <w:noProof/>
              </w:rPr>
            </w:r>
            <w:r w:rsidRPr="008A05EB">
              <w:rPr>
                <w:rStyle w:val="Hiperhivatkozs"/>
                <w:noProof/>
              </w:rPr>
              <w:fldChar w:fldCharType="separate"/>
            </w:r>
            <w:r w:rsidRPr="008A05EB">
              <w:rPr>
                <w:rStyle w:val="Hiperhivatkozs"/>
                <w:rFonts w:ascii="Tahoma" w:hAnsi="Tahoma" w:cs="Tahoma"/>
                <w:b/>
                <w:noProof/>
                <w:lang w:eastAsia="hu-HU"/>
              </w:rPr>
              <w:t>24.</w:t>
            </w:r>
            <w:r>
              <w:rPr>
                <w:rFonts w:eastAsiaTheme="minorEastAsia"/>
                <w:noProof/>
                <w:lang w:val="en-GB" w:eastAsia="en-GB"/>
              </w:rPr>
              <w:tab/>
            </w:r>
            <w:r w:rsidRPr="008A05EB">
              <w:rPr>
                <w:rStyle w:val="Hiperhivatkozs"/>
                <w:rFonts w:ascii="Tahoma" w:eastAsia="Calibri" w:hAnsi="Tahoma" w:cs="Tahoma"/>
                <w:b/>
                <w:noProof/>
                <w:lang w:eastAsia="hu-HU"/>
              </w:rPr>
              <w:t xml:space="preserve"> </w:t>
            </w:r>
            <w:r w:rsidRPr="008A05EB">
              <w:rPr>
                <w:rStyle w:val="Hiperhivatkozs"/>
                <w:rFonts w:ascii="Segoe UI Symbol" w:eastAsia="Calibri" w:hAnsi="Segoe UI Symbol" w:cs="Segoe UI Symbol"/>
                <w:b/>
                <w:noProof/>
                <w:lang w:eastAsia="hu-HU"/>
              </w:rPr>
              <w:t>☐</w:t>
            </w:r>
            <w:r w:rsidRPr="008A05EB">
              <w:rPr>
                <w:rStyle w:val="Hiperhivatkozs"/>
                <w:rFonts w:ascii="Tahoma" w:eastAsia="Calibri" w:hAnsi="Tahoma" w:cs="Tahoma"/>
                <w:b/>
                <w:noProof/>
                <w:lang w:eastAsia="hu-HU"/>
              </w:rPr>
              <w:t xml:space="preserve"> Elosztócsatorna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_Toc508612847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74" w:author="Németh Balázs" w:date="2018-03-12T10:11:00Z"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  <w:r w:rsidRPr="008A05EB">
              <w:rPr>
                <w:rStyle w:val="Hiperhivatkozs"/>
                <w:noProof/>
              </w:rPr>
              <w:fldChar w:fldCharType="end"/>
            </w:r>
          </w:ins>
        </w:p>
        <w:p w14:paraId="098C3B2E" w14:textId="4511CE59" w:rsidR="007216E3" w:rsidRDefault="007216E3">
          <w:pPr>
            <w:pStyle w:val="TJ1"/>
            <w:rPr>
              <w:ins w:id="75" w:author="Németh Balázs" w:date="2018-03-12T10:11:00Z"/>
              <w:rFonts w:eastAsiaTheme="minorEastAsia"/>
              <w:noProof/>
              <w:lang w:val="en-GB" w:eastAsia="en-GB"/>
            </w:rPr>
          </w:pPr>
          <w:ins w:id="76" w:author="Németh Balázs" w:date="2018-03-12T10:11:00Z">
            <w:r w:rsidRPr="008A05EB">
              <w:rPr>
                <w:rStyle w:val="Hiperhivatkozs"/>
                <w:noProof/>
              </w:rPr>
              <w:fldChar w:fldCharType="begin"/>
            </w:r>
            <w:r w:rsidRPr="008A05EB">
              <w:rPr>
                <w:rStyle w:val="Hiperhivatkozs"/>
                <w:noProof/>
              </w:rPr>
              <w:instrText xml:space="preserve"> </w:instrText>
            </w:r>
            <w:r>
              <w:rPr>
                <w:noProof/>
              </w:rPr>
              <w:instrText>HYPERLINK \l "_Toc508612848"</w:instrText>
            </w:r>
            <w:r w:rsidRPr="008A05EB">
              <w:rPr>
                <w:rStyle w:val="Hiperhivatkozs"/>
                <w:noProof/>
              </w:rPr>
              <w:instrText xml:space="preserve"> </w:instrText>
            </w:r>
            <w:r w:rsidRPr="008A05EB">
              <w:rPr>
                <w:rStyle w:val="Hiperhivatkozs"/>
                <w:noProof/>
              </w:rPr>
            </w:r>
            <w:r w:rsidRPr="008A05EB">
              <w:rPr>
                <w:rStyle w:val="Hiperhivatkozs"/>
                <w:noProof/>
              </w:rPr>
              <w:fldChar w:fldCharType="separate"/>
            </w:r>
            <w:r w:rsidRPr="008A05EB">
              <w:rPr>
                <w:rStyle w:val="Hiperhivatkozs"/>
                <w:rFonts w:ascii="Tahoma" w:hAnsi="Tahoma" w:cs="Tahoma"/>
                <w:b/>
                <w:noProof/>
                <w:lang w:eastAsia="hu-HU"/>
              </w:rPr>
              <w:t>25.</w:t>
            </w:r>
            <w:r>
              <w:rPr>
                <w:rFonts w:eastAsiaTheme="minorEastAsia"/>
                <w:noProof/>
                <w:lang w:val="en-GB" w:eastAsia="en-GB"/>
              </w:rPr>
              <w:tab/>
            </w:r>
            <w:r w:rsidRPr="008A05EB">
              <w:rPr>
                <w:rStyle w:val="Hiperhivatkozs"/>
                <w:rFonts w:ascii="Segoe UI Symbol" w:eastAsia="Calibri" w:hAnsi="Segoe UI Symbol" w:cs="Segoe UI Symbol"/>
                <w:b/>
                <w:noProof/>
                <w:lang w:eastAsia="hu-HU"/>
              </w:rPr>
              <w:t>☒</w:t>
            </w:r>
            <w:r w:rsidRPr="008A05EB">
              <w:rPr>
                <w:rStyle w:val="Hiperhivatkozs"/>
                <w:rFonts w:ascii="Tahoma" w:eastAsia="Calibri" w:hAnsi="Tahoma" w:cs="Tahoma"/>
                <w:b/>
                <w:noProof/>
                <w:lang w:eastAsia="hu-HU"/>
              </w:rPr>
              <w:t xml:space="preserve"> Beömlési típusok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_Toc508612848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77" w:author="Németh Balázs" w:date="2018-03-12T10:11:00Z"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  <w:r w:rsidRPr="008A05EB">
              <w:rPr>
                <w:rStyle w:val="Hiperhivatkozs"/>
                <w:noProof/>
              </w:rPr>
              <w:fldChar w:fldCharType="end"/>
            </w:r>
          </w:ins>
        </w:p>
        <w:p w14:paraId="63C7132C" w14:textId="1EDB2C89" w:rsidR="007216E3" w:rsidRDefault="007216E3">
          <w:pPr>
            <w:pStyle w:val="TJ1"/>
            <w:rPr>
              <w:ins w:id="78" w:author="Németh Balázs" w:date="2018-03-12T10:11:00Z"/>
              <w:rFonts w:eastAsiaTheme="minorEastAsia"/>
              <w:noProof/>
              <w:lang w:val="en-GB" w:eastAsia="en-GB"/>
            </w:rPr>
          </w:pPr>
          <w:ins w:id="79" w:author="Németh Balázs" w:date="2018-03-12T10:11:00Z">
            <w:r w:rsidRPr="008A05EB">
              <w:rPr>
                <w:rStyle w:val="Hiperhivatkozs"/>
                <w:noProof/>
              </w:rPr>
              <w:fldChar w:fldCharType="begin"/>
            </w:r>
            <w:r w:rsidRPr="008A05EB">
              <w:rPr>
                <w:rStyle w:val="Hiperhivatkozs"/>
                <w:noProof/>
              </w:rPr>
              <w:instrText xml:space="preserve"> </w:instrText>
            </w:r>
            <w:r>
              <w:rPr>
                <w:noProof/>
              </w:rPr>
              <w:instrText>HYPERLINK \l "_Toc508612849"</w:instrText>
            </w:r>
            <w:r w:rsidRPr="008A05EB">
              <w:rPr>
                <w:rStyle w:val="Hiperhivatkozs"/>
                <w:noProof/>
              </w:rPr>
              <w:instrText xml:space="preserve"> </w:instrText>
            </w:r>
            <w:r w:rsidRPr="008A05EB">
              <w:rPr>
                <w:rStyle w:val="Hiperhivatkozs"/>
                <w:noProof/>
              </w:rPr>
            </w:r>
            <w:r w:rsidRPr="008A05EB">
              <w:rPr>
                <w:rStyle w:val="Hiperhivatkozs"/>
                <w:noProof/>
              </w:rPr>
              <w:fldChar w:fldCharType="separate"/>
            </w:r>
            <w:r w:rsidRPr="008A05EB">
              <w:rPr>
                <w:rStyle w:val="Hiperhivatkozs"/>
                <w:rFonts w:ascii="Tahoma" w:hAnsi="Tahoma" w:cs="Tahoma"/>
                <w:b/>
                <w:noProof/>
              </w:rPr>
              <w:t>26.</w:t>
            </w:r>
            <w:r>
              <w:rPr>
                <w:rFonts w:eastAsiaTheme="minorEastAsia"/>
                <w:noProof/>
                <w:lang w:val="en-GB" w:eastAsia="en-GB"/>
              </w:rPr>
              <w:tab/>
            </w:r>
            <w:r w:rsidRPr="008A05EB">
              <w:rPr>
                <w:rStyle w:val="Hiperhivatkozs"/>
                <w:rFonts w:ascii="MS Gothic" w:eastAsia="MS Gothic" w:hAnsi="MS Gothic"/>
                <w:b/>
                <w:noProof/>
              </w:rPr>
              <w:t>☐</w:t>
            </w:r>
            <w:r w:rsidRPr="008A05EB">
              <w:rPr>
                <w:rStyle w:val="Hiperhivatkozs"/>
                <w:b/>
                <w:noProof/>
              </w:rPr>
              <w:t xml:space="preserve"> </w:t>
            </w:r>
            <w:r w:rsidRPr="008A05EB">
              <w:rPr>
                <w:rStyle w:val="Hiperhivatkozs"/>
                <w:rFonts w:ascii="Tahoma" w:hAnsi="Tahoma" w:cs="Tahoma"/>
                <w:b/>
                <w:noProof/>
              </w:rPr>
              <w:t>Engusztépő kialakítás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_Toc508612849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80" w:author="Németh Balázs" w:date="2018-03-12T10:11:00Z"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  <w:r w:rsidRPr="008A05EB">
              <w:rPr>
                <w:rStyle w:val="Hiperhivatkozs"/>
                <w:noProof/>
              </w:rPr>
              <w:fldChar w:fldCharType="end"/>
            </w:r>
          </w:ins>
        </w:p>
        <w:p w14:paraId="6737796A" w14:textId="3C5CE744" w:rsidR="007216E3" w:rsidRDefault="007216E3">
          <w:pPr>
            <w:pStyle w:val="TJ1"/>
            <w:rPr>
              <w:ins w:id="81" w:author="Németh Balázs" w:date="2018-03-12T10:11:00Z"/>
              <w:rFonts w:eastAsiaTheme="minorEastAsia"/>
              <w:noProof/>
              <w:lang w:val="en-GB" w:eastAsia="en-GB"/>
            </w:rPr>
          </w:pPr>
          <w:ins w:id="82" w:author="Németh Balázs" w:date="2018-03-12T10:11:00Z">
            <w:r w:rsidRPr="008A05EB">
              <w:rPr>
                <w:rStyle w:val="Hiperhivatkozs"/>
                <w:noProof/>
              </w:rPr>
              <w:fldChar w:fldCharType="begin"/>
            </w:r>
            <w:r w:rsidRPr="008A05EB">
              <w:rPr>
                <w:rStyle w:val="Hiperhivatkozs"/>
                <w:noProof/>
              </w:rPr>
              <w:instrText xml:space="preserve"> </w:instrText>
            </w:r>
            <w:r>
              <w:rPr>
                <w:noProof/>
              </w:rPr>
              <w:instrText>HYPERLINK \l "_Toc508612850"</w:instrText>
            </w:r>
            <w:r w:rsidRPr="008A05EB">
              <w:rPr>
                <w:rStyle w:val="Hiperhivatkozs"/>
                <w:noProof/>
              </w:rPr>
              <w:instrText xml:space="preserve"> </w:instrText>
            </w:r>
            <w:r w:rsidRPr="008A05EB">
              <w:rPr>
                <w:rStyle w:val="Hiperhivatkozs"/>
                <w:noProof/>
              </w:rPr>
            </w:r>
            <w:r w:rsidRPr="008A05EB">
              <w:rPr>
                <w:rStyle w:val="Hiperhivatkozs"/>
                <w:noProof/>
              </w:rPr>
              <w:fldChar w:fldCharType="separate"/>
            </w:r>
            <w:r w:rsidRPr="008A05EB">
              <w:rPr>
                <w:rStyle w:val="Hiperhivatkozs"/>
                <w:rFonts w:ascii="Tahoma" w:hAnsi="Tahoma" w:cs="Tahoma"/>
                <w:b/>
                <w:noProof/>
              </w:rPr>
              <w:t>27.</w:t>
            </w:r>
            <w:r>
              <w:rPr>
                <w:rFonts w:eastAsiaTheme="minorEastAsia"/>
                <w:noProof/>
                <w:lang w:val="en-GB" w:eastAsia="en-GB"/>
              </w:rPr>
              <w:tab/>
            </w:r>
            <w:r w:rsidRPr="008A05EB">
              <w:rPr>
                <w:rStyle w:val="Hiperhivatkozs"/>
                <w:rFonts w:ascii="Segoe UI Symbol" w:hAnsi="Segoe UI Symbol" w:cs="Segoe UI Symbol"/>
                <w:b/>
                <w:noProof/>
              </w:rPr>
              <w:t>☐</w:t>
            </w:r>
            <w:r w:rsidRPr="008A05EB">
              <w:rPr>
                <w:rStyle w:val="Hiperhivatkozs"/>
                <w:rFonts w:ascii="Tahoma" w:hAnsi="Tahoma" w:cs="Tahoma"/>
                <w:b/>
                <w:noProof/>
              </w:rPr>
              <w:t xml:space="preserve"> Forró csatorna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_Toc508612850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83" w:author="Németh Balázs" w:date="2018-03-12T10:11:00Z"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  <w:r w:rsidRPr="008A05EB">
              <w:rPr>
                <w:rStyle w:val="Hiperhivatkozs"/>
                <w:noProof/>
              </w:rPr>
              <w:fldChar w:fldCharType="end"/>
            </w:r>
          </w:ins>
        </w:p>
        <w:p w14:paraId="5639D011" w14:textId="28C6BAE6" w:rsidR="007216E3" w:rsidRDefault="007216E3">
          <w:pPr>
            <w:pStyle w:val="TJ1"/>
            <w:rPr>
              <w:ins w:id="84" w:author="Németh Balázs" w:date="2018-03-12T10:11:00Z"/>
              <w:rFonts w:eastAsiaTheme="minorEastAsia"/>
              <w:noProof/>
              <w:lang w:val="en-GB" w:eastAsia="en-GB"/>
            </w:rPr>
          </w:pPr>
          <w:ins w:id="85" w:author="Németh Balázs" w:date="2018-03-12T10:11:00Z">
            <w:r w:rsidRPr="008A05EB">
              <w:rPr>
                <w:rStyle w:val="Hiperhivatkozs"/>
                <w:noProof/>
              </w:rPr>
              <w:fldChar w:fldCharType="begin"/>
            </w:r>
            <w:r w:rsidRPr="008A05EB">
              <w:rPr>
                <w:rStyle w:val="Hiperhivatkozs"/>
                <w:noProof/>
              </w:rPr>
              <w:instrText xml:space="preserve"> </w:instrText>
            </w:r>
            <w:r>
              <w:rPr>
                <w:noProof/>
              </w:rPr>
              <w:instrText>HYPERLINK \l "_Toc508612851"</w:instrText>
            </w:r>
            <w:r w:rsidRPr="008A05EB">
              <w:rPr>
                <w:rStyle w:val="Hiperhivatkozs"/>
                <w:noProof/>
              </w:rPr>
              <w:instrText xml:space="preserve"> </w:instrText>
            </w:r>
            <w:r w:rsidRPr="008A05EB">
              <w:rPr>
                <w:rStyle w:val="Hiperhivatkozs"/>
                <w:noProof/>
              </w:rPr>
            </w:r>
            <w:r w:rsidRPr="008A05EB">
              <w:rPr>
                <w:rStyle w:val="Hiperhivatkozs"/>
                <w:noProof/>
              </w:rPr>
              <w:fldChar w:fldCharType="separate"/>
            </w:r>
            <w:r w:rsidRPr="008A05EB">
              <w:rPr>
                <w:rStyle w:val="Hiperhivatkozs"/>
                <w:rFonts w:ascii="Tahoma" w:hAnsi="Tahoma" w:cs="Tahoma"/>
                <w:b/>
                <w:noProof/>
              </w:rPr>
              <w:t>28.</w:t>
            </w:r>
            <w:r>
              <w:rPr>
                <w:rFonts w:eastAsiaTheme="minorEastAsia"/>
                <w:noProof/>
                <w:lang w:val="en-GB" w:eastAsia="en-GB"/>
              </w:rPr>
              <w:tab/>
            </w:r>
            <w:r w:rsidRPr="008A05EB">
              <w:rPr>
                <w:rStyle w:val="Hiperhivatkozs"/>
                <w:rFonts w:ascii="Tahoma" w:hAnsi="Tahoma" w:cs="Tahoma"/>
                <w:b/>
                <w:noProof/>
              </w:rPr>
              <w:t xml:space="preserve"> </w:t>
            </w:r>
            <w:r w:rsidRPr="008A05EB">
              <w:rPr>
                <w:rStyle w:val="Hiperhivatkozs"/>
                <w:rFonts w:ascii="MS Gothic" w:eastAsia="MS Gothic" w:hAnsi="MS Gothic"/>
                <w:b/>
                <w:noProof/>
              </w:rPr>
              <w:t>☒</w:t>
            </w:r>
            <w:r w:rsidRPr="008A05EB">
              <w:rPr>
                <w:rStyle w:val="Hiperhivatkozs"/>
                <w:b/>
                <w:noProof/>
              </w:rPr>
              <w:t xml:space="preserve"> </w:t>
            </w:r>
            <w:r w:rsidRPr="008A05EB">
              <w:rPr>
                <w:rStyle w:val="Hiperhivatkozs"/>
                <w:rFonts w:ascii="Tahoma" w:hAnsi="Tahoma" w:cs="Tahoma"/>
                <w:b/>
                <w:noProof/>
              </w:rPr>
              <w:t>Elektromos csatlakozás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_Toc508612851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86" w:author="Németh Balázs" w:date="2018-03-12T10:11:00Z"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  <w:r w:rsidRPr="008A05EB">
              <w:rPr>
                <w:rStyle w:val="Hiperhivatkozs"/>
                <w:noProof/>
              </w:rPr>
              <w:fldChar w:fldCharType="end"/>
            </w:r>
          </w:ins>
        </w:p>
        <w:p w14:paraId="02EFFFFC" w14:textId="25DF6B1F" w:rsidR="007216E3" w:rsidRDefault="007216E3">
          <w:pPr>
            <w:pStyle w:val="TJ1"/>
            <w:rPr>
              <w:ins w:id="87" w:author="Németh Balázs" w:date="2018-03-12T10:11:00Z"/>
              <w:rFonts w:eastAsiaTheme="minorEastAsia"/>
              <w:noProof/>
              <w:lang w:val="en-GB" w:eastAsia="en-GB"/>
            </w:rPr>
          </w:pPr>
          <w:ins w:id="88" w:author="Németh Balázs" w:date="2018-03-12T10:11:00Z">
            <w:r w:rsidRPr="008A05EB">
              <w:rPr>
                <w:rStyle w:val="Hiperhivatkozs"/>
                <w:noProof/>
              </w:rPr>
              <w:fldChar w:fldCharType="begin"/>
            </w:r>
            <w:r w:rsidRPr="008A05EB">
              <w:rPr>
                <w:rStyle w:val="Hiperhivatkozs"/>
                <w:noProof/>
              </w:rPr>
              <w:instrText xml:space="preserve"> </w:instrText>
            </w:r>
            <w:r>
              <w:rPr>
                <w:noProof/>
              </w:rPr>
              <w:instrText>HYPERLINK \l "_Toc508612852"</w:instrText>
            </w:r>
            <w:r w:rsidRPr="008A05EB">
              <w:rPr>
                <w:rStyle w:val="Hiperhivatkozs"/>
                <w:noProof/>
              </w:rPr>
              <w:instrText xml:space="preserve"> </w:instrText>
            </w:r>
            <w:r w:rsidRPr="008A05EB">
              <w:rPr>
                <w:rStyle w:val="Hiperhivatkozs"/>
                <w:noProof/>
              </w:rPr>
            </w:r>
            <w:r w:rsidRPr="008A05EB">
              <w:rPr>
                <w:rStyle w:val="Hiperhivatkozs"/>
                <w:noProof/>
              </w:rPr>
              <w:fldChar w:fldCharType="separate"/>
            </w:r>
            <w:r w:rsidRPr="008A05EB">
              <w:rPr>
                <w:rStyle w:val="Hiperhivatkozs"/>
                <w:rFonts w:ascii="Tahoma" w:hAnsi="Tahoma" w:cs="Tahoma"/>
                <w:b/>
                <w:noProof/>
              </w:rPr>
              <w:t>29.</w:t>
            </w:r>
            <w:r>
              <w:rPr>
                <w:rFonts w:eastAsiaTheme="minorEastAsia"/>
                <w:noProof/>
                <w:lang w:val="en-GB" w:eastAsia="en-GB"/>
              </w:rPr>
              <w:tab/>
            </w:r>
            <w:r w:rsidRPr="008A05EB">
              <w:rPr>
                <w:rStyle w:val="Hiperhivatkozs"/>
                <w:rFonts w:ascii="Tahoma" w:hAnsi="Tahoma" w:cs="Tahoma"/>
                <w:b/>
                <w:noProof/>
              </w:rPr>
              <w:t xml:space="preserve">  </w:t>
            </w:r>
            <w:r w:rsidRPr="008A05EB">
              <w:rPr>
                <w:rStyle w:val="Hiperhivatkozs"/>
                <w:rFonts w:ascii="MS UI Gothic" w:eastAsia="MS UI Gothic" w:hAnsi="MS UI Gothic" w:cs="MS UI Gothic"/>
                <w:b/>
                <w:noProof/>
                <w:lang w:eastAsia="hu-HU"/>
              </w:rPr>
              <w:t>☐</w:t>
            </w:r>
            <w:r w:rsidRPr="008A05EB">
              <w:rPr>
                <w:rStyle w:val="Hiperhivatkozs"/>
                <w:rFonts w:ascii="Tahoma" w:hAnsi="Tahoma" w:cs="Tahoma"/>
                <w:b/>
                <w:noProof/>
                <w:lang w:eastAsia="hu-HU"/>
              </w:rPr>
              <w:t xml:space="preserve"> Elektromos bekötés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_Toc508612852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89" w:author="Németh Balázs" w:date="2018-03-12T10:11:00Z"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  <w:r w:rsidRPr="008A05EB">
              <w:rPr>
                <w:rStyle w:val="Hiperhivatkozs"/>
                <w:noProof/>
              </w:rPr>
              <w:fldChar w:fldCharType="end"/>
            </w:r>
          </w:ins>
        </w:p>
        <w:p w14:paraId="4C3C17ED" w14:textId="13DC52A2" w:rsidR="007216E3" w:rsidRDefault="007216E3">
          <w:pPr>
            <w:pStyle w:val="TJ1"/>
            <w:rPr>
              <w:ins w:id="90" w:author="Németh Balázs" w:date="2018-03-12T10:11:00Z"/>
              <w:rFonts w:eastAsiaTheme="minorEastAsia"/>
              <w:noProof/>
              <w:lang w:val="en-GB" w:eastAsia="en-GB"/>
            </w:rPr>
          </w:pPr>
          <w:ins w:id="91" w:author="Németh Balázs" w:date="2018-03-12T10:11:00Z">
            <w:r w:rsidRPr="008A05EB">
              <w:rPr>
                <w:rStyle w:val="Hiperhivatkozs"/>
                <w:noProof/>
              </w:rPr>
              <w:lastRenderedPageBreak/>
              <w:fldChar w:fldCharType="begin"/>
            </w:r>
            <w:r w:rsidRPr="008A05EB">
              <w:rPr>
                <w:rStyle w:val="Hiperhivatkozs"/>
                <w:noProof/>
              </w:rPr>
              <w:instrText xml:space="preserve"> </w:instrText>
            </w:r>
            <w:r>
              <w:rPr>
                <w:noProof/>
              </w:rPr>
              <w:instrText>HYPERLINK \l "_Toc508612853"</w:instrText>
            </w:r>
            <w:r w:rsidRPr="008A05EB">
              <w:rPr>
                <w:rStyle w:val="Hiperhivatkozs"/>
                <w:noProof/>
              </w:rPr>
              <w:instrText xml:space="preserve"> </w:instrText>
            </w:r>
            <w:r w:rsidRPr="008A05EB">
              <w:rPr>
                <w:rStyle w:val="Hiperhivatkozs"/>
                <w:noProof/>
              </w:rPr>
            </w:r>
            <w:r w:rsidRPr="008A05EB">
              <w:rPr>
                <w:rStyle w:val="Hiperhivatkozs"/>
                <w:noProof/>
              </w:rPr>
              <w:fldChar w:fldCharType="separate"/>
            </w:r>
            <w:r w:rsidRPr="008A05EB">
              <w:rPr>
                <w:rStyle w:val="Hiperhivatkozs"/>
                <w:rFonts w:ascii="Tahoma" w:hAnsi="Tahoma" w:cs="Tahoma"/>
                <w:b/>
                <w:noProof/>
                <w:lang w:eastAsia="hu-HU"/>
              </w:rPr>
              <w:t>30.</w:t>
            </w:r>
            <w:r>
              <w:rPr>
                <w:rFonts w:eastAsiaTheme="minorEastAsia"/>
                <w:noProof/>
                <w:lang w:val="en-GB" w:eastAsia="en-GB"/>
              </w:rPr>
              <w:tab/>
            </w:r>
            <w:r w:rsidRPr="008A05EB">
              <w:rPr>
                <w:rStyle w:val="Hiperhivatkozs"/>
                <w:rFonts w:ascii="MS UI Gothic" w:eastAsia="MS UI Gothic" w:hAnsi="MS UI Gothic" w:cs="MS UI Gothic"/>
                <w:b/>
                <w:noProof/>
                <w:lang w:eastAsia="hu-HU"/>
              </w:rPr>
              <w:t>☒</w:t>
            </w:r>
            <w:r w:rsidRPr="008A05EB">
              <w:rPr>
                <w:rStyle w:val="Hiperhivatkozs"/>
                <w:rFonts w:ascii="Tahoma" w:hAnsi="Tahoma" w:cs="Tahoma"/>
                <w:b/>
                <w:noProof/>
                <w:lang w:eastAsia="hu-HU"/>
              </w:rPr>
              <w:t xml:space="preserve"> Vízcsatlakozás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_Toc508612853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92" w:author="Németh Balázs" w:date="2018-03-12T10:11:00Z"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  <w:r w:rsidRPr="008A05EB">
              <w:rPr>
                <w:rStyle w:val="Hiperhivatkozs"/>
                <w:noProof/>
              </w:rPr>
              <w:fldChar w:fldCharType="end"/>
            </w:r>
          </w:ins>
        </w:p>
        <w:p w14:paraId="386EAD7A" w14:textId="4BB9C939" w:rsidR="007216E3" w:rsidRDefault="007216E3">
          <w:pPr>
            <w:pStyle w:val="TJ1"/>
            <w:rPr>
              <w:ins w:id="93" w:author="Németh Balázs" w:date="2018-03-12T10:11:00Z"/>
              <w:rFonts w:eastAsiaTheme="minorEastAsia"/>
              <w:noProof/>
              <w:lang w:val="en-GB" w:eastAsia="en-GB"/>
            </w:rPr>
          </w:pPr>
          <w:ins w:id="94" w:author="Németh Balázs" w:date="2018-03-12T10:11:00Z">
            <w:r w:rsidRPr="008A05EB">
              <w:rPr>
                <w:rStyle w:val="Hiperhivatkozs"/>
                <w:noProof/>
              </w:rPr>
              <w:fldChar w:fldCharType="begin"/>
            </w:r>
            <w:r w:rsidRPr="008A05EB">
              <w:rPr>
                <w:rStyle w:val="Hiperhivatkozs"/>
                <w:noProof/>
              </w:rPr>
              <w:instrText xml:space="preserve"> </w:instrText>
            </w:r>
            <w:r>
              <w:rPr>
                <w:noProof/>
              </w:rPr>
              <w:instrText>HYPERLINK \l "_Toc508612854"</w:instrText>
            </w:r>
            <w:r w:rsidRPr="008A05EB">
              <w:rPr>
                <w:rStyle w:val="Hiperhivatkozs"/>
                <w:noProof/>
              </w:rPr>
              <w:instrText xml:space="preserve"> </w:instrText>
            </w:r>
            <w:r w:rsidRPr="008A05EB">
              <w:rPr>
                <w:rStyle w:val="Hiperhivatkozs"/>
                <w:noProof/>
              </w:rPr>
            </w:r>
            <w:r w:rsidRPr="008A05EB">
              <w:rPr>
                <w:rStyle w:val="Hiperhivatkozs"/>
                <w:noProof/>
              </w:rPr>
              <w:fldChar w:fldCharType="separate"/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_Toc508612854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95" w:author="Németh Balázs" w:date="2018-03-12T10:11:00Z"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  <w:r w:rsidRPr="008A05EB">
              <w:rPr>
                <w:rStyle w:val="Hiperhivatkozs"/>
                <w:noProof/>
              </w:rPr>
              <w:fldChar w:fldCharType="end"/>
            </w:r>
          </w:ins>
        </w:p>
        <w:p w14:paraId="0901EBA7" w14:textId="729B8D80" w:rsidR="007216E3" w:rsidRDefault="007216E3">
          <w:pPr>
            <w:pStyle w:val="TJ1"/>
            <w:rPr>
              <w:ins w:id="96" w:author="Németh Balázs" w:date="2018-03-12T10:11:00Z"/>
              <w:rFonts w:eastAsiaTheme="minorEastAsia"/>
              <w:noProof/>
              <w:lang w:val="en-GB" w:eastAsia="en-GB"/>
            </w:rPr>
          </w:pPr>
          <w:ins w:id="97" w:author="Németh Balázs" w:date="2018-03-12T10:11:00Z">
            <w:r w:rsidRPr="008A05EB">
              <w:rPr>
                <w:rStyle w:val="Hiperhivatkozs"/>
                <w:noProof/>
              </w:rPr>
              <w:fldChar w:fldCharType="begin"/>
            </w:r>
            <w:r w:rsidRPr="008A05EB">
              <w:rPr>
                <w:rStyle w:val="Hiperhivatkozs"/>
                <w:noProof/>
              </w:rPr>
              <w:instrText xml:space="preserve"> </w:instrText>
            </w:r>
            <w:r>
              <w:rPr>
                <w:noProof/>
              </w:rPr>
              <w:instrText>HYPERLINK \l "_Toc508612855"</w:instrText>
            </w:r>
            <w:r w:rsidRPr="008A05EB">
              <w:rPr>
                <w:rStyle w:val="Hiperhivatkozs"/>
                <w:noProof/>
              </w:rPr>
              <w:instrText xml:space="preserve"> </w:instrText>
            </w:r>
            <w:r w:rsidRPr="008A05EB">
              <w:rPr>
                <w:rStyle w:val="Hiperhivatkozs"/>
                <w:noProof/>
              </w:rPr>
            </w:r>
            <w:r w:rsidRPr="008A05EB">
              <w:rPr>
                <w:rStyle w:val="Hiperhivatkozs"/>
                <w:noProof/>
              </w:rPr>
              <w:fldChar w:fldCharType="separate"/>
            </w:r>
            <w:r w:rsidRPr="008A05EB">
              <w:rPr>
                <w:rStyle w:val="Hiperhivatkozs"/>
                <w:rFonts w:ascii="Tahoma" w:hAnsi="Tahoma" w:cs="Tahoma"/>
                <w:b/>
                <w:noProof/>
                <w:lang w:eastAsia="hu-HU"/>
              </w:rPr>
              <w:t>31.</w:t>
            </w:r>
            <w:r>
              <w:rPr>
                <w:rFonts w:eastAsiaTheme="minorEastAsia"/>
                <w:noProof/>
                <w:lang w:val="en-GB" w:eastAsia="en-GB"/>
              </w:rPr>
              <w:tab/>
            </w:r>
            <w:r w:rsidRPr="008A05EB">
              <w:rPr>
                <w:rStyle w:val="Hiperhivatkozs"/>
                <w:rFonts w:ascii="Segoe UI Symbol" w:hAnsi="Segoe UI Symbol" w:cs="Segoe UI Symbol"/>
                <w:b/>
                <w:noProof/>
                <w:lang w:eastAsia="hu-HU"/>
              </w:rPr>
              <w:t>☒</w:t>
            </w:r>
            <w:r w:rsidRPr="008A05EB">
              <w:rPr>
                <w:rStyle w:val="Hiperhivatkozs"/>
                <w:rFonts w:ascii="Tahoma" w:hAnsi="Tahoma" w:cs="Tahoma"/>
                <w:b/>
                <w:noProof/>
                <w:lang w:eastAsia="hu-HU"/>
              </w:rPr>
              <w:t xml:space="preserve"> Hűtés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_Toc508612855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98" w:author="Németh Balázs" w:date="2018-03-12T10:11:00Z"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  <w:r w:rsidRPr="008A05EB">
              <w:rPr>
                <w:rStyle w:val="Hiperhivatkozs"/>
                <w:noProof/>
              </w:rPr>
              <w:fldChar w:fldCharType="end"/>
            </w:r>
          </w:ins>
        </w:p>
        <w:p w14:paraId="29BA2057" w14:textId="2E01BC05" w:rsidR="007216E3" w:rsidRDefault="007216E3">
          <w:pPr>
            <w:pStyle w:val="TJ1"/>
            <w:rPr>
              <w:ins w:id="99" w:author="Németh Balázs" w:date="2018-03-12T10:11:00Z"/>
              <w:rFonts w:eastAsiaTheme="minorEastAsia"/>
              <w:noProof/>
              <w:lang w:val="en-GB" w:eastAsia="en-GB"/>
            </w:rPr>
          </w:pPr>
          <w:ins w:id="100" w:author="Németh Balázs" w:date="2018-03-12T10:11:00Z">
            <w:r w:rsidRPr="008A05EB">
              <w:rPr>
                <w:rStyle w:val="Hiperhivatkozs"/>
                <w:noProof/>
              </w:rPr>
              <w:fldChar w:fldCharType="begin"/>
            </w:r>
            <w:r w:rsidRPr="008A05EB">
              <w:rPr>
                <w:rStyle w:val="Hiperhivatkozs"/>
                <w:noProof/>
              </w:rPr>
              <w:instrText xml:space="preserve"> </w:instrText>
            </w:r>
            <w:r>
              <w:rPr>
                <w:noProof/>
              </w:rPr>
              <w:instrText>HYPERLINK \l "_Toc508612856"</w:instrText>
            </w:r>
            <w:r w:rsidRPr="008A05EB">
              <w:rPr>
                <w:rStyle w:val="Hiperhivatkozs"/>
                <w:noProof/>
              </w:rPr>
              <w:instrText xml:space="preserve"> </w:instrText>
            </w:r>
            <w:r w:rsidRPr="008A05EB">
              <w:rPr>
                <w:rStyle w:val="Hiperhivatkozs"/>
                <w:noProof/>
              </w:rPr>
            </w:r>
            <w:r w:rsidRPr="008A05EB">
              <w:rPr>
                <w:rStyle w:val="Hiperhivatkozs"/>
                <w:noProof/>
              </w:rPr>
              <w:fldChar w:fldCharType="separate"/>
            </w:r>
            <w:r w:rsidRPr="008A05EB">
              <w:rPr>
                <w:rStyle w:val="Hiperhivatkozs"/>
                <w:rFonts w:ascii="Tahoma" w:hAnsi="Tahoma" w:cs="Tahoma"/>
                <w:b/>
                <w:noProof/>
                <w:lang w:eastAsia="hu-HU"/>
              </w:rPr>
              <w:t>32.</w:t>
            </w:r>
            <w:r>
              <w:rPr>
                <w:rFonts w:eastAsiaTheme="minorEastAsia"/>
                <w:noProof/>
                <w:lang w:val="en-GB" w:eastAsia="en-GB"/>
              </w:rPr>
              <w:tab/>
            </w:r>
            <w:r w:rsidRPr="008A05EB">
              <w:rPr>
                <w:rStyle w:val="Hiperhivatkozs"/>
                <w:rFonts w:ascii="MS Gothic" w:eastAsia="MS Gothic" w:hAnsi="MS Gothic" w:cs="Tahoma"/>
                <w:b/>
                <w:noProof/>
                <w:lang w:eastAsia="hu-HU"/>
              </w:rPr>
              <w:t>☒</w:t>
            </w:r>
            <w:r w:rsidRPr="008A05EB">
              <w:rPr>
                <w:rStyle w:val="Hiperhivatkozs"/>
                <w:rFonts w:ascii="Tahoma" w:hAnsi="Tahoma" w:cs="Tahoma"/>
                <w:b/>
                <w:noProof/>
                <w:lang w:eastAsia="hu-HU"/>
              </w:rPr>
              <w:t xml:space="preserve"> Záró és terelődugó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_Toc508612856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101" w:author="Németh Balázs" w:date="2018-03-12T10:11:00Z"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  <w:r w:rsidRPr="008A05EB">
              <w:rPr>
                <w:rStyle w:val="Hiperhivatkozs"/>
                <w:noProof/>
              </w:rPr>
              <w:fldChar w:fldCharType="end"/>
            </w:r>
          </w:ins>
        </w:p>
        <w:p w14:paraId="647765B2" w14:textId="7ED833FF" w:rsidR="007216E3" w:rsidRDefault="007216E3">
          <w:pPr>
            <w:pStyle w:val="TJ1"/>
            <w:rPr>
              <w:ins w:id="102" w:author="Németh Balázs" w:date="2018-03-12T10:11:00Z"/>
              <w:rFonts w:eastAsiaTheme="minorEastAsia"/>
              <w:noProof/>
              <w:lang w:val="en-GB" w:eastAsia="en-GB"/>
            </w:rPr>
          </w:pPr>
          <w:ins w:id="103" w:author="Németh Balázs" w:date="2018-03-12T10:11:00Z">
            <w:r w:rsidRPr="008A05EB">
              <w:rPr>
                <w:rStyle w:val="Hiperhivatkozs"/>
                <w:noProof/>
              </w:rPr>
              <w:fldChar w:fldCharType="begin"/>
            </w:r>
            <w:r w:rsidRPr="008A05EB">
              <w:rPr>
                <w:rStyle w:val="Hiperhivatkozs"/>
                <w:noProof/>
              </w:rPr>
              <w:instrText xml:space="preserve"> </w:instrText>
            </w:r>
            <w:r>
              <w:rPr>
                <w:noProof/>
              </w:rPr>
              <w:instrText>HYPERLINK \l "_Toc508612857"</w:instrText>
            </w:r>
            <w:r w:rsidRPr="008A05EB">
              <w:rPr>
                <w:rStyle w:val="Hiperhivatkozs"/>
                <w:noProof/>
              </w:rPr>
              <w:instrText xml:space="preserve"> </w:instrText>
            </w:r>
            <w:r w:rsidRPr="008A05EB">
              <w:rPr>
                <w:rStyle w:val="Hiperhivatkozs"/>
                <w:noProof/>
              </w:rPr>
            </w:r>
            <w:r w:rsidRPr="008A05EB">
              <w:rPr>
                <w:rStyle w:val="Hiperhivatkozs"/>
                <w:noProof/>
              </w:rPr>
              <w:fldChar w:fldCharType="separate"/>
            </w:r>
            <w:r w:rsidRPr="008A05EB">
              <w:rPr>
                <w:rStyle w:val="Hiperhivatkozs"/>
                <w:rFonts w:ascii="Tahoma" w:hAnsi="Tahoma" w:cs="Tahoma"/>
                <w:b/>
                <w:noProof/>
                <w:lang w:eastAsia="hu-HU"/>
              </w:rPr>
              <w:t>33.</w:t>
            </w:r>
            <w:r>
              <w:rPr>
                <w:rFonts w:eastAsiaTheme="minorEastAsia"/>
                <w:noProof/>
                <w:lang w:val="en-GB" w:eastAsia="en-GB"/>
              </w:rPr>
              <w:tab/>
            </w:r>
            <w:r w:rsidRPr="008A05EB">
              <w:rPr>
                <w:rStyle w:val="Hiperhivatkozs"/>
                <w:rFonts w:ascii="MS Gothic" w:eastAsia="MS Gothic" w:hAnsi="MS Gothic" w:cs="Tahoma"/>
                <w:b/>
                <w:noProof/>
                <w:lang w:eastAsia="hu-HU"/>
              </w:rPr>
              <w:t>☐</w:t>
            </w:r>
            <w:r w:rsidRPr="008A05EB">
              <w:rPr>
                <w:rStyle w:val="Hiperhivatkozs"/>
                <w:rFonts w:ascii="Tahoma" w:hAnsi="Tahoma" w:cs="Tahoma"/>
                <w:b/>
                <w:noProof/>
                <w:lang w:eastAsia="hu-HU"/>
              </w:rPr>
              <w:t xml:space="preserve"> Mag hűtés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_Toc508612857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104" w:author="Németh Balázs" w:date="2018-03-12T10:11:00Z"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  <w:r w:rsidRPr="008A05EB">
              <w:rPr>
                <w:rStyle w:val="Hiperhivatkozs"/>
                <w:noProof/>
              </w:rPr>
              <w:fldChar w:fldCharType="end"/>
            </w:r>
          </w:ins>
        </w:p>
        <w:p w14:paraId="5385516D" w14:textId="08B233DF" w:rsidR="007216E3" w:rsidRDefault="007216E3">
          <w:pPr>
            <w:pStyle w:val="TJ1"/>
            <w:rPr>
              <w:ins w:id="105" w:author="Németh Balázs" w:date="2018-03-12T10:11:00Z"/>
              <w:rFonts w:eastAsiaTheme="minorEastAsia"/>
              <w:noProof/>
              <w:lang w:val="en-GB" w:eastAsia="en-GB"/>
            </w:rPr>
          </w:pPr>
          <w:ins w:id="106" w:author="Németh Balázs" w:date="2018-03-12T10:11:00Z">
            <w:r w:rsidRPr="008A05EB">
              <w:rPr>
                <w:rStyle w:val="Hiperhivatkozs"/>
                <w:noProof/>
              </w:rPr>
              <w:fldChar w:fldCharType="begin"/>
            </w:r>
            <w:r w:rsidRPr="008A05EB">
              <w:rPr>
                <w:rStyle w:val="Hiperhivatkozs"/>
                <w:noProof/>
              </w:rPr>
              <w:instrText xml:space="preserve"> </w:instrText>
            </w:r>
            <w:r>
              <w:rPr>
                <w:noProof/>
              </w:rPr>
              <w:instrText>HYPERLINK \l "_Toc508612858"</w:instrText>
            </w:r>
            <w:r w:rsidRPr="008A05EB">
              <w:rPr>
                <w:rStyle w:val="Hiperhivatkozs"/>
                <w:noProof/>
              </w:rPr>
              <w:instrText xml:space="preserve"> </w:instrText>
            </w:r>
            <w:r w:rsidRPr="008A05EB">
              <w:rPr>
                <w:rStyle w:val="Hiperhivatkozs"/>
                <w:noProof/>
              </w:rPr>
            </w:r>
            <w:r w:rsidRPr="008A05EB">
              <w:rPr>
                <w:rStyle w:val="Hiperhivatkozs"/>
                <w:noProof/>
              </w:rPr>
              <w:fldChar w:fldCharType="separate"/>
            </w:r>
            <w:r w:rsidRPr="008A05EB">
              <w:rPr>
                <w:rStyle w:val="Hiperhivatkozs"/>
                <w:rFonts w:ascii="Tahoma" w:hAnsi="Tahoma" w:cs="Tahoma"/>
                <w:b/>
                <w:noProof/>
                <w:lang w:eastAsia="hu-HU"/>
              </w:rPr>
              <w:t>34.</w:t>
            </w:r>
            <w:r>
              <w:rPr>
                <w:rFonts w:eastAsiaTheme="minorEastAsia"/>
                <w:noProof/>
                <w:lang w:val="en-GB" w:eastAsia="en-GB"/>
              </w:rPr>
              <w:tab/>
            </w:r>
            <w:r w:rsidRPr="008A05EB">
              <w:rPr>
                <w:rStyle w:val="Hiperhivatkozs"/>
                <w:rFonts w:ascii="Segoe UI Symbol" w:hAnsi="Segoe UI Symbol" w:cs="Segoe UI Symbol"/>
                <w:b/>
                <w:noProof/>
                <w:lang w:eastAsia="hu-HU"/>
              </w:rPr>
              <w:t>☒</w:t>
            </w:r>
            <w:r w:rsidRPr="008A05EB">
              <w:rPr>
                <w:rStyle w:val="Hiperhivatkozs"/>
                <w:rFonts w:ascii="Tahoma" w:hAnsi="Tahoma" w:cs="Tahoma"/>
                <w:b/>
                <w:noProof/>
                <w:lang w:eastAsia="hu-HU"/>
              </w:rPr>
              <w:t xml:space="preserve"> Vízkörök tömítése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_Toc508612858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107" w:author="Németh Balázs" w:date="2018-03-12T10:11:00Z"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  <w:r w:rsidRPr="008A05EB">
              <w:rPr>
                <w:rStyle w:val="Hiperhivatkozs"/>
                <w:noProof/>
              </w:rPr>
              <w:fldChar w:fldCharType="end"/>
            </w:r>
          </w:ins>
        </w:p>
        <w:p w14:paraId="3C91B4CA" w14:textId="3B8FE25B" w:rsidR="007216E3" w:rsidRDefault="007216E3">
          <w:pPr>
            <w:pStyle w:val="TJ1"/>
            <w:rPr>
              <w:ins w:id="108" w:author="Németh Balázs" w:date="2018-03-12T10:11:00Z"/>
              <w:rFonts w:eastAsiaTheme="minorEastAsia"/>
              <w:noProof/>
              <w:lang w:val="en-GB" w:eastAsia="en-GB"/>
            </w:rPr>
          </w:pPr>
          <w:ins w:id="109" w:author="Németh Balázs" w:date="2018-03-12T10:11:00Z">
            <w:r w:rsidRPr="008A05EB">
              <w:rPr>
                <w:rStyle w:val="Hiperhivatkozs"/>
                <w:noProof/>
              </w:rPr>
              <w:fldChar w:fldCharType="begin"/>
            </w:r>
            <w:r w:rsidRPr="008A05EB">
              <w:rPr>
                <w:rStyle w:val="Hiperhivatkozs"/>
                <w:noProof/>
              </w:rPr>
              <w:instrText xml:space="preserve"> </w:instrText>
            </w:r>
            <w:r>
              <w:rPr>
                <w:noProof/>
              </w:rPr>
              <w:instrText>HYPERLINK \l "_Toc508612859"</w:instrText>
            </w:r>
            <w:r w:rsidRPr="008A05EB">
              <w:rPr>
                <w:rStyle w:val="Hiperhivatkozs"/>
                <w:noProof/>
              </w:rPr>
              <w:instrText xml:space="preserve"> </w:instrText>
            </w:r>
            <w:r w:rsidRPr="008A05EB">
              <w:rPr>
                <w:rStyle w:val="Hiperhivatkozs"/>
                <w:noProof/>
              </w:rPr>
            </w:r>
            <w:r w:rsidRPr="008A05EB">
              <w:rPr>
                <w:rStyle w:val="Hiperhivatkozs"/>
                <w:noProof/>
              </w:rPr>
              <w:fldChar w:fldCharType="separate"/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_Toc508612859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110" w:author="Németh Balázs" w:date="2018-03-12T10:11:00Z"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  <w:r w:rsidRPr="008A05EB">
              <w:rPr>
                <w:rStyle w:val="Hiperhivatkozs"/>
                <w:noProof/>
              </w:rPr>
              <w:fldChar w:fldCharType="end"/>
            </w:r>
          </w:ins>
        </w:p>
        <w:p w14:paraId="3CD17C54" w14:textId="568DA901" w:rsidR="007216E3" w:rsidRDefault="007216E3">
          <w:pPr>
            <w:pStyle w:val="TJ1"/>
            <w:rPr>
              <w:ins w:id="111" w:author="Németh Balázs" w:date="2018-03-12T10:11:00Z"/>
              <w:rFonts w:eastAsiaTheme="minorEastAsia"/>
              <w:noProof/>
              <w:lang w:val="en-GB" w:eastAsia="en-GB"/>
            </w:rPr>
          </w:pPr>
          <w:ins w:id="112" w:author="Németh Balázs" w:date="2018-03-12T10:11:00Z">
            <w:r w:rsidRPr="008A05EB">
              <w:rPr>
                <w:rStyle w:val="Hiperhivatkozs"/>
                <w:noProof/>
              </w:rPr>
              <w:fldChar w:fldCharType="begin"/>
            </w:r>
            <w:r w:rsidRPr="008A05EB">
              <w:rPr>
                <w:rStyle w:val="Hiperhivatkozs"/>
                <w:noProof/>
              </w:rPr>
              <w:instrText xml:space="preserve"> </w:instrText>
            </w:r>
            <w:r>
              <w:rPr>
                <w:noProof/>
              </w:rPr>
              <w:instrText>HYPERLINK \l "_Toc508612860"</w:instrText>
            </w:r>
            <w:r w:rsidRPr="008A05EB">
              <w:rPr>
                <w:rStyle w:val="Hiperhivatkozs"/>
                <w:noProof/>
              </w:rPr>
              <w:instrText xml:space="preserve"> </w:instrText>
            </w:r>
            <w:r w:rsidRPr="008A05EB">
              <w:rPr>
                <w:rStyle w:val="Hiperhivatkozs"/>
                <w:noProof/>
              </w:rPr>
            </w:r>
            <w:r w:rsidRPr="008A05EB">
              <w:rPr>
                <w:rStyle w:val="Hiperhivatkozs"/>
                <w:noProof/>
              </w:rPr>
              <w:fldChar w:fldCharType="separate"/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_Toc508612860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113" w:author="Németh Balázs" w:date="2018-03-12T10:11:00Z"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  <w:r w:rsidRPr="008A05EB">
              <w:rPr>
                <w:rStyle w:val="Hiperhivatkozs"/>
                <w:noProof/>
              </w:rPr>
              <w:fldChar w:fldCharType="end"/>
            </w:r>
          </w:ins>
        </w:p>
        <w:p w14:paraId="4B9B7F47" w14:textId="3002A51E" w:rsidR="007216E3" w:rsidRDefault="007216E3">
          <w:pPr>
            <w:pStyle w:val="TJ1"/>
            <w:rPr>
              <w:ins w:id="114" w:author="Németh Balázs" w:date="2018-03-12T10:11:00Z"/>
              <w:rFonts w:eastAsiaTheme="minorEastAsia"/>
              <w:noProof/>
              <w:lang w:val="en-GB" w:eastAsia="en-GB"/>
            </w:rPr>
          </w:pPr>
          <w:ins w:id="115" w:author="Németh Balázs" w:date="2018-03-12T10:11:00Z">
            <w:r w:rsidRPr="008A05EB">
              <w:rPr>
                <w:rStyle w:val="Hiperhivatkozs"/>
                <w:noProof/>
              </w:rPr>
              <w:fldChar w:fldCharType="begin"/>
            </w:r>
            <w:r w:rsidRPr="008A05EB">
              <w:rPr>
                <w:rStyle w:val="Hiperhivatkozs"/>
                <w:noProof/>
              </w:rPr>
              <w:instrText xml:space="preserve"> </w:instrText>
            </w:r>
            <w:r>
              <w:rPr>
                <w:noProof/>
              </w:rPr>
              <w:instrText>HYPERLINK \l "_Toc508612861"</w:instrText>
            </w:r>
            <w:r w:rsidRPr="008A05EB">
              <w:rPr>
                <w:rStyle w:val="Hiperhivatkozs"/>
                <w:noProof/>
              </w:rPr>
              <w:instrText xml:space="preserve"> </w:instrText>
            </w:r>
            <w:r w:rsidRPr="008A05EB">
              <w:rPr>
                <w:rStyle w:val="Hiperhivatkozs"/>
                <w:noProof/>
              </w:rPr>
            </w:r>
            <w:r w:rsidRPr="008A05EB">
              <w:rPr>
                <w:rStyle w:val="Hiperhivatkozs"/>
                <w:noProof/>
              </w:rPr>
              <w:fldChar w:fldCharType="separate"/>
            </w:r>
            <w:r w:rsidRPr="008A05EB">
              <w:rPr>
                <w:rStyle w:val="Hiperhivatkozs"/>
                <w:rFonts w:ascii="Tahoma" w:hAnsi="Tahoma" w:cs="Tahoma"/>
                <w:b/>
                <w:noProof/>
                <w:lang w:eastAsia="hu-HU"/>
              </w:rPr>
              <w:t>35.</w:t>
            </w:r>
            <w:r>
              <w:rPr>
                <w:rFonts w:eastAsiaTheme="minorEastAsia"/>
                <w:noProof/>
                <w:lang w:val="en-GB" w:eastAsia="en-GB"/>
              </w:rPr>
              <w:tab/>
            </w:r>
            <w:r w:rsidRPr="008A05EB">
              <w:rPr>
                <w:rStyle w:val="Hiperhivatkozs"/>
                <w:rFonts w:ascii="Segoe UI Symbol" w:hAnsi="Segoe UI Symbol" w:cs="Segoe UI Symbol"/>
                <w:b/>
                <w:noProof/>
                <w:lang w:eastAsia="hu-HU"/>
              </w:rPr>
              <w:t>☒</w:t>
            </w:r>
            <w:r w:rsidRPr="008A05EB">
              <w:rPr>
                <w:rStyle w:val="Hiperhivatkozs"/>
                <w:rFonts w:ascii="Tahoma" w:hAnsi="Tahoma" w:cs="Tahoma"/>
                <w:b/>
                <w:noProof/>
                <w:lang w:eastAsia="hu-HU"/>
              </w:rPr>
              <w:t xml:space="preserve"> Fészek számozása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_Toc508612861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116" w:author="Németh Balázs" w:date="2018-03-12T10:11:00Z"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  <w:r w:rsidRPr="008A05EB">
              <w:rPr>
                <w:rStyle w:val="Hiperhivatkozs"/>
                <w:noProof/>
              </w:rPr>
              <w:fldChar w:fldCharType="end"/>
            </w:r>
          </w:ins>
        </w:p>
        <w:p w14:paraId="276E9BB0" w14:textId="1562B4CD" w:rsidR="007216E3" w:rsidRDefault="007216E3">
          <w:pPr>
            <w:pStyle w:val="TJ1"/>
            <w:rPr>
              <w:ins w:id="117" w:author="Németh Balázs" w:date="2018-03-12T10:11:00Z"/>
              <w:rFonts w:eastAsiaTheme="minorEastAsia"/>
              <w:noProof/>
              <w:lang w:val="en-GB" w:eastAsia="en-GB"/>
            </w:rPr>
          </w:pPr>
          <w:ins w:id="118" w:author="Németh Balázs" w:date="2018-03-12T10:11:00Z">
            <w:r w:rsidRPr="008A05EB">
              <w:rPr>
                <w:rStyle w:val="Hiperhivatkozs"/>
                <w:noProof/>
              </w:rPr>
              <w:fldChar w:fldCharType="begin"/>
            </w:r>
            <w:r w:rsidRPr="008A05EB">
              <w:rPr>
                <w:rStyle w:val="Hiperhivatkozs"/>
                <w:noProof/>
              </w:rPr>
              <w:instrText xml:space="preserve"> </w:instrText>
            </w:r>
            <w:r>
              <w:rPr>
                <w:noProof/>
              </w:rPr>
              <w:instrText>HYPERLINK \l "_Toc508612862"</w:instrText>
            </w:r>
            <w:r w:rsidRPr="008A05EB">
              <w:rPr>
                <w:rStyle w:val="Hiperhivatkozs"/>
                <w:noProof/>
              </w:rPr>
              <w:instrText xml:space="preserve"> </w:instrText>
            </w:r>
            <w:r w:rsidRPr="008A05EB">
              <w:rPr>
                <w:rStyle w:val="Hiperhivatkozs"/>
                <w:noProof/>
              </w:rPr>
            </w:r>
            <w:r w:rsidRPr="008A05EB">
              <w:rPr>
                <w:rStyle w:val="Hiperhivatkozs"/>
                <w:noProof/>
              </w:rPr>
              <w:fldChar w:fldCharType="separate"/>
            </w:r>
            <w:r w:rsidRPr="008A05EB">
              <w:rPr>
                <w:rStyle w:val="Hiperhivatkozs"/>
                <w:rFonts w:ascii="Tahoma" w:hAnsi="Tahoma" w:cs="Tahoma"/>
                <w:b/>
                <w:noProof/>
                <w:lang w:eastAsia="hu-HU"/>
              </w:rPr>
              <w:t>36.</w:t>
            </w:r>
            <w:r>
              <w:rPr>
                <w:rFonts w:eastAsiaTheme="minorEastAsia"/>
                <w:noProof/>
                <w:lang w:val="en-GB" w:eastAsia="en-GB"/>
              </w:rPr>
              <w:tab/>
            </w:r>
            <w:r w:rsidRPr="008A05EB">
              <w:rPr>
                <w:rStyle w:val="Hiperhivatkozs"/>
                <w:rFonts w:ascii="MS Gothic" w:eastAsia="MS Gothic" w:hAnsi="MS Gothic" w:cs="Tahoma"/>
                <w:b/>
                <w:noProof/>
                <w:lang w:eastAsia="hu-HU"/>
              </w:rPr>
              <w:t>☒</w:t>
            </w:r>
            <w:r w:rsidRPr="008A05EB">
              <w:rPr>
                <w:rStyle w:val="Hiperhivatkozs"/>
                <w:rFonts w:ascii="Tahoma" w:hAnsi="Tahoma" w:cs="Tahoma"/>
                <w:b/>
                <w:noProof/>
                <w:lang w:eastAsia="hu-HU"/>
              </w:rPr>
              <w:t xml:space="preserve"> Betétkiosztás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_Toc508612862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119" w:author="Németh Balázs" w:date="2018-03-12T10:11:00Z"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  <w:r w:rsidRPr="008A05EB">
              <w:rPr>
                <w:rStyle w:val="Hiperhivatkozs"/>
                <w:noProof/>
              </w:rPr>
              <w:fldChar w:fldCharType="end"/>
            </w:r>
          </w:ins>
        </w:p>
        <w:p w14:paraId="5957810F" w14:textId="5D1E5F70" w:rsidR="007216E3" w:rsidRDefault="007216E3">
          <w:pPr>
            <w:pStyle w:val="TJ1"/>
            <w:rPr>
              <w:ins w:id="120" w:author="Németh Balázs" w:date="2018-03-12T10:11:00Z"/>
              <w:rFonts w:eastAsiaTheme="minorEastAsia"/>
              <w:noProof/>
              <w:lang w:val="en-GB" w:eastAsia="en-GB"/>
            </w:rPr>
          </w:pPr>
          <w:ins w:id="121" w:author="Németh Balázs" w:date="2018-03-12T10:11:00Z">
            <w:r w:rsidRPr="008A05EB">
              <w:rPr>
                <w:rStyle w:val="Hiperhivatkozs"/>
                <w:noProof/>
              </w:rPr>
              <w:fldChar w:fldCharType="begin"/>
            </w:r>
            <w:r w:rsidRPr="008A05EB">
              <w:rPr>
                <w:rStyle w:val="Hiperhivatkozs"/>
                <w:noProof/>
              </w:rPr>
              <w:instrText xml:space="preserve"> </w:instrText>
            </w:r>
            <w:r>
              <w:rPr>
                <w:noProof/>
              </w:rPr>
              <w:instrText>HYPERLINK \l "_Toc508612863"</w:instrText>
            </w:r>
            <w:r w:rsidRPr="008A05EB">
              <w:rPr>
                <w:rStyle w:val="Hiperhivatkozs"/>
                <w:noProof/>
              </w:rPr>
              <w:instrText xml:space="preserve"> </w:instrText>
            </w:r>
            <w:r w:rsidRPr="008A05EB">
              <w:rPr>
                <w:rStyle w:val="Hiperhivatkozs"/>
                <w:noProof/>
              </w:rPr>
            </w:r>
            <w:r w:rsidRPr="008A05EB">
              <w:rPr>
                <w:rStyle w:val="Hiperhivatkozs"/>
                <w:noProof/>
              </w:rPr>
              <w:fldChar w:fldCharType="separate"/>
            </w:r>
            <w:r w:rsidRPr="008A05EB">
              <w:rPr>
                <w:rStyle w:val="Hiperhivatkozs"/>
                <w:rFonts w:ascii="Tahoma" w:hAnsi="Tahoma" w:cs="Tahoma"/>
                <w:b/>
                <w:noProof/>
              </w:rPr>
              <w:t>37.</w:t>
            </w:r>
            <w:r>
              <w:rPr>
                <w:rFonts w:eastAsiaTheme="minorEastAsia"/>
                <w:noProof/>
                <w:lang w:val="en-GB" w:eastAsia="en-GB"/>
              </w:rPr>
              <w:tab/>
            </w:r>
            <w:r w:rsidRPr="008A05EB">
              <w:rPr>
                <w:rStyle w:val="Hiperhivatkozs"/>
                <w:rFonts w:ascii="MS Gothic" w:eastAsia="MS Gothic" w:hAnsi="MS Gothic"/>
                <w:b/>
                <w:noProof/>
              </w:rPr>
              <w:t>☐</w:t>
            </w:r>
            <w:r w:rsidRPr="008A05EB">
              <w:rPr>
                <w:rStyle w:val="Hiperhivatkozs"/>
                <w:b/>
                <w:noProof/>
              </w:rPr>
              <w:t xml:space="preserve"> </w:t>
            </w:r>
            <w:r w:rsidRPr="008A05EB">
              <w:rPr>
                <w:rStyle w:val="Hiperhivatkozs"/>
                <w:rFonts w:ascii="Tahoma" w:hAnsi="Tahoma" w:cs="Tahoma"/>
                <w:b/>
                <w:noProof/>
              </w:rPr>
              <w:t>Szerszámtípus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_Toc508612863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122" w:author="Németh Balázs" w:date="2018-03-12T10:11:00Z"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  <w:r w:rsidRPr="008A05EB">
              <w:rPr>
                <w:rStyle w:val="Hiperhivatkozs"/>
                <w:noProof/>
              </w:rPr>
              <w:fldChar w:fldCharType="end"/>
            </w:r>
          </w:ins>
        </w:p>
        <w:p w14:paraId="0CFEF94A" w14:textId="72644798" w:rsidR="007216E3" w:rsidRDefault="007216E3">
          <w:pPr>
            <w:pStyle w:val="TJ1"/>
            <w:rPr>
              <w:ins w:id="123" w:author="Németh Balázs" w:date="2018-03-12T10:11:00Z"/>
              <w:rFonts w:eastAsiaTheme="minorEastAsia"/>
              <w:noProof/>
              <w:lang w:val="en-GB" w:eastAsia="en-GB"/>
            </w:rPr>
          </w:pPr>
          <w:ins w:id="124" w:author="Németh Balázs" w:date="2018-03-12T10:11:00Z">
            <w:r w:rsidRPr="008A05EB">
              <w:rPr>
                <w:rStyle w:val="Hiperhivatkozs"/>
                <w:noProof/>
              </w:rPr>
              <w:fldChar w:fldCharType="begin"/>
            </w:r>
            <w:r w:rsidRPr="008A05EB">
              <w:rPr>
                <w:rStyle w:val="Hiperhivatkozs"/>
                <w:noProof/>
              </w:rPr>
              <w:instrText xml:space="preserve"> </w:instrText>
            </w:r>
            <w:r>
              <w:rPr>
                <w:noProof/>
              </w:rPr>
              <w:instrText>HYPERLINK \l "_Toc508612864"</w:instrText>
            </w:r>
            <w:r w:rsidRPr="008A05EB">
              <w:rPr>
                <w:rStyle w:val="Hiperhivatkozs"/>
                <w:noProof/>
              </w:rPr>
              <w:instrText xml:space="preserve"> </w:instrText>
            </w:r>
            <w:r w:rsidRPr="008A05EB">
              <w:rPr>
                <w:rStyle w:val="Hiperhivatkozs"/>
                <w:noProof/>
              </w:rPr>
            </w:r>
            <w:r w:rsidRPr="008A05EB">
              <w:rPr>
                <w:rStyle w:val="Hiperhivatkozs"/>
                <w:noProof/>
              </w:rPr>
              <w:fldChar w:fldCharType="separate"/>
            </w:r>
            <w:r w:rsidRPr="008A05EB">
              <w:rPr>
                <w:rStyle w:val="Hiperhivatkozs"/>
                <w:rFonts w:ascii="Tahoma" w:hAnsi="Tahoma" w:cs="Tahoma"/>
                <w:b/>
                <w:noProof/>
                <w:lang w:eastAsia="hu-HU"/>
              </w:rPr>
              <w:t>38.</w:t>
            </w:r>
            <w:r>
              <w:rPr>
                <w:rFonts w:eastAsiaTheme="minorEastAsia"/>
                <w:noProof/>
                <w:lang w:val="en-GB" w:eastAsia="en-GB"/>
              </w:rPr>
              <w:tab/>
            </w:r>
            <w:r w:rsidRPr="008A05EB">
              <w:rPr>
                <w:rStyle w:val="Hiperhivatkozs"/>
                <w:rFonts w:ascii="MS Gothic" w:eastAsia="MS Gothic" w:hAnsi="MS Gothic" w:cs="Tahoma"/>
                <w:b/>
                <w:noProof/>
                <w:lang w:eastAsia="hu-HU"/>
              </w:rPr>
              <w:t>☐</w:t>
            </w:r>
            <w:r w:rsidRPr="008A05EB">
              <w:rPr>
                <w:rStyle w:val="Hiperhivatkozs"/>
                <w:rFonts w:ascii="Tahoma" w:hAnsi="Tahoma" w:cs="Tahoma"/>
                <w:b/>
                <w:noProof/>
                <w:lang w:eastAsia="hu-HU"/>
              </w:rPr>
              <w:t xml:space="preserve"> Normál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_Toc508612864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125" w:author="Németh Balázs" w:date="2018-03-12T10:11:00Z"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  <w:r w:rsidRPr="008A05EB">
              <w:rPr>
                <w:rStyle w:val="Hiperhivatkozs"/>
                <w:noProof/>
              </w:rPr>
              <w:fldChar w:fldCharType="end"/>
            </w:r>
          </w:ins>
        </w:p>
        <w:p w14:paraId="2CAE4162" w14:textId="431DF6A2" w:rsidR="007216E3" w:rsidRDefault="007216E3">
          <w:pPr>
            <w:pStyle w:val="TJ1"/>
            <w:rPr>
              <w:ins w:id="126" w:author="Németh Balázs" w:date="2018-03-12T10:11:00Z"/>
              <w:rFonts w:eastAsiaTheme="minorEastAsia"/>
              <w:noProof/>
              <w:lang w:val="en-GB" w:eastAsia="en-GB"/>
            </w:rPr>
          </w:pPr>
          <w:ins w:id="127" w:author="Németh Balázs" w:date="2018-03-12T10:11:00Z">
            <w:r w:rsidRPr="008A05EB">
              <w:rPr>
                <w:rStyle w:val="Hiperhivatkozs"/>
                <w:noProof/>
              </w:rPr>
              <w:fldChar w:fldCharType="begin"/>
            </w:r>
            <w:r w:rsidRPr="008A05EB">
              <w:rPr>
                <w:rStyle w:val="Hiperhivatkozs"/>
                <w:noProof/>
              </w:rPr>
              <w:instrText xml:space="preserve"> </w:instrText>
            </w:r>
            <w:r>
              <w:rPr>
                <w:noProof/>
              </w:rPr>
              <w:instrText>HYPERLINK \l "_Toc508612865"</w:instrText>
            </w:r>
            <w:r w:rsidRPr="008A05EB">
              <w:rPr>
                <w:rStyle w:val="Hiperhivatkozs"/>
                <w:noProof/>
              </w:rPr>
              <w:instrText xml:space="preserve"> </w:instrText>
            </w:r>
            <w:r w:rsidRPr="008A05EB">
              <w:rPr>
                <w:rStyle w:val="Hiperhivatkozs"/>
                <w:noProof/>
              </w:rPr>
            </w:r>
            <w:r w:rsidRPr="008A05EB">
              <w:rPr>
                <w:rStyle w:val="Hiperhivatkozs"/>
                <w:noProof/>
              </w:rPr>
              <w:fldChar w:fldCharType="separate"/>
            </w:r>
            <w:r w:rsidRPr="008A05EB">
              <w:rPr>
                <w:rStyle w:val="Hiperhivatkozs"/>
                <w:rFonts w:ascii="Tahoma" w:hAnsi="Tahoma" w:cs="Tahoma"/>
                <w:b/>
                <w:noProof/>
                <w:lang w:eastAsia="hu-HU"/>
              </w:rPr>
              <w:t>39.</w:t>
            </w:r>
            <w:r>
              <w:rPr>
                <w:rFonts w:eastAsiaTheme="minorEastAsia"/>
                <w:noProof/>
                <w:lang w:val="en-GB" w:eastAsia="en-GB"/>
              </w:rPr>
              <w:tab/>
            </w:r>
            <w:r w:rsidRPr="008A05EB">
              <w:rPr>
                <w:rStyle w:val="Hiperhivatkozs"/>
                <w:rFonts w:ascii="MS Gothic" w:eastAsia="MS Gothic" w:hAnsi="MS Gothic" w:cs="Tahoma"/>
                <w:b/>
                <w:noProof/>
                <w:lang w:eastAsia="hu-HU"/>
              </w:rPr>
              <w:t>☐</w:t>
            </w:r>
            <w:r w:rsidRPr="008A05EB">
              <w:rPr>
                <w:rStyle w:val="Hiperhivatkozs"/>
                <w:rFonts w:ascii="Tahoma" w:hAnsi="Tahoma" w:cs="Tahoma"/>
                <w:b/>
                <w:noProof/>
                <w:lang w:eastAsia="hu-HU"/>
              </w:rPr>
              <w:t xml:space="preserve"> Letoló lapos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_Toc508612865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128" w:author="Németh Balázs" w:date="2018-03-12T10:11:00Z"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  <w:r w:rsidRPr="008A05EB">
              <w:rPr>
                <w:rStyle w:val="Hiperhivatkozs"/>
                <w:noProof/>
              </w:rPr>
              <w:fldChar w:fldCharType="end"/>
            </w:r>
          </w:ins>
        </w:p>
        <w:p w14:paraId="340F1A9A" w14:textId="1F604560" w:rsidR="007216E3" w:rsidRDefault="007216E3">
          <w:pPr>
            <w:pStyle w:val="TJ1"/>
            <w:rPr>
              <w:ins w:id="129" w:author="Németh Balázs" w:date="2018-03-12T10:11:00Z"/>
              <w:rFonts w:eastAsiaTheme="minorEastAsia"/>
              <w:noProof/>
              <w:lang w:val="en-GB" w:eastAsia="en-GB"/>
            </w:rPr>
          </w:pPr>
          <w:ins w:id="130" w:author="Németh Balázs" w:date="2018-03-12T10:11:00Z">
            <w:r w:rsidRPr="008A05EB">
              <w:rPr>
                <w:rStyle w:val="Hiperhivatkozs"/>
                <w:noProof/>
              </w:rPr>
              <w:fldChar w:fldCharType="begin"/>
            </w:r>
            <w:r w:rsidRPr="008A05EB">
              <w:rPr>
                <w:rStyle w:val="Hiperhivatkozs"/>
                <w:noProof/>
              </w:rPr>
              <w:instrText xml:space="preserve"> </w:instrText>
            </w:r>
            <w:r>
              <w:rPr>
                <w:noProof/>
              </w:rPr>
              <w:instrText>HYPERLINK \l "_Toc508612866"</w:instrText>
            </w:r>
            <w:r w:rsidRPr="008A05EB">
              <w:rPr>
                <w:rStyle w:val="Hiperhivatkozs"/>
                <w:noProof/>
              </w:rPr>
              <w:instrText xml:space="preserve"> </w:instrText>
            </w:r>
            <w:r w:rsidRPr="008A05EB">
              <w:rPr>
                <w:rStyle w:val="Hiperhivatkozs"/>
                <w:noProof/>
              </w:rPr>
            </w:r>
            <w:r w:rsidRPr="008A05EB">
              <w:rPr>
                <w:rStyle w:val="Hiperhivatkozs"/>
                <w:noProof/>
              </w:rPr>
              <w:fldChar w:fldCharType="separate"/>
            </w:r>
            <w:r w:rsidRPr="008A05EB">
              <w:rPr>
                <w:rStyle w:val="Hiperhivatkozs"/>
                <w:rFonts w:ascii="Tahoma" w:hAnsi="Tahoma" w:cs="Tahoma"/>
                <w:b/>
                <w:noProof/>
                <w:lang w:eastAsia="hu-HU"/>
              </w:rPr>
              <w:t>40.</w:t>
            </w:r>
            <w:r>
              <w:rPr>
                <w:rFonts w:eastAsiaTheme="minorEastAsia"/>
                <w:noProof/>
                <w:lang w:val="en-GB" w:eastAsia="en-GB"/>
              </w:rPr>
              <w:tab/>
            </w:r>
            <w:r w:rsidRPr="008A05EB">
              <w:rPr>
                <w:rStyle w:val="Hiperhivatkozs"/>
                <w:rFonts w:ascii="MS Gothic" w:eastAsia="MS Gothic" w:hAnsi="MS Gothic" w:cs="Tahoma"/>
                <w:b/>
                <w:noProof/>
                <w:lang w:eastAsia="hu-HU"/>
              </w:rPr>
              <w:t>☐</w:t>
            </w:r>
            <w:r w:rsidRPr="008A05EB">
              <w:rPr>
                <w:rStyle w:val="Hiperhivatkozs"/>
                <w:rFonts w:ascii="Tahoma" w:hAnsi="Tahoma" w:cs="Tahoma"/>
                <w:b/>
                <w:noProof/>
                <w:lang w:eastAsia="hu-HU"/>
              </w:rPr>
              <w:t xml:space="preserve"> Tolattyús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_Toc508612866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131" w:author="Németh Balázs" w:date="2018-03-12T10:11:00Z"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  <w:r w:rsidRPr="008A05EB">
              <w:rPr>
                <w:rStyle w:val="Hiperhivatkozs"/>
                <w:noProof/>
              </w:rPr>
              <w:fldChar w:fldCharType="end"/>
            </w:r>
          </w:ins>
        </w:p>
        <w:p w14:paraId="427C6328" w14:textId="32DC6C97" w:rsidR="007216E3" w:rsidRDefault="007216E3">
          <w:pPr>
            <w:pStyle w:val="TJ1"/>
            <w:rPr>
              <w:ins w:id="132" w:author="Németh Balázs" w:date="2018-03-12T10:11:00Z"/>
              <w:rFonts w:eastAsiaTheme="minorEastAsia"/>
              <w:noProof/>
              <w:lang w:val="en-GB" w:eastAsia="en-GB"/>
            </w:rPr>
          </w:pPr>
          <w:ins w:id="133" w:author="Németh Balázs" w:date="2018-03-12T10:11:00Z">
            <w:r w:rsidRPr="008A05EB">
              <w:rPr>
                <w:rStyle w:val="Hiperhivatkozs"/>
                <w:noProof/>
              </w:rPr>
              <w:fldChar w:fldCharType="begin"/>
            </w:r>
            <w:r w:rsidRPr="008A05EB">
              <w:rPr>
                <w:rStyle w:val="Hiperhivatkozs"/>
                <w:noProof/>
              </w:rPr>
              <w:instrText xml:space="preserve"> </w:instrText>
            </w:r>
            <w:r>
              <w:rPr>
                <w:noProof/>
              </w:rPr>
              <w:instrText>HYPERLINK \l "_Toc508612867"</w:instrText>
            </w:r>
            <w:r w:rsidRPr="008A05EB">
              <w:rPr>
                <w:rStyle w:val="Hiperhivatkozs"/>
                <w:noProof/>
              </w:rPr>
              <w:instrText xml:space="preserve"> </w:instrText>
            </w:r>
            <w:r w:rsidRPr="008A05EB">
              <w:rPr>
                <w:rStyle w:val="Hiperhivatkozs"/>
                <w:noProof/>
              </w:rPr>
            </w:r>
            <w:r w:rsidRPr="008A05EB">
              <w:rPr>
                <w:rStyle w:val="Hiperhivatkozs"/>
                <w:noProof/>
              </w:rPr>
              <w:fldChar w:fldCharType="separate"/>
            </w:r>
            <w:r w:rsidRPr="008A05EB">
              <w:rPr>
                <w:rStyle w:val="Hiperhivatkozs"/>
                <w:rFonts w:ascii="Tahoma" w:hAnsi="Tahoma" w:cs="Tahoma"/>
                <w:b/>
                <w:noProof/>
                <w:lang w:eastAsia="hu-HU"/>
              </w:rPr>
              <w:t>41.</w:t>
            </w:r>
            <w:r>
              <w:rPr>
                <w:rFonts w:eastAsiaTheme="minorEastAsia"/>
                <w:noProof/>
                <w:lang w:val="en-GB" w:eastAsia="en-GB"/>
              </w:rPr>
              <w:tab/>
            </w:r>
            <w:r w:rsidRPr="008A05EB">
              <w:rPr>
                <w:rStyle w:val="Hiperhivatkozs"/>
                <w:rFonts w:ascii="MS Gothic" w:eastAsia="MS Gothic" w:hAnsi="MS Gothic" w:cs="Tahoma"/>
                <w:b/>
                <w:noProof/>
                <w:lang w:eastAsia="hu-HU"/>
              </w:rPr>
              <w:t>☐</w:t>
            </w:r>
            <w:r w:rsidRPr="008A05EB">
              <w:rPr>
                <w:rStyle w:val="Hiperhivatkozs"/>
                <w:rFonts w:ascii="Tahoma" w:hAnsi="Tahoma" w:cs="Tahoma"/>
                <w:b/>
                <w:noProof/>
                <w:lang w:eastAsia="hu-HU"/>
              </w:rPr>
              <w:t xml:space="preserve"> Külső csúszkás kialakítás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_Toc508612867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134" w:author="Németh Balázs" w:date="2018-03-12T10:11:00Z"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  <w:r w:rsidRPr="008A05EB">
              <w:rPr>
                <w:rStyle w:val="Hiperhivatkozs"/>
                <w:noProof/>
              </w:rPr>
              <w:fldChar w:fldCharType="end"/>
            </w:r>
          </w:ins>
        </w:p>
        <w:p w14:paraId="38F4CDDF" w14:textId="44165C19" w:rsidR="007216E3" w:rsidRDefault="007216E3">
          <w:pPr>
            <w:pStyle w:val="TJ1"/>
            <w:rPr>
              <w:ins w:id="135" w:author="Németh Balázs" w:date="2018-03-12T10:11:00Z"/>
              <w:rFonts w:eastAsiaTheme="minorEastAsia"/>
              <w:noProof/>
              <w:lang w:val="en-GB" w:eastAsia="en-GB"/>
            </w:rPr>
          </w:pPr>
          <w:ins w:id="136" w:author="Németh Balázs" w:date="2018-03-12T10:11:00Z">
            <w:r w:rsidRPr="008A05EB">
              <w:rPr>
                <w:rStyle w:val="Hiperhivatkozs"/>
                <w:noProof/>
              </w:rPr>
              <w:fldChar w:fldCharType="begin"/>
            </w:r>
            <w:r w:rsidRPr="008A05EB">
              <w:rPr>
                <w:rStyle w:val="Hiperhivatkozs"/>
                <w:noProof/>
              </w:rPr>
              <w:instrText xml:space="preserve"> </w:instrText>
            </w:r>
            <w:r>
              <w:rPr>
                <w:noProof/>
              </w:rPr>
              <w:instrText>HYPERLINK \l "_Toc508612868"</w:instrText>
            </w:r>
            <w:r w:rsidRPr="008A05EB">
              <w:rPr>
                <w:rStyle w:val="Hiperhivatkozs"/>
                <w:noProof/>
              </w:rPr>
              <w:instrText xml:space="preserve"> </w:instrText>
            </w:r>
            <w:r w:rsidRPr="008A05EB">
              <w:rPr>
                <w:rStyle w:val="Hiperhivatkozs"/>
                <w:noProof/>
              </w:rPr>
            </w:r>
            <w:r w:rsidRPr="008A05EB">
              <w:rPr>
                <w:rStyle w:val="Hiperhivatkozs"/>
                <w:noProof/>
              </w:rPr>
              <w:fldChar w:fldCharType="separate"/>
            </w:r>
            <w:r w:rsidRPr="008A05EB">
              <w:rPr>
                <w:rStyle w:val="Hiperhivatkozs"/>
                <w:rFonts w:ascii="Tahoma" w:hAnsi="Tahoma" w:cs="Tahoma"/>
                <w:b/>
                <w:noProof/>
                <w:lang w:eastAsia="hu-HU"/>
              </w:rPr>
              <w:t>42.</w:t>
            </w:r>
            <w:r>
              <w:rPr>
                <w:rFonts w:eastAsiaTheme="minorEastAsia"/>
                <w:noProof/>
                <w:lang w:val="en-GB" w:eastAsia="en-GB"/>
              </w:rPr>
              <w:tab/>
            </w:r>
            <w:r w:rsidRPr="008A05EB">
              <w:rPr>
                <w:rStyle w:val="Hiperhivatkozs"/>
                <w:rFonts w:ascii="MS Gothic" w:eastAsia="MS Gothic" w:hAnsi="MS Gothic" w:cs="Tahoma"/>
                <w:b/>
                <w:noProof/>
                <w:lang w:eastAsia="hu-HU"/>
              </w:rPr>
              <w:t>☐</w:t>
            </w:r>
            <w:r w:rsidRPr="008A05EB">
              <w:rPr>
                <w:rStyle w:val="Hiperhivatkozs"/>
                <w:rFonts w:ascii="Tahoma" w:hAnsi="Tahoma" w:cs="Tahoma"/>
                <w:b/>
                <w:noProof/>
                <w:lang w:eastAsia="hu-HU"/>
              </w:rPr>
              <w:t xml:space="preserve"> Belső csúszkás kialakítás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_Toc508612868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137" w:author="Németh Balázs" w:date="2018-03-12T10:11:00Z"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  <w:r w:rsidRPr="008A05EB">
              <w:rPr>
                <w:rStyle w:val="Hiperhivatkozs"/>
                <w:noProof/>
              </w:rPr>
              <w:fldChar w:fldCharType="end"/>
            </w:r>
          </w:ins>
        </w:p>
        <w:p w14:paraId="228AC3C6" w14:textId="127C0ACC" w:rsidR="007216E3" w:rsidRDefault="007216E3">
          <w:pPr>
            <w:pStyle w:val="TJ1"/>
            <w:rPr>
              <w:ins w:id="138" w:author="Németh Balázs" w:date="2018-03-12T10:11:00Z"/>
              <w:rFonts w:eastAsiaTheme="minorEastAsia"/>
              <w:noProof/>
              <w:lang w:val="en-GB" w:eastAsia="en-GB"/>
            </w:rPr>
          </w:pPr>
          <w:ins w:id="139" w:author="Németh Balázs" w:date="2018-03-12T10:11:00Z">
            <w:r w:rsidRPr="008A05EB">
              <w:rPr>
                <w:rStyle w:val="Hiperhivatkozs"/>
                <w:noProof/>
              </w:rPr>
              <w:fldChar w:fldCharType="begin"/>
            </w:r>
            <w:r w:rsidRPr="008A05EB">
              <w:rPr>
                <w:rStyle w:val="Hiperhivatkozs"/>
                <w:noProof/>
              </w:rPr>
              <w:instrText xml:space="preserve"> </w:instrText>
            </w:r>
            <w:r>
              <w:rPr>
                <w:noProof/>
              </w:rPr>
              <w:instrText>HYPERLINK \l "_Toc508612869"</w:instrText>
            </w:r>
            <w:r w:rsidRPr="008A05EB">
              <w:rPr>
                <w:rStyle w:val="Hiperhivatkozs"/>
                <w:noProof/>
              </w:rPr>
              <w:instrText xml:space="preserve"> </w:instrText>
            </w:r>
            <w:r w:rsidRPr="008A05EB">
              <w:rPr>
                <w:rStyle w:val="Hiperhivatkozs"/>
                <w:noProof/>
              </w:rPr>
            </w:r>
            <w:r w:rsidRPr="008A05EB">
              <w:rPr>
                <w:rStyle w:val="Hiperhivatkozs"/>
                <w:noProof/>
              </w:rPr>
              <w:fldChar w:fldCharType="separate"/>
            </w:r>
            <w:r w:rsidRPr="008A05EB">
              <w:rPr>
                <w:rStyle w:val="Hiperhivatkozs"/>
                <w:rFonts w:ascii="Tahoma" w:hAnsi="Tahoma" w:cs="Tahoma"/>
                <w:b/>
                <w:noProof/>
                <w:lang w:eastAsia="hu-HU"/>
              </w:rPr>
              <w:t>43.</w:t>
            </w:r>
            <w:r>
              <w:rPr>
                <w:rFonts w:eastAsiaTheme="minorEastAsia"/>
                <w:noProof/>
                <w:lang w:val="en-GB" w:eastAsia="en-GB"/>
              </w:rPr>
              <w:tab/>
            </w:r>
            <w:r w:rsidRPr="008A05EB">
              <w:rPr>
                <w:rStyle w:val="Hiperhivatkozs"/>
                <w:rFonts w:ascii="MS Gothic" w:eastAsia="MS Gothic" w:hAnsi="MS Gothic" w:cs="Tahoma"/>
                <w:b/>
                <w:noProof/>
                <w:lang w:eastAsia="hu-HU"/>
              </w:rPr>
              <w:t>☐</w:t>
            </w:r>
            <w:r w:rsidRPr="008A05EB">
              <w:rPr>
                <w:rStyle w:val="Hiperhivatkozs"/>
                <w:rFonts w:ascii="Tahoma" w:hAnsi="Tahoma" w:cs="Tahoma"/>
                <w:b/>
                <w:noProof/>
                <w:lang w:eastAsia="hu-HU"/>
              </w:rPr>
              <w:t xml:space="preserve"> Ferde feladós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_Toc508612869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140" w:author="Németh Balázs" w:date="2018-03-12T10:11:00Z"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  <w:r w:rsidRPr="008A05EB">
              <w:rPr>
                <w:rStyle w:val="Hiperhivatkozs"/>
                <w:noProof/>
              </w:rPr>
              <w:fldChar w:fldCharType="end"/>
            </w:r>
          </w:ins>
        </w:p>
        <w:p w14:paraId="40853BA7" w14:textId="4815898D" w:rsidR="007216E3" w:rsidRDefault="007216E3">
          <w:pPr>
            <w:pStyle w:val="TJ1"/>
            <w:rPr>
              <w:ins w:id="141" w:author="Németh Balázs" w:date="2018-03-12T10:11:00Z"/>
              <w:rFonts w:eastAsiaTheme="minorEastAsia"/>
              <w:noProof/>
              <w:lang w:val="en-GB" w:eastAsia="en-GB"/>
            </w:rPr>
          </w:pPr>
          <w:ins w:id="142" w:author="Németh Balázs" w:date="2018-03-12T10:11:00Z">
            <w:r w:rsidRPr="008A05EB">
              <w:rPr>
                <w:rStyle w:val="Hiperhivatkozs"/>
                <w:noProof/>
              </w:rPr>
              <w:fldChar w:fldCharType="begin"/>
            </w:r>
            <w:r w:rsidRPr="008A05EB">
              <w:rPr>
                <w:rStyle w:val="Hiperhivatkozs"/>
                <w:noProof/>
              </w:rPr>
              <w:instrText xml:space="preserve"> </w:instrText>
            </w:r>
            <w:r>
              <w:rPr>
                <w:noProof/>
              </w:rPr>
              <w:instrText>HYPERLINK \l "_Toc508612870"</w:instrText>
            </w:r>
            <w:r w:rsidRPr="008A05EB">
              <w:rPr>
                <w:rStyle w:val="Hiperhivatkozs"/>
                <w:noProof/>
              </w:rPr>
              <w:instrText xml:space="preserve"> </w:instrText>
            </w:r>
            <w:r w:rsidRPr="008A05EB">
              <w:rPr>
                <w:rStyle w:val="Hiperhivatkozs"/>
                <w:noProof/>
              </w:rPr>
            </w:r>
            <w:r w:rsidRPr="008A05EB">
              <w:rPr>
                <w:rStyle w:val="Hiperhivatkozs"/>
                <w:noProof/>
              </w:rPr>
              <w:fldChar w:fldCharType="separate"/>
            </w:r>
            <w:r w:rsidRPr="008A05EB">
              <w:rPr>
                <w:rStyle w:val="Hiperhivatkozs"/>
                <w:rFonts w:ascii="Tahoma" w:hAnsi="Tahoma" w:cs="Tahoma"/>
                <w:b/>
                <w:noProof/>
                <w:lang w:eastAsia="hu-HU"/>
              </w:rPr>
              <w:t>44.</w:t>
            </w:r>
            <w:r>
              <w:rPr>
                <w:rFonts w:eastAsiaTheme="minorEastAsia"/>
                <w:noProof/>
                <w:lang w:val="en-GB" w:eastAsia="en-GB"/>
              </w:rPr>
              <w:tab/>
            </w:r>
            <w:r w:rsidRPr="008A05EB">
              <w:rPr>
                <w:rStyle w:val="Hiperhivatkozs"/>
                <w:rFonts w:ascii="MS Gothic" w:eastAsia="MS Gothic" w:hAnsi="MS Gothic" w:cs="Tahoma"/>
                <w:b/>
                <w:noProof/>
                <w:lang w:eastAsia="hu-HU"/>
              </w:rPr>
              <w:t>☐</w:t>
            </w:r>
            <w:r w:rsidRPr="008A05EB">
              <w:rPr>
                <w:rStyle w:val="Hiperhivatkozs"/>
                <w:rFonts w:ascii="Tahoma" w:hAnsi="Tahoma" w:cs="Tahoma"/>
                <w:b/>
                <w:noProof/>
                <w:lang w:eastAsia="hu-HU"/>
              </w:rPr>
              <w:t xml:space="preserve"> Rugózó betét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_Toc508612870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143" w:author="Németh Balázs" w:date="2018-03-12T10:11:00Z"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  <w:r w:rsidRPr="008A05EB">
              <w:rPr>
                <w:rStyle w:val="Hiperhivatkozs"/>
                <w:noProof/>
              </w:rPr>
              <w:fldChar w:fldCharType="end"/>
            </w:r>
          </w:ins>
        </w:p>
        <w:p w14:paraId="524E3C66" w14:textId="705C9F9B" w:rsidR="007216E3" w:rsidRDefault="007216E3">
          <w:pPr>
            <w:pStyle w:val="TJ1"/>
            <w:rPr>
              <w:ins w:id="144" w:author="Németh Balázs" w:date="2018-03-12T10:11:00Z"/>
              <w:rFonts w:eastAsiaTheme="minorEastAsia"/>
              <w:noProof/>
              <w:lang w:val="en-GB" w:eastAsia="en-GB"/>
            </w:rPr>
          </w:pPr>
          <w:ins w:id="145" w:author="Németh Balázs" w:date="2018-03-12T10:11:00Z">
            <w:r w:rsidRPr="008A05EB">
              <w:rPr>
                <w:rStyle w:val="Hiperhivatkozs"/>
                <w:noProof/>
              </w:rPr>
              <w:fldChar w:fldCharType="begin"/>
            </w:r>
            <w:r w:rsidRPr="008A05EB">
              <w:rPr>
                <w:rStyle w:val="Hiperhivatkozs"/>
                <w:noProof/>
              </w:rPr>
              <w:instrText xml:space="preserve"> </w:instrText>
            </w:r>
            <w:r>
              <w:rPr>
                <w:noProof/>
              </w:rPr>
              <w:instrText>HYPERLINK \l "_Toc508612871"</w:instrText>
            </w:r>
            <w:r w:rsidRPr="008A05EB">
              <w:rPr>
                <w:rStyle w:val="Hiperhivatkozs"/>
                <w:noProof/>
              </w:rPr>
              <w:instrText xml:space="preserve"> </w:instrText>
            </w:r>
            <w:r w:rsidRPr="008A05EB">
              <w:rPr>
                <w:rStyle w:val="Hiperhivatkozs"/>
                <w:noProof/>
              </w:rPr>
            </w:r>
            <w:r w:rsidRPr="008A05EB">
              <w:rPr>
                <w:rStyle w:val="Hiperhivatkozs"/>
                <w:noProof/>
              </w:rPr>
              <w:fldChar w:fldCharType="separate"/>
            </w:r>
            <w:r w:rsidRPr="008A05EB">
              <w:rPr>
                <w:rStyle w:val="Hiperhivatkozs"/>
                <w:rFonts w:ascii="Tahoma" w:hAnsi="Tahoma" w:cs="Tahoma"/>
                <w:b/>
                <w:noProof/>
                <w:lang w:eastAsia="hu-HU"/>
              </w:rPr>
              <w:t>45.</w:t>
            </w:r>
            <w:r>
              <w:rPr>
                <w:rFonts w:eastAsiaTheme="minorEastAsia"/>
                <w:noProof/>
                <w:lang w:val="en-GB" w:eastAsia="en-GB"/>
              </w:rPr>
              <w:tab/>
            </w:r>
            <w:r w:rsidRPr="008A05EB">
              <w:rPr>
                <w:rStyle w:val="Hiperhivatkozs"/>
                <w:rFonts w:ascii="Segoe UI Symbol" w:hAnsi="Segoe UI Symbol" w:cs="Segoe UI Symbol"/>
                <w:b/>
                <w:noProof/>
                <w:lang w:eastAsia="hu-HU"/>
              </w:rPr>
              <w:t>☐</w:t>
            </w:r>
            <w:r w:rsidRPr="008A05EB">
              <w:rPr>
                <w:rStyle w:val="Hiperhivatkozs"/>
                <w:rFonts w:ascii="Tahoma" w:hAnsi="Tahoma" w:cs="Tahoma"/>
                <w:b/>
                <w:noProof/>
                <w:lang w:eastAsia="hu-HU"/>
              </w:rPr>
              <w:t xml:space="preserve"> Ékbetétes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_Toc508612871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146" w:author="Németh Balázs" w:date="2018-03-12T10:11:00Z"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  <w:r w:rsidRPr="008A05EB">
              <w:rPr>
                <w:rStyle w:val="Hiperhivatkozs"/>
                <w:noProof/>
              </w:rPr>
              <w:fldChar w:fldCharType="end"/>
            </w:r>
          </w:ins>
        </w:p>
        <w:p w14:paraId="1E7000E1" w14:textId="10148FAC" w:rsidR="007216E3" w:rsidRDefault="007216E3">
          <w:pPr>
            <w:pStyle w:val="TJ1"/>
            <w:rPr>
              <w:ins w:id="147" w:author="Németh Balázs" w:date="2018-03-12T10:11:00Z"/>
              <w:rFonts w:eastAsiaTheme="minorEastAsia"/>
              <w:noProof/>
              <w:lang w:val="en-GB" w:eastAsia="en-GB"/>
            </w:rPr>
          </w:pPr>
          <w:ins w:id="148" w:author="Németh Balázs" w:date="2018-03-12T10:11:00Z">
            <w:r w:rsidRPr="008A05EB">
              <w:rPr>
                <w:rStyle w:val="Hiperhivatkozs"/>
                <w:noProof/>
              </w:rPr>
              <w:fldChar w:fldCharType="begin"/>
            </w:r>
            <w:r w:rsidRPr="008A05EB">
              <w:rPr>
                <w:rStyle w:val="Hiperhivatkozs"/>
                <w:noProof/>
              </w:rPr>
              <w:instrText xml:space="preserve"> </w:instrText>
            </w:r>
            <w:r>
              <w:rPr>
                <w:noProof/>
              </w:rPr>
              <w:instrText>HYPERLINK \l "_Toc508612872"</w:instrText>
            </w:r>
            <w:r w:rsidRPr="008A05EB">
              <w:rPr>
                <w:rStyle w:val="Hiperhivatkozs"/>
                <w:noProof/>
              </w:rPr>
              <w:instrText xml:space="preserve"> </w:instrText>
            </w:r>
            <w:r w:rsidRPr="008A05EB">
              <w:rPr>
                <w:rStyle w:val="Hiperhivatkozs"/>
                <w:noProof/>
              </w:rPr>
            </w:r>
            <w:r w:rsidRPr="008A05EB">
              <w:rPr>
                <w:rStyle w:val="Hiperhivatkozs"/>
                <w:noProof/>
              </w:rPr>
              <w:fldChar w:fldCharType="separate"/>
            </w:r>
            <w:r w:rsidRPr="008A05EB">
              <w:rPr>
                <w:rStyle w:val="Hiperhivatkozs"/>
                <w:rFonts w:ascii="Tahoma" w:hAnsi="Tahoma" w:cs="Tahoma"/>
                <w:b/>
                <w:noProof/>
                <w:lang w:eastAsia="hu-HU"/>
              </w:rPr>
              <w:t>46.</w:t>
            </w:r>
            <w:r>
              <w:rPr>
                <w:rFonts w:eastAsiaTheme="minorEastAsia"/>
                <w:noProof/>
                <w:lang w:val="en-GB" w:eastAsia="en-GB"/>
              </w:rPr>
              <w:tab/>
            </w:r>
            <w:r w:rsidRPr="008A05EB">
              <w:rPr>
                <w:rStyle w:val="Hiperhivatkozs"/>
                <w:rFonts w:ascii="Segoe UI Symbol" w:hAnsi="Segoe UI Symbol" w:cs="Segoe UI Symbol"/>
                <w:b/>
                <w:noProof/>
                <w:lang w:eastAsia="hu-HU"/>
              </w:rPr>
              <w:t>☐</w:t>
            </w:r>
            <w:r w:rsidRPr="008A05EB">
              <w:rPr>
                <w:rStyle w:val="Hiperhivatkozs"/>
                <w:rFonts w:ascii="Tahoma" w:hAnsi="Tahoma" w:cs="Tahoma"/>
                <w:b/>
                <w:noProof/>
                <w:lang w:eastAsia="hu-HU"/>
              </w:rPr>
              <w:t xml:space="preserve"> Fordított szerszám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_Toc508612872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149" w:author="Németh Balázs" w:date="2018-03-12T10:11:00Z"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  <w:r w:rsidRPr="008A05EB">
              <w:rPr>
                <w:rStyle w:val="Hiperhivatkozs"/>
                <w:noProof/>
              </w:rPr>
              <w:fldChar w:fldCharType="end"/>
            </w:r>
          </w:ins>
        </w:p>
        <w:p w14:paraId="49DE79D3" w14:textId="2880413B" w:rsidR="007216E3" w:rsidRDefault="007216E3">
          <w:pPr>
            <w:pStyle w:val="TJ1"/>
            <w:rPr>
              <w:ins w:id="150" w:author="Németh Balázs" w:date="2018-03-12T10:11:00Z"/>
              <w:rFonts w:eastAsiaTheme="minorEastAsia"/>
              <w:noProof/>
              <w:lang w:val="en-GB" w:eastAsia="en-GB"/>
            </w:rPr>
          </w:pPr>
          <w:ins w:id="151" w:author="Németh Balázs" w:date="2018-03-12T10:11:00Z">
            <w:r w:rsidRPr="008A05EB">
              <w:rPr>
                <w:rStyle w:val="Hiperhivatkozs"/>
                <w:noProof/>
              </w:rPr>
              <w:fldChar w:fldCharType="begin"/>
            </w:r>
            <w:r w:rsidRPr="008A05EB">
              <w:rPr>
                <w:rStyle w:val="Hiperhivatkozs"/>
                <w:noProof/>
              </w:rPr>
              <w:instrText xml:space="preserve"> </w:instrText>
            </w:r>
            <w:r>
              <w:rPr>
                <w:noProof/>
              </w:rPr>
              <w:instrText>HYPERLINK \l "_Toc508612873"</w:instrText>
            </w:r>
            <w:r w:rsidRPr="008A05EB">
              <w:rPr>
                <w:rStyle w:val="Hiperhivatkozs"/>
                <w:noProof/>
              </w:rPr>
              <w:instrText xml:space="preserve"> </w:instrText>
            </w:r>
            <w:r w:rsidRPr="008A05EB">
              <w:rPr>
                <w:rStyle w:val="Hiperhivatkozs"/>
                <w:noProof/>
              </w:rPr>
            </w:r>
            <w:r w:rsidRPr="008A05EB">
              <w:rPr>
                <w:rStyle w:val="Hiperhivatkozs"/>
                <w:noProof/>
              </w:rPr>
              <w:fldChar w:fldCharType="separate"/>
            </w:r>
            <w:r w:rsidRPr="008A05EB">
              <w:rPr>
                <w:rStyle w:val="Hiperhivatkozs"/>
                <w:rFonts w:ascii="Tahoma" w:hAnsi="Tahoma" w:cs="Tahoma"/>
                <w:b/>
                <w:noProof/>
                <w:lang w:eastAsia="hu-HU"/>
              </w:rPr>
              <w:t>47.</w:t>
            </w:r>
            <w:r>
              <w:rPr>
                <w:rFonts w:eastAsiaTheme="minorEastAsia"/>
                <w:noProof/>
                <w:lang w:val="en-GB" w:eastAsia="en-GB"/>
              </w:rPr>
              <w:tab/>
            </w:r>
            <w:r w:rsidRPr="008A05EB">
              <w:rPr>
                <w:rStyle w:val="Hiperhivatkozs"/>
                <w:rFonts w:ascii="Segoe UI Symbol" w:hAnsi="Segoe UI Symbol" w:cs="Segoe UI Symbol"/>
                <w:b/>
                <w:noProof/>
                <w:lang w:eastAsia="hu-HU"/>
              </w:rPr>
              <w:t>☐</w:t>
            </w:r>
            <w:r w:rsidRPr="008A05EB">
              <w:rPr>
                <w:rStyle w:val="Hiperhivatkozs"/>
                <w:rFonts w:ascii="Tahoma" w:hAnsi="Tahoma" w:cs="Tahoma"/>
                <w:b/>
                <w:noProof/>
                <w:lang w:eastAsia="hu-HU"/>
              </w:rPr>
              <w:t xml:space="preserve"> Menetes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_Toc508612873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152" w:author="Németh Balázs" w:date="2018-03-12T10:11:00Z"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  <w:r w:rsidRPr="008A05EB">
              <w:rPr>
                <w:rStyle w:val="Hiperhivatkozs"/>
                <w:noProof/>
              </w:rPr>
              <w:fldChar w:fldCharType="end"/>
            </w:r>
          </w:ins>
        </w:p>
        <w:p w14:paraId="76F4756E" w14:textId="5D8A7807" w:rsidR="007216E3" w:rsidRDefault="007216E3">
          <w:pPr>
            <w:pStyle w:val="TJ1"/>
            <w:rPr>
              <w:ins w:id="153" w:author="Németh Balázs" w:date="2018-03-12T10:11:00Z"/>
              <w:rFonts w:eastAsiaTheme="minorEastAsia"/>
              <w:noProof/>
              <w:lang w:val="en-GB" w:eastAsia="en-GB"/>
            </w:rPr>
          </w:pPr>
          <w:ins w:id="154" w:author="Németh Balázs" w:date="2018-03-12T10:11:00Z">
            <w:r w:rsidRPr="008A05EB">
              <w:rPr>
                <w:rStyle w:val="Hiperhivatkozs"/>
                <w:noProof/>
              </w:rPr>
              <w:fldChar w:fldCharType="begin"/>
            </w:r>
            <w:r w:rsidRPr="008A05EB">
              <w:rPr>
                <w:rStyle w:val="Hiperhivatkozs"/>
                <w:noProof/>
              </w:rPr>
              <w:instrText xml:space="preserve"> </w:instrText>
            </w:r>
            <w:r>
              <w:rPr>
                <w:noProof/>
              </w:rPr>
              <w:instrText>HYPERLINK \l "_Toc508612874"</w:instrText>
            </w:r>
            <w:r w:rsidRPr="008A05EB">
              <w:rPr>
                <w:rStyle w:val="Hiperhivatkozs"/>
                <w:noProof/>
              </w:rPr>
              <w:instrText xml:space="preserve"> </w:instrText>
            </w:r>
            <w:r w:rsidRPr="008A05EB">
              <w:rPr>
                <w:rStyle w:val="Hiperhivatkozs"/>
                <w:noProof/>
              </w:rPr>
            </w:r>
            <w:r w:rsidRPr="008A05EB">
              <w:rPr>
                <w:rStyle w:val="Hiperhivatkozs"/>
                <w:noProof/>
              </w:rPr>
              <w:fldChar w:fldCharType="separate"/>
            </w:r>
            <w:r w:rsidRPr="008A05EB">
              <w:rPr>
                <w:rStyle w:val="Hiperhivatkozs"/>
                <w:rFonts w:ascii="Tahoma" w:hAnsi="Tahoma" w:cs="Tahoma"/>
                <w:b/>
                <w:noProof/>
                <w:lang w:eastAsia="hu-HU"/>
              </w:rPr>
              <w:t>49.</w:t>
            </w:r>
            <w:r>
              <w:rPr>
                <w:rFonts w:eastAsiaTheme="minorEastAsia"/>
                <w:noProof/>
                <w:lang w:val="en-GB" w:eastAsia="en-GB"/>
              </w:rPr>
              <w:tab/>
            </w:r>
            <w:r w:rsidRPr="008A05EB">
              <w:rPr>
                <w:rStyle w:val="Hiperhivatkozs"/>
                <w:rFonts w:ascii="Segoe UI Symbol" w:hAnsi="Segoe UI Symbol" w:cs="Segoe UI Symbol"/>
                <w:b/>
                <w:noProof/>
                <w:lang w:eastAsia="hu-HU"/>
              </w:rPr>
              <w:t>☐</w:t>
            </w:r>
            <w:r w:rsidRPr="008A05EB">
              <w:rPr>
                <w:rStyle w:val="Hiperhivatkozs"/>
                <w:rFonts w:ascii="Tahoma" w:hAnsi="Tahoma" w:cs="Tahoma"/>
                <w:b/>
                <w:noProof/>
                <w:lang w:eastAsia="hu-HU"/>
              </w:rPr>
              <w:t xml:space="preserve"> Összeeső magos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_Toc508612874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155" w:author="Németh Balázs" w:date="2018-03-12T10:11:00Z"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  <w:r w:rsidRPr="008A05EB">
              <w:rPr>
                <w:rStyle w:val="Hiperhivatkozs"/>
                <w:noProof/>
              </w:rPr>
              <w:fldChar w:fldCharType="end"/>
            </w:r>
          </w:ins>
        </w:p>
        <w:p w14:paraId="1B49FEBD" w14:textId="3EFD609C" w:rsidR="007216E3" w:rsidRDefault="007216E3">
          <w:pPr>
            <w:pStyle w:val="TJ1"/>
            <w:rPr>
              <w:ins w:id="156" w:author="Németh Balázs" w:date="2018-03-12T10:11:00Z"/>
              <w:rFonts w:eastAsiaTheme="minorEastAsia"/>
              <w:noProof/>
              <w:lang w:val="en-GB" w:eastAsia="en-GB"/>
            </w:rPr>
          </w:pPr>
          <w:ins w:id="157" w:author="Németh Balázs" w:date="2018-03-12T10:11:00Z">
            <w:r w:rsidRPr="008A05EB">
              <w:rPr>
                <w:rStyle w:val="Hiperhivatkozs"/>
                <w:noProof/>
              </w:rPr>
              <w:fldChar w:fldCharType="begin"/>
            </w:r>
            <w:r w:rsidRPr="008A05EB">
              <w:rPr>
                <w:rStyle w:val="Hiperhivatkozs"/>
                <w:noProof/>
              </w:rPr>
              <w:instrText xml:space="preserve"> </w:instrText>
            </w:r>
            <w:r>
              <w:rPr>
                <w:noProof/>
              </w:rPr>
              <w:instrText>HYPERLINK \l "_Toc508612875"</w:instrText>
            </w:r>
            <w:r w:rsidRPr="008A05EB">
              <w:rPr>
                <w:rStyle w:val="Hiperhivatkozs"/>
                <w:noProof/>
              </w:rPr>
              <w:instrText xml:space="preserve"> </w:instrText>
            </w:r>
            <w:r w:rsidRPr="008A05EB">
              <w:rPr>
                <w:rStyle w:val="Hiperhivatkozs"/>
                <w:noProof/>
              </w:rPr>
            </w:r>
            <w:r w:rsidRPr="008A05EB">
              <w:rPr>
                <w:rStyle w:val="Hiperhivatkozs"/>
                <w:noProof/>
              </w:rPr>
              <w:fldChar w:fldCharType="separate"/>
            </w:r>
            <w:r w:rsidRPr="008A05EB">
              <w:rPr>
                <w:rStyle w:val="Hiperhivatkozs"/>
                <w:rFonts w:ascii="Tahoma" w:hAnsi="Tahoma" w:cs="Tahoma"/>
                <w:b/>
                <w:noProof/>
                <w:lang w:eastAsia="hu-HU"/>
              </w:rPr>
              <w:t>50.</w:t>
            </w:r>
            <w:r>
              <w:rPr>
                <w:rFonts w:eastAsiaTheme="minorEastAsia"/>
                <w:noProof/>
                <w:lang w:val="en-GB" w:eastAsia="en-GB"/>
              </w:rPr>
              <w:tab/>
            </w:r>
            <w:r w:rsidRPr="008A05EB">
              <w:rPr>
                <w:rStyle w:val="Hiperhivatkozs"/>
                <w:rFonts w:ascii="MS Gothic" w:eastAsia="MS Gothic" w:hAnsi="MS Gothic" w:cs="Tahoma"/>
                <w:b/>
                <w:noProof/>
                <w:lang w:eastAsia="hu-HU"/>
              </w:rPr>
              <w:t>☐</w:t>
            </w:r>
            <w:r w:rsidRPr="008A05EB">
              <w:rPr>
                <w:rStyle w:val="Hiperhivatkozs"/>
                <w:rFonts w:ascii="Tahoma" w:hAnsi="Tahoma" w:cs="Tahoma"/>
                <w:b/>
                <w:noProof/>
                <w:lang w:eastAsia="hu-HU"/>
              </w:rPr>
              <w:t xml:space="preserve"> Külső kialakítás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_Toc508612875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158" w:author="Németh Balázs" w:date="2018-03-12T10:11:00Z"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  <w:r w:rsidRPr="008A05EB">
              <w:rPr>
                <w:rStyle w:val="Hiperhivatkozs"/>
                <w:noProof/>
              </w:rPr>
              <w:fldChar w:fldCharType="end"/>
            </w:r>
          </w:ins>
        </w:p>
        <w:p w14:paraId="00BE6338" w14:textId="787BB95F" w:rsidR="007216E3" w:rsidRDefault="007216E3">
          <w:pPr>
            <w:pStyle w:val="TJ1"/>
            <w:rPr>
              <w:ins w:id="159" w:author="Németh Balázs" w:date="2018-03-12T10:11:00Z"/>
              <w:rFonts w:eastAsiaTheme="minorEastAsia"/>
              <w:noProof/>
              <w:lang w:val="en-GB" w:eastAsia="en-GB"/>
            </w:rPr>
          </w:pPr>
          <w:ins w:id="160" w:author="Németh Balázs" w:date="2018-03-12T10:11:00Z">
            <w:r w:rsidRPr="008A05EB">
              <w:rPr>
                <w:rStyle w:val="Hiperhivatkozs"/>
                <w:noProof/>
              </w:rPr>
              <w:fldChar w:fldCharType="begin"/>
            </w:r>
            <w:r w:rsidRPr="008A05EB">
              <w:rPr>
                <w:rStyle w:val="Hiperhivatkozs"/>
                <w:noProof/>
              </w:rPr>
              <w:instrText xml:space="preserve"> </w:instrText>
            </w:r>
            <w:r>
              <w:rPr>
                <w:noProof/>
              </w:rPr>
              <w:instrText>HYPERLINK \l "_Toc508612876"</w:instrText>
            </w:r>
            <w:r w:rsidRPr="008A05EB">
              <w:rPr>
                <w:rStyle w:val="Hiperhivatkozs"/>
                <w:noProof/>
              </w:rPr>
              <w:instrText xml:space="preserve"> </w:instrText>
            </w:r>
            <w:r w:rsidRPr="008A05EB">
              <w:rPr>
                <w:rStyle w:val="Hiperhivatkozs"/>
                <w:noProof/>
              </w:rPr>
            </w:r>
            <w:r w:rsidRPr="008A05EB">
              <w:rPr>
                <w:rStyle w:val="Hiperhivatkozs"/>
                <w:noProof/>
              </w:rPr>
              <w:fldChar w:fldCharType="separate"/>
            </w:r>
            <w:r w:rsidRPr="008A05EB">
              <w:rPr>
                <w:rStyle w:val="Hiperhivatkozs"/>
                <w:rFonts w:ascii="Tahoma" w:hAnsi="Tahoma" w:cs="Tahoma"/>
                <w:b/>
                <w:noProof/>
                <w:lang w:eastAsia="hu-HU"/>
              </w:rPr>
              <w:t>51.</w:t>
            </w:r>
            <w:r>
              <w:rPr>
                <w:rFonts w:eastAsiaTheme="minorEastAsia"/>
                <w:noProof/>
                <w:lang w:val="en-GB" w:eastAsia="en-GB"/>
              </w:rPr>
              <w:tab/>
            </w:r>
            <w:r w:rsidRPr="008A05EB">
              <w:rPr>
                <w:rStyle w:val="Hiperhivatkozs"/>
                <w:rFonts w:ascii="MS Gothic" w:eastAsia="MS Gothic" w:hAnsi="MS Gothic" w:cs="Tahoma"/>
                <w:b/>
                <w:noProof/>
                <w:lang w:eastAsia="hu-HU"/>
              </w:rPr>
              <w:t>☐</w:t>
            </w:r>
            <w:r w:rsidRPr="008A05EB">
              <w:rPr>
                <w:rStyle w:val="Hiperhivatkozs"/>
                <w:rFonts w:ascii="Tahoma" w:hAnsi="Tahoma" w:cs="Tahoma"/>
                <w:b/>
                <w:noProof/>
                <w:lang w:eastAsia="hu-HU"/>
              </w:rPr>
              <w:t xml:space="preserve"> Belső kialakítás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_Toc508612876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161" w:author="Németh Balázs" w:date="2018-03-12T10:11:00Z"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  <w:r w:rsidRPr="008A05EB">
              <w:rPr>
                <w:rStyle w:val="Hiperhivatkozs"/>
                <w:noProof/>
              </w:rPr>
              <w:fldChar w:fldCharType="end"/>
            </w:r>
          </w:ins>
        </w:p>
        <w:p w14:paraId="22F1048E" w14:textId="357C0A26" w:rsidR="007216E3" w:rsidRDefault="007216E3">
          <w:pPr>
            <w:pStyle w:val="TJ1"/>
            <w:rPr>
              <w:ins w:id="162" w:author="Németh Balázs" w:date="2018-03-12T10:11:00Z"/>
              <w:rFonts w:eastAsiaTheme="minorEastAsia"/>
              <w:noProof/>
              <w:lang w:val="en-GB" w:eastAsia="en-GB"/>
            </w:rPr>
          </w:pPr>
          <w:ins w:id="163" w:author="Németh Balázs" w:date="2018-03-12T10:11:00Z">
            <w:r w:rsidRPr="008A05EB">
              <w:rPr>
                <w:rStyle w:val="Hiperhivatkozs"/>
                <w:noProof/>
              </w:rPr>
              <w:fldChar w:fldCharType="begin"/>
            </w:r>
            <w:r w:rsidRPr="008A05EB">
              <w:rPr>
                <w:rStyle w:val="Hiperhivatkozs"/>
                <w:noProof/>
              </w:rPr>
              <w:instrText xml:space="preserve"> </w:instrText>
            </w:r>
            <w:r>
              <w:rPr>
                <w:noProof/>
              </w:rPr>
              <w:instrText>HYPERLINK \l "_Toc508612877"</w:instrText>
            </w:r>
            <w:r w:rsidRPr="008A05EB">
              <w:rPr>
                <w:rStyle w:val="Hiperhivatkozs"/>
                <w:noProof/>
              </w:rPr>
              <w:instrText xml:space="preserve"> </w:instrText>
            </w:r>
            <w:r w:rsidRPr="008A05EB">
              <w:rPr>
                <w:rStyle w:val="Hiperhivatkozs"/>
                <w:noProof/>
              </w:rPr>
            </w:r>
            <w:r w:rsidRPr="008A05EB">
              <w:rPr>
                <w:rStyle w:val="Hiperhivatkozs"/>
                <w:noProof/>
              </w:rPr>
              <w:fldChar w:fldCharType="separate"/>
            </w:r>
            <w:r w:rsidRPr="008A05EB">
              <w:rPr>
                <w:rStyle w:val="Hiperhivatkozs"/>
                <w:rFonts w:ascii="Tahoma" w:hAnsi="Tahoma" w:cs="Tahoma"/>
                <w:b/>
                <w:noProof/>
                <w:lang w:eastAsia="hu-HU"/>
              </w:rPr>
              <w:t>52.</w:t>
            </w:r>
            <w:r>
              <w:rPr>
                <w:rFonts w:eastAsiaTheme="minorEastAsia"/>
                <w:noProof/>
                <w:lang w:val="en-GB" w:eastAsia="en-GB"/>
              </w:rPr>
              <w:tab/>
            </w:r>
            <w:r w:rsidRPr="008A05EB">
              <w:rPr>
                <w:rStyle w:val="Hiperhivatkozs"/>
                <w:rFonts w:ascii="Segoe UI Symbol" w:hAnsi="Segoe UI Symbol" w:cs="Segoe UI Symbol"/>
                <w:b/>
                <w:noProof/>
                <w:lang w:eastAsia="hu-HU"/>
              </w:rPr>
              <w:t>☐</w:t>
            </w:r>
            <w:r w:rsidRPr="008A05EB">
              <w:rPr>
                <w:rStyle w:val="Hiperhivatkozs"/>
                <w:rFonts w:ascii="Tahoma" w:hAnsi="Tahoma" w:cs="Tahoma"/>
                <w:b/>
                <w:noProof/>
                <w:lang w:eastAsia="hu-HU"/>
              </w:rPr>
              <w:t xml:space="preserve"> Háromlapos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_Toc508612877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164" w:author="Németh Balázs" w:date="2018-03-12T10:11:00Z"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  <w:r w:rsidRPr="008A05EB">
              <w:rPr>
                <w:rStyle w:val="Hiperhivatkozs"/>
                <w:noProof/>
              </w:rPr>
              <w:fldChar w:fldCharType="end"/>
            </w:r>
          </w:ins>
        </w:p>
        <w:p w14:paraId="134891AF" w14:textId="7679F1A9" w:rsidR="007216E3" w:rsidRDefault="007216E3">
          <w:pPr>
            <w:pStyle w:val="TJ1"/>
            <w:rPr>
              <w:ins w:id="165" w:author="Németh Balázs" w:date="2018-03-12T10:11:00Z"/>
              <w:rFonts w:eastAsiaTheme="minorEastAsia"/>
              <w:noProof/>
              <w:lang w:val="en-GB" w:eastAsia="en-GB"/>
            </w:rPr>
          </w:pPr>
          <w:ins w:id="166" w:author="Németh Balázs" w:date="2018-03-12T10:11:00Z">
            <w:r w:rsidRPr="008A05EB">
              <w:rPr>
                <w:rStyle w:val="Hiperhivatkozs"/>
                <w:noProof/>
              </w:rPr>
              <w:fldChar w:fldCharType="begin"/>
            </w:r>
            <w:r w:rsidRPr="008A05EB">
              <w:rPr>
                <w:rStyle w:val="Hiperhivatkozs"/>
                <w:noProof/>
              </w:rPr>
              <w:instrText xml:space="preserve"> </w:instrText>
            </w:r>
            <w:r>
              <w:rPr>
                <w:noProof/>
              </w:rPr>
              <w:instrText>HYPERLINK \l "_Toc508612878"</w:instrText>
            </w:r>
            <w:r w:rsidRPr="008A05EB">
              <w:rPr>
                <w:rStyle w:val="Hiperhivatkozs"/>
                <w:noProof/>
              </w:rPr>
              <w:instrText xml:space="preserve"> </w:instrText>
            </w:r>
            <w:r w:rsidRPr="008A05EB">
              <w:rPr>
                <w:rStyle w:val="Hiperhivatkozs"/>
                <w:noProof/>
              </w:rPr>
            </w:r>
            <w:r w:rsidRPr="008A05EB">
              <w:rPr>
                <w:rStyle w:val="Hiperhivatkozs"/>
                <w:noProof/>
              </w:rPr>
              <w:fldChar w:fldCharType="separate"/>
            </w:r>
            <w:r w:rsidRPr="008A05EB">
              <w:rPr>
                <w:rStyle w:val="Hiperhivatkozs"/>
                <w:rFonts w:ascii="Tahoma" w:hAnsi="Tahoma" w:cs="Tahoma"/>
                <w:b/>
                <w:noProof/>
                <w:lang w:eastAsia="hu-HU"/>
              </w:rPr>
              <w:t>53.</w:t>
            </w:r>
            <w:r>
              <w:rPr>
                <w:rFonts w:eastAsiaTheme="minorEastAsia"/>
                <w:noProof/>
                <w:lang w:val="en-GB" w:eastAsia="en-GB"/>
              </w:rPr>
              <w:tab/>
            </w:r>
            <w:r w:rsidRPr="008A05EB">
              <w:rPr>
                <w:rStyle w:val="Hiperhivatkozs"/>
                <w:rFonts w:ascii="MS Gothic" w:eastAsia="MS Gothic" w:hAnsi="MS Gothic" w:cs="Tahoma"/>
                <w:b/>
                <w:noProof/>
                <w:lang w:eastAsia="hu-HU"/>
              </w:rPr>
              <w:t>☒</w:t>
            </w:r>
            <w:r w:rsidRPr="008A05EB">
              <w:rPr>
                <w:rStyle w:val="Hiperhivatkozs"/>
                <w:rFonts w:ascii="Tahoma" w:hAnsi="Tahoma" w:cs="Tahoma"/>
                <w:b/>
                <w:noProof/>
                <w:lang w:eastAsia="hu-HU"/>
              </w:rPr>
              <w:t xml:space="preserve"> Illesztett csap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_Toc508612878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167" w:author="Németh Balázs" w:date="2018-03-12T10:11:00Z"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  <w:r w:rsidRPr="008A05EB">
              <w:rPr>
                <w:rStyle w:val="Hiperhivatkozs"/>
                <w:noProof/>
              </w:rPr>
              <w:fldChar w:fldCharType="end"/>
            </w:r>
          </w:ins>
        </w:p>
        <w:p w14:paraId="62099A3C" w14:textId="7BB32C3A" w:rsidR="007216E3" w:rsidRDefault="007216E3">
          <w:pPr>
            <w:pStyle w:val="TJ1"/>
            <w:rPr>
              <w:ins w:id="168" w:author="Németh Balázs" w:date="2018-03-12T10:11:00Z"/>
              <w:rFonts w:eastAsiaTheme="minorEastAsia"/>
              <w:noProof/>
              <w:lang w:val="en-GB" w:eastAsia="en-GB"/>
            </w:rPr>
          </w:pPr>
          <w:ins w:id="169" w:author="Németh Balázs" w:date="2018-03-12T10:11:00Z">
            <w:r w:rsidRPr="008A05EB">
              <w:rPr>
                <w:rStyle w:val="Hiperhivatkozs"/>
                <w:noProof/>
              </w:rPr>
              <w:fldChar w:fldCharType="begin"/>
            </w:r>
            <w:r w:rsidRPr="008A05EB">
              <w:rPr>
                <w:rStyle w:val="Hiperhivatkozs"/>
                <w:noProof/>
              </w:rPr>
              <w:instrText xml:space="preserve"> </w:instrText>
            </w:r>
            <w:r>
              <w:rPr>
                <w:noProof/>
              </w:rPr>
              <w:instrText>HYPERLINK \l "_Toc508612879"</w:instrText>
            </w:r>
            <w:r w:rsidRPr="008A05EB">
              <w:rPr>
                <w:rStyle w:val="Hiperhivatkozs"/>
                <w:noProof/>
              </w:rPr>
              <w:instrText xml:space="preserve"> </w:instrText>
            </w:r>
            <w:r w:rsidRPr="008A05EB">
              <w:rPr>
                <w:rStyle w:val="Hiperhivatkozs"/>
                <w:noProof/>
              </w:rPr>
            </w:r>
            <w:r w:rsidRPr="008A05EB">
              <w:rPr>
                <w:rStyle w:val="Hiperhivatkozs"/>
                <w:noProof/>
              </w:rPr>
              <w:fldChar w:fldCharType="separate"/>
            </w:r>
            <w:r w:rsidRPr="008A05EB">
              <w:rPr>
                <w:rStyle w:val="Hiperhivatkozs"/>
                <w:rFonts w:ascii="Tahoma" w:hAnsi="Tahoma" w:cs="Tahoma"/>
                <w:b/>
                <w:noProof/>
                <w:lang w:eastAsia="hu-HU"/>
              </w:rPr>
              <w:t>54.</w:t>
            </w:r>
            <w:r>
              <w:rPr>
                <w:rFonts w:eastAsiaTheme="minorEastAsia"/>
                <w:noProof/>
                <w:lang w:val="en-GB" w:eastAsia="en-GB"/>
              </w:rPr>
              <w:tab/>
            </w:r>
            <w:r w:rsidRPr="008A05EB">
              <w:rPr>
                <w:rStyle w:val="Hiperhivatkozs"/>
                <w:rFonts w:ascii="MS Gothic" w:eastAsia="MS Gothic" w:hAnsi="MS Gothic" w:cs="Tahoma"/>
                <w:b/>
                <w:noProof/>
                <w:lang w:eastAsia="hu-HU"/>
              </w:rPr>
              <w:t>☒</w:t>
            </w:r>
            <w:r w:rsidRPr="008A05EB">
              <w:rPr>
                <w:rStyle w:val="Hiperhivatkozs"/>
                <w:rFonts w:ascii="Tahoma" w:hAnsi="Tahoma" w:cs="Tahoma"/>
                <w:b/>
                <w:noProof/>
                <w:lang w:eastAsia="hu-HU"/>
              </w:rPr>
              <w:t xml:space="preserve"> Rögzített letolólap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_Toc508612879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170" w:author="Németh Balázs" w:date="2018-03-12T10:11:00Z"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  <w:r w:rsidRPr="008A05EB">
              <w:rPr>
                <w:rStyle w:val="Hiperhivatkozs"/>
                <w:noProof/>
              </w:rPr>
              <w:fldChar w:fldCharType="end"/>
            </w:r>
          </w:ins>
        </w:p>
        <w:p w14:paraId="256EE613" w14:textId="57125DA8" w:rsidR="007216E3" w:rsidRDefault="007216E3">
          <w:pPr>
            <w:pStyle w:val="TJ1"/>
            <w:rPr>
              <w:ins w:id="171" w:author="Németh Balázs" w:date="2018-03-12T10:11:00Z"/>
              <w:rFonts w:eastAsiaTheme="minorEastAsia"/>
              <w:noProof/>
              <w:lang w:val="en-GB" w:eastAsia="en-GB"/>
            </w:rPr>
          </w:pPr>
          <w:ins w:id="172" w:author="Németh Balázs" w:date="2018-03-12T10:11:00Z">
            <w:r w:rsidRPr="008A05EB">
              <w:rPr>
                <w:rStyle w:val="Hiperhivatkozs"/>
                <w:noProof/>
              </w:rPr>
              <w:fldChar w:fldCharType="begin"/>
            </w:r>
            <w:r w:rsidRPr="008A05EB">
              <w:rPr>
                <w:rStyle w:val="Hiperhivatkozs"/>
                <w:noProof/>
              </w:rPr>
              <w:instrText xml:space="preserve"> </w:instrText>
            </w:r>
            <w:r>
              <w:rPr>
                <w:noProof/>
              </w:rPr>
              <w:instrText>HYPERLINK \l "_Toc508612880"</w:instrText>
            </w:r>
            <w:r w:rsidRPr="008A05EB">
              <w:rPr>
                <w:rStyle w:val="Hiperhivatkozs"/>
                <w:noProof/>
              </w:rPr>
              <w:instrText xml:space="preserve"> </w:instrText>
            </w:r>
            <w:r w:rsidRPr="008A05EB">
              <w:rPr>
                <w:rStyle w:val="Hiperhivatkozs"/>
                <w:noProof/>
              </w:rPr>
            </w:r>
            <w:r w:rsidRPr="008A05EB">
              <w:rPr>
                <w:rStyle w:val="Hiperhivatkozs"/>
                <w:noProof/>
              </w:rPr>
              <w:fldChar w:fldCharType="separate"/>
            </w:r>
            <w:r w:rsidRPr="008A05EB">
              <w:rPr>
                <w:rStyle w:val="Hiperhivatkozs"/>
                <w:rFonts w:ascii="Tahoma" w:hAnsi="Tahoma" w:cs="Tahoma"/>
                <w:b/>
                <w:noProof/>
                <w:lang w:eastAsia="hu-HU"/>
              </w:rPr>
              <w:t>55.</w:t>
            </w:r>
            <w:r>
              <w:rPr>
                <w:rFonts w:eastAsiaTheme="minorEastAsia"/>
                <w:noProof/>
                <w:lang w:val="en-GB" w:eastAsia="en-GB"/>
              </w:rPr>
              <w:tab/>
            </w:r>
            <w:r w:rsidRPr="008A05EB">
              <w:rPr>
                <w:rStyle w:val="Hiperhivatkozs"/>
                <w:rFonts w:ascii="MS Gothic" w:eastAsia="MS Gothic" w:hAnsi="MS Gothic" w:cs="Tahoma"/>
                <w:b/>
                <w:noProof/>
                <w:lang w:eastAsia="hu-HU"/>
              </w:rPr>
              <w:t>☐</w:t>
            </w:r>
            <w:r w:rsidRPr="008A05EB">
              <w:rPr>
                <w:rStyle w:val="Hiperhivatkozs"/>
                <w:rFonts w:ascii="Tahoma" w:hAnsi="Tahoma" w:cs="Tahoma"/>
                <w:b/>
                <w:noProof/>
                <w:lang w:eastAsia="hu-HU"/>
              </w:rPr>
              <w:t xml:space="preserve"> Reteszelő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_Toc508612880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173" w:author="Németh Balázs" w:date="2018-03-12T10:11:00Z"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  <w:r w:rsidRPr="008A05EB">
              <w:rPr>
                <w:rStyle w:val="Hiperhivatkozs"/>
                <w:noProof/>
              </w:rPr>
              <w:fldChar w:fldCharType="end"/>
            </w:r>
          </w:ins>
        </w:p>
        <w:p w14:paraId="2A7D22D9" w14:textId="2EE797BA" w:rsidR="007216E3" w:rsidRDefault="007216E3">
          <w:pPr>
            <w:pStyle w:val="TJ1"/>
            <w:rPr>
              <w:ins w:id="174" w:author="Németh Balázs" w:date="2018-03-12T10:11:00Z"/>
              <w:rFonts w:eastAsiaTheme="minorEastAsia"/>
              <w:noProof/>
              <w:lang w:val="en-GB" w:eastAsia="en-GB"/>
            </w:rPr>
          </w:pPr>
          <w:ins w:id="175" w:author="Németh Balázs" w:date="2018-03-12T10:11:00Z">
            <w:r w:rsidRPr="008A05EB">
              <w:rPr>
                <w:rStyle w:val="Hiperhivatkozs"/>
                <w:noProof/>
              </w:rPr>
              <w:fldChar w:fldCharType="begin"/>
            </w:r>
            <w:r w:rsidRPr="008A05EB">
              <w:rPr>
                <w:rStyle w:val="Hiperhivatkozs"/>
                <w:noProof/>
              </w:rPr>
              <w:instrText xml:space="preserve"> </w:instrText>
            </w:r>
            <w:r>
              <w:rPr>
                <w:noProof/>
              </w:rPr>
              <w:instrText>HYPERLINK \l "_Toc508612881"</w:instrText>
            </w:r>
            <w:r w:rsidRPr="008A05EB">
              <w:rPr>
                <w:rStyle w:val="Hiperhivatkozs"/>
                <w:noProof/>
              </w:rPr>
              <w:instrText xml:space="preserve"> </w:instrText>
            </w:r>
            <w:r w:rsidRPr="008A05EB">
              <w:rPr>
                <w:rStyle w:val="Hiperhivatkozs"/>
                <w:noProof/>
              </w:rPr>
            </w:r>
            <w:r w:rsidRPr="008A05EB">
              <w:rPr>
                <w:rStyle w:val="Hiperhivatkozs"/>
                <w:noProof/>
              </w:rPr>
              <w:fldChar w:fldCharType="separate"/>
            </w:r>
            <w:r w:rsidRPr="008A05EB">
              <w:rPr>
                <w:rStyle w:val="Hiperhivatkozs"/>
                <w:rFonts w:ascii="Tahoma" w:hAnsi="Tahoma" w:cs="Tahoma"/>
                <w:b/>
                <w:noProof/>
                <w:lang w:eastAsia="hu-HU"/>
              </w:rPr>
              <w:t>56.</w:t>
            </w:r>
            <w:r>
              <w:rPr>
                <w:rFonts w:eastAsiaTheme="minorEastAsia"/>
                <w:noProof/>
                <w:lang w:val="en-GB" w:eastAsia="en-GB"/>
              </w:rPr>
              <w:tab/>
            </w:r>
            <w:r w:rsidRPr="008A05EB">
              <w:rPr>
                <w:rStyle w:val="Hiperhivatkozs"/>
                <w:rFonts w:ascii="MS Gothic" w:eastAsia="MS Gothic" w:hAnsi="MS Gothic" w:cs="Tahoma"/>
                <w:b/>
                <w:noProof/>
                <w:lang w:eastAsia="hu-HU"/>
              </w:rPr>
              <w:t>☐</w:t>
            </w:r>
            <w:r w:rsidRPr="008A05EB">
              <w:rPr>
                <w:rStyle w:val="Hiperhivatkozs"/>
                <w:rFonts w:ascii="Tahoma" w:hAnsi="Tahoma" w:cs="Tahoma"/>
                <w:b/>
                <w:noProof/>
                <w:lang w:eastAsia="hu-HU"/>
              </w:rPr>
              <w:t xml:space="preserve"> Kilincsmű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_Toc508612881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176" w:author="Németh Balázs" w:date="2018-03-12T10:11:00Z"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  <w:r w:rsidRPr="008A05EB">
              <w:rPr>
                <w:rStyle w:val="Hiperhivatkozs"/>
                <w:noProof/>
              </w:rPr>
              <w:fldChar w:fldCharType="end"/>
            </w:r>
          </w:ins>
        </w:p>
        <w:p w14:paraId="1DAE9E4C" w14:textId="3F74C95F" w:rsidR="007216E3" w:rsidRDefault="007216E3">
          <w:pPr>
            <w:pStyle w:val="TJ1"/>
            <w:rPr>
              <w:ins w:id="177" w:author="Németh Balázs" w:date="2018-03-12T10:11:00Z"/>
              <w:rFonts w:eastAsiaTheme="minorEastAsia"/>
              <w:noProof/>
              <w:lang w:val="en-GB" w:eastAsia="en-GB"/>
            </w:rPr>
          </w:pPr>
          <w:ins w:id="178" w:author="Németh Balázs" w:date="2018-03-12T10:11:00Z">
            <w:r w:rsidRPr="008A05EB">
              <w:rPr>
                <w:rStyle w:val="Hiperhivatkozs"/>
                <w:noProof/>
              </w:rPr>
              <w:fldChar w:fldCharType="begin"/>
            </w:r>
            <w:r w:rsidRPr="008A05EB">
              <w:rPr>
                <w:rStyle w:val="Hiperhivatkozs"/>
                <w:noProof/>
              </w:rPr>
              <w:instrText xml:space="preserve"> </w:instrText>
            </w:r>
            <w:r>
              <w:rPr>
                <w:noProof/>
              </w:rPr>
              <w:instrText>HYPERLINK \l "_Toc508612882"</w:instrText>
            </w:r>
            <w:r w:rsidRPr="008A05EB">
              <w:rPr>
                <w:rStyle w:val="Hiperhivatkozs"/>
                <w:noProof/>
              </w:rPr>
              <w:instrText xml:space="preserve"> </w:instrText>
            </w:r>
            <w:r w:rsidRPr="008A05EB">
              <w:rPr>
                <w:rStyle w:val="Hiperhivatkozs"/>
                <w:noProof/>
              </w:rPr>
            </w:r>
            <w:r w:rsidRPr="008A05EB">
              <w:rPr>
                <w:rStyle w:val="Hiperhivatkozs"/>
                <w:noProof/>
              </w:rPr>
              <w:fldChar w:fldCharType="separate"/>
            </w:r>
            <w:r w:rsidRPr="008A05EB">
              <w:rPr>
                <w:rStyle w:val="Hiperhivatkozs"/>
                <w:rFonts w:ascii="Tahoma" w:hAnsi="Tahoma" w:cs="Tahoma"/>
                <w:b/>
                <w:noProof/>
                <w:lang w:eastAsia="hu-HU"/>
              </w:rPr>
              <w:t>57.</w:t>
            </w:r>
            <w:r>
              <w:rPr>
                <w:rFonts w:eastAsiaTheme="minorEastAsia"/>
                <w:noProof/>
                <w:lang w:val="en-GB" w:eastAsia="en-GB"/>
              </w:rPr>
              <w:tab/>
            </w:r>
            <w:r w:rsidRPr="008A05EB">
              <w:rPr>
                <w:rStyle w:val="Hiperhivatkozs"/>
                <w:rFonts w:ascii="MS Gothic" w:eastAsia="MS Gothic" w:hAnsi="MS Gothic" w:cs="Tahoma"/>
                <w:b/>
                <w:noProof/>
                <w:lang w:eastAsia="hu-HU"/>
              </w:rPr>
              <w:t>☐</w:t>
            </w:r>
            <w:r w:rsidRPr="008A05EB">
              <w:rPr>
                <w:rStyle w:val="Hiperhivatkozs"/>
                <w:rFonts w:ascii="Tahoma" w:hAnsi="Tahoma" w:cs="Tahoma"/>
                <w:b/>
                <w:noProof/>
                <w:lang w:eastAsia="hu-HU"/>
              </w:rPr>
              <w:t xml:space="preserve"> Húzórudazat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_Toc508612882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179" w:author="Németh Balázs" w:date="2018-03-12T10:11:00Z"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  <w:r w:rsidRPr="008A05EB">
              <w:rPr>
                <w:rStyle w:val="Hiperhivatkozs"/>
                <w:noProof/>
              </w:rPr>
              <w:fldChar w:fldCharType="end"/>
            </w:r>
          </w:ins>
        </w:p>
        <w:p w14:paraId="4EFB9DAE" w14:textId="025BB730" w:rsidR="007216E3" w:rsidRDefault="007216E3">
          <w:pPr>
            <w:pStyle w:val="TJ1"/>
            <w:rPr>
              <w:ins w:id="180" w:author="Németh Balázs" w:date="2018-03-12T10:11:00Z"/>
              <w:rFonts w:eastAsiaTheme="minorEastAsia"/>
              <w:noProof/>
              <w:lang w:val="en-GB" w:eastAsia="en-GB"/>
            </w:rPr>
          </w:pPr>
          <w:ins w:id="181" w:author="Németh Balázs" w:date="2018-03-12T10:11:00Z">
            <w:r w:rsidRPr="008A05EB">
              <w:rPr>
                <w:rStyle w:val="Hiperhivatkozs"/>
                <w:noProof/>
              </w:rPr>
              <w:fldChar w:fldCharType="begin"/>
            </w:r>
            <w:r w:rsidRPr="008A05EB">
              <w:rPr>
                <w:rStyle w:val="Hiperhivatkozs"/>
                <w:noProof/>
              </w:rPr>
              <w:instrText xml:space="preserve"> </w:instrText>
            </w:r>
            <w:r>
              <w:rPr>
                <w:noProof/>
              </w:rPr>
              <w:instrText>HYPERLINK \l "_Toc508612883"</w:instrText>
            </w:r>
            <w:r w:rsidRPr="008A05EB">
              <w:rPr>
                <w:rStyle w:val="Hiperhivatkozs"/>
                <w:noProof/>
              </w:rPr>
              <w:instrText xml:space="preserve"> </w:instrText>
            </w:r>
            <w:r w:rsidRPr="008A05EB">
              <w:rPr>
                <w:rStyle w:val="Hiperhivatkozs"/>
                <w:noProof/>
              </w:rPr>
            </w:r>
            <w:r w:rsidRPr="008A05EB">
              <w:rPr>
                <w:rStyle w:val="Hiperhivatkozs"/>
                <w:noProof/>
              </w:rPr>
              <w:fldChar w:fldCharType="separate"/>
            </w:r>
            <w:r w:rsidRPr="008A05EB">
              <w:rPr>
                <w:rStyle w:val="Hiperhivatkozs"/>
                <w:rFonts w:ascii="Tahoma" w:hAnsi="Tahoma" w:cs="Tahoma"/>
                <w:b/>
                <w:noProof/>
                <w:lang w:eastAsia="hu-HU"/>
              </w:rPr>
              <w:t>58.</w:t>
            </w:r>
            <w:r>
              <w:rPr>
                <w:rFonts w:eastAsiaTheme="minorEastAsia"/>
                <w:noProof/>
                <w:lang w:val="en-GB" w:eastAsia="en-GB"/>
              </w:rPr>
              <w:tab/>
            </w:r>
            <w:r w:rsidRPr="008A05EB">
              <w:rPr>
                <w:rStyle w:val="Hiperhivatkozs"/>
                <w:rFonts w:ascii="MS Gothic" w:eastAsia="MS Gothic" w:hAnsi="MS Gothic" w:cs="Tahoma"/>
                <w:b/>
                <w:noProof/>
                <w:lang w:eastAsia="hu-HU"/>
              </w:rPr>
              <w:t>☐</w:t>
            </w:r>
            <w:r w:rsidRPr="008A05EB">
              <w:rPr>
                <w:rStyle w:val="Hiperhivatkozs"/>
                <w:rFonts w:ascii="Tahoma" w:hAnsi="Tahoma" w:cs="Tahoma"/>
                <w:b/>
                <w:noProof/>
                <w:lang w:eastAsia="hu-HU"/>
              </w:rPr>
              <w:t xml:space="preserve"> Kidobás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_Toc508612883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182" w:author="Németh Balázs" w:date="2018-03-12T10:11:00Z"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  <w:r w:rsidRPr="008A05EB">
              <w:rPr>
                <w:rStyle w:val="Hiperhivatkozs"/>
                <w:noProof/>
              </w:rPr>
              <w:fldChar w:fldCharType="end"/>
            </w:r>
          </w:ins>
        </w:p>
        <w:p w14:paraId="25DCEE69" w14:textId="20434F87" w:rsidR="007216E3" w:rsidRDefault="007216E3">
          <w:pPr>
            <w:pStyle w:val="TJ1"/>
            <w:rPr>
              <w:ins w:id="183" w:author="Németh Balázs" w:date="2018-03-12T10:11:00Z"/>
              <w:rFonts w:eastAsiaTheme="minorEastAsia"/>
              <w:noProof/>
              <w:lang w:val="en-GB" w:eastAsia="en-GB"/>
            </w:rPr>
          </w:pPr>
          <w:ins w:id="184" w:author="Németh Balázs" w:date="2018-03-12T10:11:00Z">
            <w:r w:rsidRPr="008A05EB">
              <w:rPr>
                <w:rStyle w:val="Hiperhivatkozs"/>
                <w:noProof/>
              </w:rPr>
              <w:fldChar w:fldCharType="begin"/>
            </w:r>
            <w:r w:rsidRPr="008A05EB">
              <w:rPr>
                <w:rStyle w:val="Hiperhivatkozs"/>
                <w:noProof/>
              </w:rPr>
              <w:instrText xml:space="preserve"> </w:instrText>
            </w:r>
            <w:r>
              <w:rPr>
                <w:noProof/>
              </w:rPr>
              <w:instrText>HYPERLINK \l "_Toc508612884"</w:instrText>
            </w:r>
            <w:r w:rsidRPr="008A05EB">
              <w:rPr>
                <w:rStyle w:val="Hiperhivatkozs"/>
                <w:noProof/>
              </w:rPr>
              <w:instrText xml:space="preserve"> </w:instrText>
            </w:r>
            <w:r w:rsidRPr="008A05EB">
              <w:rPr>
                <w:rStyle w:val="Hiperhivatkozs"/>
                <w:noProof/>
              </w:rPr>
            </w:r>
            <w:r w:rsidRPr="008A05EB">
              <w:rPr>
                <w:rStyle w:val="Hiperhivatkozs"/>
                <w:noProof/>
              </w:rPr>
              <w:fldChar w:fldCharType="separate"/>
            </w:r>
            <w:r w:rsidRPr="008A05EB">
              <w:rPr>
                <w:rStyle w:val="Hiperhivatkozs"/>
                <w:rFonts w:ascii="Tahoma" w:hAnsi="Tahoma" w:cs="Tahoma"/>
                <w:b/>
                <w:noProof/>
                <w:lang w:eastAsia="hu-HU"/>
              </w:rPr>
              <w:t>59.</w:t>
            </w:r>
            <w:r>
              <w:rPr>
                <w:rFonts w:eastAsiaTheme="minorEastAsia"/>
                <w:noProof/>
                <w:lang w:val="en-GB" w:eastAsia="en-GB"/>
              </w:rPr>
              <w:tab/>
            </w:r>
            <w:r w:rsidRPr="008A05EB">
              <w:rPr>
                <w:rStyle w:val="Hiperhivatkozs"/>
                <w:rFonts w:ascii="MS Gothic" w:eastAsia="MS Gothic" w:hAnsi="MS Gothic" w:cs="Tahoma"/>
                <w:b/>
                <w:noProof/>
                <w:lang w:eastAsia="hu-HU"/>
              </w:rPr>
              <w:t>☐</w:t>
            </w:r>
            <w:r w:rsidRPr="008A05EB">
              <w:rPr>
                <w:rStyle w:val="Hiperhivatkozs"/>
                <w:rFonts w:ascii="Tahoma" w:hAnsi="Tahoma" w:cs="Tahoma"/>
                <w:b/>
                <w:noProof/>
                <w:lang w:eastAsia="hu-HU"/>
              </w:rPr>
              <w:t xml:space="preserve"> Egyszeres kidobás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_Toc508612884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185" w:author="Németh Balázs" w:date="2018-03-12T10:11:00Z"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  <w:r w:rsidRPr="008A05EB">
              <w:rPr>
                <w:rStyle w:val="Hiperhivatkozs"/>
                <w:noProof/>
              </w:rPr>
              <w:fldChar w:fldCharType="end"/>
            </w:r>
          </w:ins>
        </w:p>
        <w:p w14:paraId="27B2EF96" w14:textId="2903E301" w:rsidR="007216E3" w:rsidRDefault="007216E3">
          <w:pPr>
            <w:pStyle w:val="TJ1"/>
            <w:rPr>
              <w:ins w:id="186" w:author="Németh Balázs" w:date="2018-03-12T10:11:00Z"/>
              <w:rFonts w:eastAsiaTheme="minorEastAsia"/>
              <w:noProof/>
              <w:lang w:val="en-GB" w:eastAsia="en-GB"/>
            </w:rPr>
          </w:pPr>
          <w:ins w:id="187" w:author="Németh Balázs" w:date="2018-03-12T10:11:00Z">
            <w:r w:rsidRPr="008A05EB">
              <w:rPr>
                <w:rStyle w:val="Hiperhivatkozs"/>
                <w:noProof/>
              </w:rPr>
              <w:fldChar w:fldCharType="begin"/>
            </w:r>
            <w:r w:rsidRPr="008A05EB">
              <w:rPr>
                <w:rStyle w:val="Hiperhivatkozs"/>
                <w:noProof/>
              </w:rPr>
              <w:instrText xml:space="preserve"> </w:instrText>
            </w:r>
            <w:r>
              <w:rPr>
                <w:noProof/>
              </w:rPr>
              <w:instrText>HYPERLINK \l "_Toc508612885"</w:instrText>
            </w:r>
            <w:r w:rsidRPr="008A05EB">
              <w:rPr>
                <w:rStyle w:val="Hiperhivatkozs"/>
                <w:noProof/>
              </w:rPr>
              <w:instrText xml:space="preserve"> </w:instrText>
            </w:r>
            <w:r w:rsidRPr="008A05EB">
              <w:rPr>
                <w:rStyle w:val="Hiperhivatkozs"/>
                <w:noProof/>
              </w:rPr>
            </w:r>
            <w:r w:rsidRPr="008A05EB">
              <w:rPr>
                <w:rStyle w:val="Hiperhivatkozs"/>
                <w:noProof/>
              </w:rPr>
              <w:fldChar w:fldCharType="separate"/>
            </w:r>
            <w:r w:rsidRPr="008A05EB">
              <w:rPr>
                <w:rStyle w:val="Hiperhivatkozs"/>
                <w:rFonts w:ascii="Tahoma" w:hAnsi="Tahoma" w:cs="Tahoma"/>
                <w:b/>
                <w:noProof/>
                <w:lang w:eastAsia="hu-HU"/>
              </w:rPr>
              <w:t>60.</w:t>
            </w:r>
            <w:r>
              <w:rPr>
                <w:rFonts w:eastAsiaTheme="minorEastAsia"/>
                <w:noProof/>
                <w:lang w:val="en-GB" w:eastAsia="en-GB"/>
              </w:rPr>
              <w:tab/>
            </w:r>
            <w:r w:rsidRPr="008A05EB">
              <w:rPr>
                <w:rStyle w:val="Hiperhivatkozs"/>
                <w:rFonts w:ascii="MS Gothic" w:eastAsia="MS Gothic" w:hAnsi="MS Gothic" w:cs="Tahoma"/>
                <w:b/>
                <w:noProof/>
                <w:lang w:eastAsia="hu-HU"/>
              </w:rPr>
              <w:t>☐</w:t>
            </w:r>
            <w:r w:rsidRPr="008A05EB">
              <w:rPr>
                <w:rStyle w:val="Hiperhivatkozs"/>
                <w:rFonts w:ascii="Tahoma" w:hAnsi="Tahoma" w:cs="Tahoma"/>
                <w:b/>
                <w:noProof/>
                <w:lang w:eastAsia="hu-HU"/>
              </w:rPr>
              <w:t>Kétszeres kidobás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_Toc508612885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188" w:author="Németh Balázs" w:date="2018-03-12T10:11:00Z"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  <w:r w:rsidRPr="008A05EB">
              <w:rPr>
                <w:rStyle w:val="Hiperhivatkozs"/>
                <w:noProof/>
              </w:rPr>
              <w:fldChar w:fldCharType="end"/>
            </w:r>
          </w:ins>
        </w:p>
        <w:p w14:paraId="169E253C" w14:textId="31F14C58" w:rsidR="007216E3" w:rsidRDefault="007216E3">
          <w:pPr>
            <w:pStyle w:val="TJ1"/>
            <w:rPr>
              <w:ins w:id="189" w:author="Németh Balázs" w:date="2018-03-12T10:11:00Z"/>
              <w:rFonts w:eastAsiaTheme="minorEastAsia"/>
              <w:noProof/>
              <w:lang w:val="en-GB" w:eastAsia="en-GB"/>
            </w:rPr>
          </w:pPr>
          <w:ins w:id="190" w:author="Németh Balázs" w:date="2018-03-12T10:11:00Z">
            <w:r w:rsidRPr="008A05EB">
              <w:rPr>
                <w:rStyle w:val="Hiperhivatkozs"/>
                <w:noProof/>
              </w:rPr>
              <w:fldChar w:fldCharType="begin"/>
            </w:r>
            <w:r w:rsidRPr="008A05EB">
              <w:rPr>
                <w:rStyle w:val="Hiperhivatkozs"/>
                <w:noProof/>
              </w:rPr>
              <w:instrText xml:space="preserve"> </w:instrText>
            </w:r>
            <w:r>
              <w:rPr>
                <w:noProof/>
              </w:rPr>
              <w:instrText>HYPERLINK \l "_Toc508612886"</w:instrText>
            </w:r>
            <w:r w:rsidRPr="008A05EB">
              <w:rPr>
                <w:rStyle w:val="Hiperhivatkozs"/>
                <w:noProof/>
              </w:rPr>
              <w:instrText xml:space="preserve"> </w:instrText>
            </w:r>
            <w:r w:rsidRPr="008A05EB">
              <w:rPr>
                <w:rStyle w:val="Hiperhivatkozs"/>
                <w:noProof/>
              </w:rPr>
            </w:r>
            <w:r w:rsidRPr="008A05EB">
              <w:rPr>
                <w:rStyle w:val="Hiperhivatkozs"/>
                <w:noProof/>
              </w:rPr>
              <w:fldChar w:fldCharType="separate"/>
            </w:r>
            <w:r w:rsidRPr="008A05EB">
              <w:rPr>
                <w:rStyle w:val="Hiperhivatkozs"/>
                <w:rFonts w:ascii="Tahoma" w:hAnsi="Tahoma" w:cs="Tahoma"/>
                <w:b/>
                <w:noProof/>
                <w:lang w:eastAsia="hu-HU"/>
              </w:rPr>
              <w:t>61.</w:t>
            </w:r>
            <w:r>
              <w:rPr>
                <w:rFonts w:eastAsiaTheme="minorEastAsia"/>
                <w:noProof/>
                <w:lang w:val="en-GB" w:eastAsia="en-GB"/>
              </w:rPr>
              <w:tab/>
            </w:r>
            <w:r w:rsidRPr="008A05EB">
              <w:rPr>
                <w:rStyle w:val="Hiperhivatkozs"/>
                <w:rFonts w:ascii="MS Gothic" w:eastAsia="MS Gothic" w:hAnsi="MS Gothic" w:cs="Tahoma"/>
                <w:b/>
                <w:noProof/>
                <w:lang w:eastAsia="hu-HU"/>
              </w:rPr>
              <w:t>☐</w:t>
            </w:r>
            <w:r w:rsidRPr="008A05EB">
              <w:rPr>
                <w:rStyle w:val="Hiperhivatkozs"/>
                <w:rFonts w:ascii="Tahoma" w:hAnsi="Tahoma" w:cs="Tahoma"/>
                <w:b/>
                <w:noProof/>
                <w:lang w:eastAsia="hu-HU"/>
              </w:rPr>
              <w:t xml:space="preserve"> Kétszeres kidobás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_Toc508612886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191" w:author="Németh Balázs" w:date="2018-03-12T10:11:00Z"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  <w:r w:rsidRPr="008A05EB">
              <w:rPr>
                <w:rStyle w:val="Hiperhivatkozs"/>
                <w:noProof/>
              </w:rPr>
              <w:fldChar w:fldCharType="end"/>
            </w:r>
          </w:ins>
        </w:p>
        <w:p w14:paraId="4C073D2C" w14:textId="60B4E6DA" w:rsidR="007216E3" w:rsidRDefault="007216E3">
          <w:pPr>
            <w:pStyle w:val="TJ1"/>
            <w:rPr>
              <w:ins w:id="192" w:author="Németh Balázs" w:date="2018-03-12T10:11:00Z"/>
              <w:rFonts w:eastAsiaTheme="minorEastAsia"/>
              <w:noProof/>
              <w:lang w:val="en-GB" w:eastAsia="en-GB"/>
            </w:rPr>
          </w:pPr>
          <w:ins w:id="193" w:author="Németh Balázs" w:date="2018-03-12T10:11:00Z">
            <w:r w:rsidRPr="008A05EB">
              <w:rPr>
                <w:rStyle w:val="Hiperhivatkozs"/>
                <w:noProof/>
              </w:rPr>
              <w:lastRenderedPageBreak/>
              <w:fldChar w:fldCharType="begin"/>
            </w:r>
            <w:r w:rsidRPr="008A05EB">
              <w:rPr>
                <w:rStyle w:val="Hiperhivatkozs"/>
                <w:noProof/>
              </w:rPr>
              <w:instrText xml:space="preserve"> </w:instrText>
            </w:r>
            <w:r>
              <w:rPr>
                <w:noProof/>
              </w:rPr>
              <w:instrText>HYPERLINK \l "_Toc508612887"</w:instrText>
            </w:r>
            <w:r w:rsidRPr="008A05EB">
              <w:rPr>
                <w:rStyle w:val="Hiperhivatkozs"/>
                <w:noProof/>
              </w:rPr>
              <w:instrText xml:space="preserve"> </w:instrText>
            </w:r>
            <w:r w:rsidRPr="008A05EB">
              <w:rPr>
                <w:rStyle w:val="Hiperhivatkozs"/>
                <w:noProof/>
              </w:rPr>
            </w:r>
            <w:r w:rsidRPr="008A05EB">
              <w:rPr>
                <w:rStyle w:val="Hiperhivatkozs"/>
                <w:noProof/>
              </w:rPr>
              <w:fldChar w:fldCharType="separate"/>
            </w:r>
            <w:r w:rsidRPr="008A05EB">
              <w:rPr>
                <w:rStyle w:val="Hiperhivatkozs"/>
                <w:rFonts w:ascii="Tahoma" w:hAnsi="Tahoma" w:cs="Tahoma"/>
                <w:b/>
                <w:noProof/>
                <w:lang w:eastAsia="hu-HU"/>
              </w:rPr>
              <w:t>62.</w:t>
            </w:r>
            <w:r>
              <w:rPr>
                <w:rFonts w:eastAsiaTheme="minorEastAsia"/>
                <w:noProof/>
                <w:lang w:val="en-GB" w:eastAsia="en-GB"/>
              </w:rPr>
              <w:tab/>
            </w:r>
            <w:r w:rsidRPr="008A05EB">
              <w:rPr>
                <w:rStyle w:val="Hiperhivatkozs"/>
                <w:rFonts w:ascii="MS Gothic" w:eastAsia="MS Gothic" w:hAnsi="MS Gothic" w:cs="Tahoma"/>
                <w:b/>
                <w:noProof/>
                <w:lang w:eastAsia="hu-HU"/>
              </w:rPr>
              <w:t>☐</w:t>
            </w:r>
            <w:r w:rsidRPr="008A05EB">
              <w:rPr>
                <w:rStyle w:val="Hiperhivatkozs"/>
                <w:rFonts w:ascii="Tahoma" w:hAnsi="Tahoma" w:cs="Tahoma"/>
                <w:b/>
                <w:noProof/>
                <w:lang w:eastAsia="hu-HU"/>
              </w:rPr>
              <w:t xml:space="preserve"> Kétszeres kidobás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_Toc508612887 \h </w:instrText>
            </w:r>
            <w:r>
              <w:rPr>
                <w:noProof/>
                <w:webHidden/>
              </w:rPr>
            </w:r>
          </w:ins>
          <w:r>
            <w:rPr>
              <w:noProof/>
              <w:webHidden/>
            </w:rPr>
            <w:fldChar w:fldCharType="separate"/>
          </w:r>
          <w:ins w:id="194" w:author="Németh Balázs" w:date="2018-03-12T10:11:00Z"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  <w:r w:rsidRPr="008A05EB">
              <w:rPr>
                <w:rStyle w:val="Hiperhivatkozs"/>
                <w:noProof/>
              </w:rPr>
              <w:fldChar w:fldCharType="end"/>
            </w:r>
          </w:ins>
        </w:p>
        <w:p w14:paraId="1D43E71F" w14:textId="29DCF85A" w:rsidR="005538DA" w:rsidDel="007216E3" w:rsidRDefault="005538DA">
          <w:pPr>
            <w:pStyle w:val="TJ1"/>
            <w:rPr>
              <w:del w:id="195" w:author="Németh Balázs" w:date="2018-03-12T10:11:00Z"/>
              <w:rFonts w:eastAsiaTheme="minorEastAsia"/>
              <w:noProof/>
              <w:lang w:eastAsia="hu-HU"/>
            </w:rPr>
          </w:pPr>
          <w:del w:id="196" w:author="Németh Balázs" w:date="2018-03-12T10:11:00Z">
            <w:r w:rsidRPr="007216E3" w:rsidDel="007216E3">
              <w:rPr>
                <w:rFonts w:ascii="Tahoma" w:hAnsi="Tahoma" w:cs="Tahoma"/>
                <w:b/>
                <w:noProof/>
                <w:lang w:eastAsia="hu-HU"/>
                <w:rPrChange w:id="197" w:author="Németh Balázs" w:date="2018-03-12T10:11:00Z">
                  <w:rPr>
                    <w:rStyle w:val="Hiperhivatkozs"/>
                    <w:rFonts w:ascii="Tahoma" w:hAnsi="Tahoma" w:cs="Tahoma"/>
                    <w:b/>
                    <w:noProof/>
                    <w:lang w:eastAsia="hu-HU"/>
                  </w:rPr>
                </w:rPrChange>
              </w:rPr>
              <w:delText>1.</w:delText>
            </w:r>
            <w:r w:rsidDel="007216E3">
              <w:rPr>
                <w:rFonts w:eastAsiaTheme="minorEastAsia"/>
                <w:noProof/>
                <w:lang w:eastAsia="hu-HU"/>
              </w:rPr>
              <w:tab/>
            </w:r>
            <w:r w:rsidRPr="007216E3" w:rsidDel="007216E3">
              <w:rPr>
                <w:rFonts w:ascii="MS Gothic" w:eastAsia="MS Gothic" w:hAnsi="MS Gothic" w:cs="Tahoma"/>
                <w:b/>
                <w:noProof/>
                <w:rPrChange w:id="198" w:author="Németh Balázs" w:date="2018-03-12T10:11:00Z">
                  <w:rPr>
                    <w:rStyle w:val="Hiperhivatkozs"/>
                    <w:rFonts w:ascii="MS Gothic" w:eastAsia="MS Gothic" w:hAnsi="MS Gothic" w:cs="Tahoma"/>
                    <w:b/>
                    <w:noProof/>
                  </w:rPr>
                </w:rPrChange>
              </w:rPr>
              <w:delText>☒</w:delText>
            </w:r>
            <w:r w:rsidRPr="007216E3" w:rsidDel="007216E3">
              <w:rPr>
                <w:rFonts w:ascii="Tahoma" w:hAnsi="Tahoma" w:cs="Tahoma"/>
                <w:b/>
                <w:noProof/>
                <w:rPrChange w:id="199" w:author="Németh Balázs" w:date="2018-03-12T10:11:00Z">
                  <w:rPr>
                    <w:rStyle w:val="Hiperhivatkozs"/>
                    <w:rFonts w:ascii="Tahoma" w:hAnsi="Tahoma" w:cs="Tahoma"/>
                    <w:b/>
                    <w:noProof/>
                  </w:rPr>
                </w:rPrChange>
              </w:rPr>
              <w:delText xml:space="preserve"> </w:delText>
            </w:r>
            <w:r w:rsidRPr="007216E3" w:rsidDel="007216E3">
              <w:rPr>
                <w:rFonts w:ascii="Tahoma" w:hAnsi="Tahoma" w:cs="Tahoma"/>
                <w:b/>
                <w:noProof/>
                <w:lang w:eastAsia="hu-HU"/>
                <w:rPrChange w:id="200" w:author="Németh Balázs" w:date="2018-03-12T10:11:00Z">
                  <w:rPr>
                    <w:rStyle w:val="Hiperhivatkozs"/>
                    <w:rFonts w:ascii="Tahoma" w:hAnsi="Tahoma" w:cs="Tahoma"/>
                    <w:b/>
                    <w:noProof/>
                    <w:lang w:eastAsia="hu-HU"/>
                  </w:rPr>
                </w:rPrChange>
              </w:rPr>
              <w:delText>TERMÉK</w:delText>
            </w:r>
            <w:r w:rsidDel="007216E3">
              <w:rPr>
                <w:noProof/>
                <w:webHidden/>
              </w:rPr>
              <w:tab/>
            </w:r>
            <w:r w:rsidR="00D14B94" w:rsidDel="007216E3">
              <w:rPr>
                <w:noProof/>
                <w:webHidden/>
              </w:rPr>
              <w:delText>3</w:delText>
            </w:r>
          </w:del>
        </w:p>
        <w:p w14:paraId="51065186" w14:textId="1D30591B" w:rsidR="005538DA" w:rsidDel="007216E3" w:rsidRDefault="005538DA">
          <w:pPr>
            <w:pStyle w:val="TJ1"/>
            <w:rPr>
              <w:del w:id="201" w:author="Németh Balázs" w:date="2018-03-12T10:11:00Z"/>
              <w:rFonts w:eastAsiaTheme="minorEastAsia"/>
              <w:noProof/>
              <w:lang w:eastAsia="hu-HU"/>
            </w:rPr>
          </w:pPr>
          <w:del w:id="202" w:author="Németh Balázs" w:date="2018-03-12T10:11:00Z">
            <w:r w:rsidRPr="007216E3" w:rsidDel="007216E3">
              <w:rPr>
                <w:rFonts w:ascii="Tahoma" w:eastAsia="Calibri" w:hAnsi="Tahoma" w:cs="Tahoma"/>
                <w:b/>
                <w:noProof/>
                <w:lang w:eastAsia="hu-HU"/>
                <w:rPrChange w:id="203" w:author="Németh Balázs" w:date="2018-03-12T10:11:00Z">
                  <w:rPr>
                    <w:rStyle w:val="Hiperhivatkozs"/>
                    <w:rFonts w:ascii="Tahoma" w:eastAsia="Calibri" w:hAnsi="Tahoma" w:cs="Tahoma"/>
                    <w:b/>
                    <w:noProof/>
                    <w:lang w:eastAsia="hu-HU"/>
                  </w:rPr>
                </w:rPrChange>
              </w:rPr>
              <w:delText>2.</w:delText>
            </w:r>
            <w:r w:rsidDel="007216E3">
              <w:rPr>
                <w:rFonts w:eastAsiaTheme="minorEastAsia"/>
                <w:noProof/>
                <w:lang w:eastAsia="hu-HU"/>
              </w:rPr>
              <w:tab/>
            </w:r>
            <w:r w:rsidRPr="007216E3" w:rsidDel="007216E3">
              <w:rPr>
                <w:rFonts w:ascii="MS Gothic" w:eastAsia="MS Gothic" w:hAnsi="MS Gothic" w:cs="Tahoma"/>
                <w:b/>
                <w:noProof/>
                <w:rPrChange w:id="204" w:author="Németh Balázs" w:date="2018-03-12T10:11:00Z">
                  <w:rPr>
                    <w:rStyle w:val="Hiperhivatkozs"/>
                    <w:rFonts w:ascii="MS Gothic" w:eastAsia="MS Gothic" w:hAnsi="MS Gothic" w:cs="Tahoma"/>
                    <w:b/>
                    <w:noProof/>
                  </w:rPr>
                </w:rPrChange>
              </w:rPr>
              <w:delText>☒</w:delText>
            </w:r>
            <w:r w:rsidRPr="007216E3" w:rsidDel="007216E3">
              <w:rPr>
                <w:rFonts w:ascii="Tahoma" w:hAnsi="Tahoma" w:cs="Tahoma"/>
                <w:b/>
                <w:noProof/>
                <w:rPrChange w:id="205" w:author="Németh Balázs" w:date="2018-03-12T10:11:00Z">
                  <w:rPr>
                    <w:rStyle w:val="Hiperhivatkozs"/>
                    <w:rFonts w:ascii="Tahoma" w:hAnsi="Tahoma" w:cs="Tahoma"/>
                    <w:b/>
                    <w:noProof/>
                  </w:rPr>
                </w:rPrChange>
              </w:rPr>
              <w:delText xml:space="preserve"> </w:delText>
            </w:r>
            <w:r w:rsidRPr="007216E3" w:rsidDel="007216E3">
              <w:rPr>
                <w:rFonts w:ascii="Tahoma" w:eastAsia="Calibri" w:hAnsi="Tahoma" w:cs="Tahoma"/>
                <w:b/>
                <w:noProof/>
                <w:lang w:eastAsia="hu-HU"/>
                <w:rPrChange w:id="206" w:author="Németh Balázs" w:date="2018-03-12T10:11:00Z">
                  <w:rPr>
                    <w:rStyle w:val="Hiperhivatkozs"/>
                    <w:rFonts w:ascii="Tahoma" w:eastAsia="Calibri" w:hAnsi="Tahoma" w:cs="Tahoma"/>
                    <w:b/>
                    <w:noProof/>
                    <w:lang w:eastAsia="hu-HU"/>
                  </w:rPr>
                </w:rPrChange>
              </w:rPr>
              <w:delText>Szerszám átvétele</w:delText>
            </w:r>
            <w:r w:rsidDel="007216E3">
              <w:rPr>
                <w:noProof/>
                <w:webHidden/>
              </w:rPr>
              <w:tab/>
            </w:r>
            <w:r w:rsidR="00D14B94" w:rsidDel="007216E3">
              <w:rPr>
                <w:noProof/>
                <w:webHidden/>
              </w:rPr>
              <w:delText>4</w:delText>
            </w:r>
          </w:del>
        </w:p>
        <w:p w14:paraId="7A726388" w14:textId="62D7346D" w:rsidR="005538DA" w:rsidDel="007216E3" w:rsidRDefault="005538DA">
          <w:pPr>
            <w:pStyle w:val="TJ1"/>
            <w:rPr>
              <w:del w:id="207" w:author="Németh Balázs" w:date="2018-03-12T10:11:00Z"/>
              <w:rFonts w:eastAsiaTheme="minorEastAsia"/>
              <w:noProof/>
              <w:lang w:eastAsia="hu-HU"/>
            </w:rPr>
          </w:pPr>
          <w:del w:id="208" w:author="Németh Balázs" w:date="2018-03-12T10:11:00Z">
            <w:r w:rsidRPr="007216E3" w:rsidDel="007216E3">
              <w:rPr>
                <w:rFonts w:ascii="Tahoma" w:eastAsia="Calibri" w:hAnsi="Tahoma" w:cs="Tahoma"/>
                <w:b/>
                <w:noProof/>
                <w:lang w:eastAsia="hu-HU"/>
                <w:rPrChange w:id="209" w:author="Németh Balázs" w:date="2018-03-12T10:11:00Z">
                  <w:rPr>
                    <w:rStyle w:val="Hiperhivatkozs"/>
                    <w:rFonts w:ascii="Tahoma" w:eastAsia="Calibri" w:hAnsi="Tahoma" w:cs="Tahoma"/>
                    <w:b/>
                    <w:noProof/>
                    <w:lang w:eastAsia="hu-HU"/>
                  </w:rPr>
                </w:rPrChange>
              </w:rPr>
              <w:delText>3.</w:delText>
            </w:r>
            <w:r w:rsidDel="007216E3">
              <w:rPr>
                <w:rFonts w:eastAsiaTheme="minorEastAsia"/>
                <w:noProof/>
                <w:lang w:eastAsia="hu-HU"/>
              </w:rPr>
              <w:tab/>
            </w:r>
            <w:r w:rsidRPr="007216E3" w:rsidDel="007216E3">
              <w:rPr>
                <w:rFonts w:ascii="MS Gothic" w:eastAsia="MS Gothic" w:hAnsi="MS Gothic"/>
                <w:b/>
                <w:noProof/>
                <w:rPrChange w:id="210" w:author="Németh Balázs" w:date="2018-03-12T10:11:00Z">
                  <w:rPr>
                    <w:rStyle w:val="Hiperhivatkozs"/>
                    <w:rFonts w:ascii="MS Gothic" w:eastAsia="MS Gothic" w:hAnsi="MS Gothic"/>
                    <w:b/>
                    <w:noProof/>
                  </w:rPr>
                </w:rPrChange>
              </w:rPr>
              <w:delText>☒</w:delText>
            </w:r>
            <w:r w:rsidRPr="007216E3" w:rsidDel="007216E3">
              <w:rPr>
                <w:b/>
                <w:noProof/>
                <w:rPrChange w:id="211" w:author="Németh Balázs" w:date="2018-03-12T10:11:00Z">
                  <w:rPr>
                    <w:rStyle w:val="Hiperhivatkozs"/>
                    <w:b/>
                    <w:noProof/>
                  </w:rPr>
                </w:rPrChange>
              </w:rPr>
              <w:delText xml:space="preserve"> </w:delText>
            </w:r>
            <w:r w:rsidRPr="007216E3" w:rsidDel="007216E3">
              <w:rPr>
                <w:rFonts w:ascii="Tahoma" w:eastAsia="Calibri" w:hAnsi="Tahoma" w:cs="Tahoma"/>
                <w:b/>
                <w:noProof/>
                <w:lang w:eastAsia="hu-HU"/>
                <w:rPrChange w:id="212" w:author="Németh Balázs" w:date="2018-03-12T10:11:00Z">
                  <w:rPr>
                    <w:rStyle w:val="Hiperhivatkozs"/>
                    <w:rFonts w:ascii="Tahoma" w:eastAsia="Calibri" w:hAnsi="Tahoma" w:cs="Tahoma"/>
                    <w:b/>
                    <w:noProof/>
                    <w:lang w:eastAsia="hu-HU"/>
                  </w:rPr>
                </w:rPrChange>
              </w:rPr>
              <w:delText>Általános feltételek</w:delText>
            </w:r>
            <w:r w:rsidDel="007216E3">
              <w:rPr>
                <w:noProof/>
                <w:webHidden/>
              </w:rPr>
              <w:tab/>
            </w:r>
            <w:r w:rsidR="00D14B94" w:rsidDel="007216E3">
              <w:rPr>
                <w:noProof/>
                <w:webHidden/>
              </w:rPr>
              <w:delText>4</w:delText>
            </w:r>
          </w:del>
        </w:p>
        <w:p w14:paraId="11616127" w14:textId="75032EB5" w:rsidR="005538DA" w:rsidDel="007216E3" w:rsidRDefault="005538DA">
          <w:pPr>
            <w:pStyle w:val="TJ1"/>
            <w:rPr>
              <w:del w:id="213" w:author="Németh Balázs" w:date="2018-03-12T10:11:00Z"/>
              <w:rFonts w:eastAsiaTheme="minorEastAsia"/>
              <w:noProof/>
              <w:lang w:eastAsia="hu-HU"/>
            </w:rPr>
          </w:pPr>
          <w:del w:id="214" w:author="Németh Balázs" w:date="2018-03-12T10:11:00Z">
            <w:r w:rsidRPr="007216E3" w:rsidDel="007216E3">
              <w:rPr>
                <w:rFonts w:ascii="Tahoma" w:hAnsi="Tahoma" w:cs="Tahoma"/>
                <w:b/>
                <w:noProof/>
                <w:lang w:eastAsia="hu-HU"/>
                <w:rPrChange w:id="215" w:author="Németh Balázs" w:date="2018-03-12T10:11:00Z">
                  <w:rPr>
                    <w:rStyle w:val="Hiperhivatkozs"/>
                    <w:rFonts w:ascii="Tahoma" w:hAnsi="Tahoma" w:cs="Tahoma"/>
                    <w:b/>
                    <w:noProof/>
                    <w:lang w:eastAsia="hu-HU"/>
                  </w:rPr>
                </w:rPrChange>
              </w:rPr>
              <w:delText>4.</w:delText>
            </w:r>
            <w:r w:rsidDel="007216E3">
              <w:rPr>
                <w:rFonts w:eastAsiaTheme="minorEastAsia"/>
                <w:noProof/>
                <w:lang w:eastAsia="hu-HU"/>
              </w:rPr>
              <w:tab/>
            </w:r>
            <w:r w:rsidRPr="007216E3" w:rsidDel="007216E3">
              <w:rPr>
                <w:rFonts w:ascii="MS Gothic" w:eastAsia="MS Gothic" w:hAnsi="MS Gothic" w:cs="Tahoma"/>
                <w:b/>
                <w:noProof/>
                <w:lang w:eastAsia="hu-HU"/>
                <w:rPrChange w:id="216" w:author="Németh Balázs" w:date="2018-03-12T10:11:00Z">
                  <w:rPr>
                    <w:rStyle w:val="Hiperhivatkozs"/>
                    <w:rFonts w:ascii="MS Gothic" w:eastAsia="MS Gothic" w:hAnsi="MS Gothic" w:cs="Tahoma"/>
                    <w:b/>
                    <w:noProof/>
                    <w:lang w:eastAsia="hu-HU"/>
                  </w:rPr>
                </w:rPrChange>
              </w:rPr>
              <w:delText>☒</w:delText>
            </w:r>
            <w:r w:rsidRPr="007216E3" w:rsidDel="007216E3">
              <w:rPr>
                <w:rFonts w:ascii="Tahoma" w:hAnsi="Tahoma" w:cs="Tahoma"/>
                <w:b/>
                <w:noProof/>
                <w:lang w:eastAsia="hu-HU"/>
                <w:rPrChange w:id="217" w:author="Németh Balázs" w:date="2018-03-12T10:11:00Z">
                  <w:rPr>
                    <w:rStyle w:val="Hiperhivatkozs"/>
                    <w:rFonts w:ascii="Tahoma" w:hAnsi="Tahoma" w:cs="Tahoma"/>
                    <w:b/>
                    <w:noProof/>
                    <w:lang w:eastAsia="hu-HU"/>
                  </w:rPr>
                </w:rPrChange>
              </w:rPr>
              <w:delText xml:space="preserve"> Általános szerszám kialakítás</w:delText>
            </w:r>
            <w:r w:rsidDel="007216E3">
              <w:rPr>
                <w:noProof/>
                <w:webHidden/>
              </w:rPr>
              <w:tab/>
            </w:r>
            <w:r w:rsidR="00D14B94" w:rsidDel="007216E3">
              <w:rPr>
                <w:noProof/>
                <w:webHidden/>
              </w:rPr>
              <w:delText>6</w:delText>
            </w:r>
          </w:del>
        </w:p>
        <w:p w14:paraId="5FD8DBAD" w14:textId="1623D24A" w:rsidR="005538DA" w:rsidDel="007216E3" w:rsidRDefault="005538DA">
          <w:pPr>
            <w:pStyle w:val="TJ1"/>
            <w:rPr>
              <w:del w:id="218" w:author="Németh Balázs" w:date="2018-03-12T10:11:00Z"/>
              <w:rFonts w:eastAsiaTheme="minorEastAsia"/>
              <w:noProof/>
              <w:lang w:eastAsia="hu-HU"/>
            </w:rPr>
          </w:pPr>
          <w:del w:id="219" w:author="Németh Balázs" w:date="2018-03-12T10:11:00Z">
            <w:r w:rsidRPr="007216E3" w:rsidDel="007216E3">
              <w:rPr>
                <w:rFonts w:ascii="Tahoma" w:eastAsia="Calibri" w:hAnsi="Tahoma" w:cs="Tahoma"/>
                <w:b/>
                <w:noProof/>
                <w:lang w:eastAsia="hu-HU"/>
                <w:rPrChange w:id="220" w:author="Németh Balázs" w:date="2018-03-12T10:11:00Z">
                  <w:rPr>
                    <w:rStyle w:val="Hiperhivatkozs"/>
                    <w:rFonts w:ascii="Tahoma" w:eastAsia="Calibri" w:hAnsi="Tahoma" w:cs="Tahoma"/>
                    <w:b/>
                    <w:noProof/>
                    <w:lang w:eastAsia="hu-HU"/>
                  </w:rPr>
                </w:rPrChange>
              </w:rPr>
              <w:delText>5.</w:delText>
            </w:r>
            <w:r w:rsidDel="007216E3">
              <w:rPr>
                <w:rFonts w:eastAsiaTheme="minorEastAsia"/>
                <w:noProof/>
                <w:lang w:eastAsia="hu-HU"/>
              </w:rPr>
              <w:tab/>
            </w:r>
            <w:r w:rsidRPr="007216E3" w:rsidDel="007216E3">
              <w:rPr>
                <w:rFonts w:ascii="MS Gothic" w:eastAsia="MS Gothic" w:hAnsi="MS Gothic"/>
                <w:b/>
                <w:noProof/>
                <w:rPrChange w:id="221" w:author="Németh Balázs" w:date="2018-03-12T10:11:00Z">
                  <w:rPr>
                    <w:rStyle w:val="Hiperhivatkozs"/>
                    <w:rFonts w:ascii="MS Gothic" w:eastAsia="MS Gothic" w:hAnsi="MS Gothic"/>
                    <w:b/>
                    <w:noProof/>
                  </w:rPr>
                </w:rPrChange>
              </w:rPr>
              <w:delText>☒</w:delText>
            </w:r>
            <w:r w:rsidRPr="007216E3" w:rsidDel="007216E3">
              <w:rPr>
                <w:b/>
                <w:noProof/>
                <w:rPrChange w:id="222" w:author="Németh Balázs" w:date="2018-03-12T10:11:00Z">
                  <w:rPr>
                    <w:rStyle w:val="Hiperhivatkozs"/>
                    <w:b/>
                    <w:noProof/>
                  </w:rPr>
                </w:rPrChange>
              </w:rPr>
              <w:delText xml:space="preserve"> </w:delText>
            </w:r>
            <w:r w:rsidRPr="007216E3" w:rsidDel="007216E3">
              <w:rPr>
                <w:rFonts w:ascii="Tahoma" w:eastAsia="Calibri" w:hAnsi="Tahoma" w:cs="Tahoma"/>
                <w:b/>
                <w:noProof/>
                <w:lang w:eastAsia="hu-HU"/>
                <w:rPrChange w:id="223" w:author="Németh Balázs" w:date="2018-03-12T10:11:00Z">
                  <w:rPr>
                    <w:rStyle w:val="Hiperhivatkozs"/>
                    <w:rFonts w:ascii="Tahoma" w:eastAsia="Calibri" w:hAnsi="Tahoma" w:cs="Tahoma"/>
                    <w:b/>
                    <w:noProof/>
                    <w:lang w:eastAsia="hu-HU"/>
                  </w:rPr>
                </w:rPrChange>
              </w:rPr>
              <w:delText>Központosító tárcsa</w:delText>
            </w:r>
            <w:r w:rsidDel="007216E3">
              <w:rPr>
                <w:noProof/>
                <w:webHidden/>
              </w:rPr>
              <w:tab/>
            </w:r>
            <w:r w:rsidR="00D14B94" w:rsidDel="007216E3">
              <w:rPr>
                <w:noProof/>
                <w:webHidden/>
              </w:rPr>
              <w:delText>7</w:delText>
            </w:r>
          </w:del>
        </w:p>
        <w:p w14:paraId="1D7052C4" w14:textId="77471029" w:rsidR="005538DA" w:rsidDel="007216E3" w:rsidRDefault="005538DA">
          <w:pPr>
            <w:pStyle w:val="TJ1"/>
            <w:rPr>
              <w:del w:id="224" w:author="Németh Balázs" w:date="2018-03-12T10:11:00Z"/>
              <w:rFonts w:eastAsiaTheme="minorEastAsia"/>
              <w:noProof/>
              <w:lang w:eastAsia="hu-HU"/>
            </w:rPr>
          </w:pPr>
          <w:del w:id="225" w:author="Németh Balázs" w:date="2018-03-12T10:11:00Z">
            <w:r w:rsidRPr="007216E3" w:rsidDel="007216E3">
              <w:rPr>
                <w:rFonts w:ascii="Tahoma" w:eastAsia="Calibri" w:hAnsi="Tahoma" w:cs="Tahoma"/>
                <w:b/>
                <w:noProof/>
                <w:lang w:eastAsia="hu-HU"/>
                <w:rPrChange w:id="226" w:author="Németh Balázs" w:date="2018-03-12T10:11:00Z">
                  <w:rPr>
                    <w:rStyle w:val="Hiperhivatkozs"/>
                    <w:rFonts w:ascii="Tahoma" w:eastAsia="Calibri" w:hAnsi="Tahoma" w:cs="Tahoma"/>
                    <w:b/>
                    <w:noProof/>
                    <w:lang w:eastAsia="hu-HU"/>
                  </w:rPr>
                </w:rPrChange>
              </w:rPr>
              <w:delText>6.</w:delText>
            </w:r>
            <w:r w:rsidDel="007216E3">
              <w:rPr>
                <w:rFonts w:eastAsiaTheme="minorEastAsia"/>
                <w:noProof/>
                <w:lang w:eastAsia="hu-HU"/>
              </w:rPr>
              <w:tab/>
            </w:r>
            <w:r w:rsidRPr="007216E3" w:rsidDel="007216E3">
              <w:rPr>
                <w:rFonts w:ascii="MS Gothic" w:eastAsia="MS Gothic" w:hAnsi="MS Gothic"/>
                <w:b/>
                <w:noProof/>
                <w:rPrChange w:id="227" w:author="Németh Balázs" w:date="2018-03-12T10:11:00Z">
                  <w:rPr>
                    <w:rStyle w:val="Hiperhivatkozs"/>
                    <w:rFonts w:ascii="MS Gothic" w:eastAsia="MS Gothic" w:hAnsi="MS Gothic"/>
                    <w:b/>
                    <w:noProof/>
                  </w:rPr>
                </w:rPrChange>
              </w:rPr>
              <w:delText>☒</w:delText>
            </w:r>
            <w:r w:rsidRPr="007216E3" w:rsidDel="007216E3">
              <w:rPr>
                <w:b/>
                <w:noProof/>
                <w:rPrChange w:id="228" w:author="Németh Balázs" w:date="2018-03-12T10:11:00Z">
                  <w:rPr>
                    <w:rStyle w:val="Hiperhivatkozs"/>
                    <w:b/>
                    <w:noProof/>
                  </w:rPr>
                </w:rPrChange>
              </w:rPr>
              <w:delText xml:space="preserve"> </w:delText>
            </w:r>
            <w:r w:rsidRPr="007216E3" w:rsidDel="007216E3">
              <w:rPr>
                <w:rFonts w:ascii="Tahoma" w:eastAsia="Calibri" w:hAnsi="Tahoma" w:cs="Tahoma"/>
                <w:b/>
                <w:noProof/>
                <w:lang w:eastAsia="hu-HU"/>
                <w:rPrChange w:id="229" w:author="Németh Balázs" w:date="2018-03-12T10:11:00Z">
                  <w:rPr>
                    <w:rStyle w:val="Hiperhivatkozs"/>
                    <w:rFonts w:ascii="Tahoma" w:eastAsia="Calibri" w:hAnsi="Tahoma" w:cs="Tahoma"/>
                    <w:b/>
                    <w:noProof/>
                    <w:lang w:eastAsia="hu-HU"/>
                  </w:rPr>
                </w:rPrChange>
              </w:rPr>
              <w:delText>Szerelő sarok</w:delText>
            </w:r>
            <w:r w:rsidDel="007216E3">
              <w:rPr>
                <w:noProof/>
                <w:webHidden/>
              </w:rPr>
              <w:tab/>
            </w:r>
            <w:r w:rsidR="00D14B94" w:rsidDel="007216E3">
              <w:rPr>
                <w:noProof/>
                <w:webHidden/>
              </w:rPr>
              <w:delText>8</w:delText>
            </w:r>
          </w:del>
        </w:p>
        <w:p w14:paraId="7923F7A6" w14:textId="7C43E655" w:rsidR="005538DA" w:rsidDel="007216E3" w:rsidRDefault="005538DA">
          <w:pPr>
            <w:pStyle w:val="TJ1"/>
            <w:rPr>
              <w:del w:id="230" w:author="Németh Balázs" w:date="2018-03-12T10:11:00Z"/>
              <w:rFonts w:eastAsiaTheme="minorEastAsia"/>
              <w:noProof/>
              <w:lang w:eastAsia="hu-HU"/>
            </w:rPr>
          </w:pPr>
          <w:del w:id="231" w:author="Németh Balázs" w:date="2018-03-12T10:11:00Z">
            <w:r w:rsidRPr="007216E3" w:rsidDel="007216E3">
              <w:rPr>
                <w:rFonts w:ascii="Tahoma" w:eastAsia="Calibri" w:hAnsi="Tahoma" w:cs="Tahoma"/>
                <w:b/>
                <w:noProof/>
                <w:lang w:eastAsia="hu-HU"/>
                <w:rPrChange w:id="232" w:author="Németh Balázs" w:date="2018-03-12T10:11:00Z">
                  <w:rPr>
                    <w:rStyle w:val="Hiperhivatkozs"/>
                    <w:rFonts w:ascii="Tahoma" w:eastAsia="Calibri" w:hAnsi="Tahoma" w:cs="Tahoma"/>
                    <w:b/>
                    <w:noProof/>
                    <w:lang w:eastAsia="hu-HU"/>
                  </w:rPr>
                </w:rPrChange>
              </w:rPr>
              <w:delText>7.</w:delText>
            </w:r>
            <w:r w:rsidDel="007216E3">
              <w:rPr>
                <w:rFonts w:eastAsiaTheme="minorEastAsia"/>
                <w:noProof/>
                <w:lang w:eastAsia="hu-HU"/>
              </w:rPr>
              <w:tab/>
            </w:r>
            <w:r w:rsidRPr="007216E3" w:rsidDel="007216E3">
              <w:rPr>
                <w:b/>
                <w:noProof/>
                <w:rPrChange w:id="233" w:author="Németh Balázs" w:date="2018-03-12T10:11:00Z">
                  <w:rPr>
                    <w:rStyle w:val="Hiperhivatkozs"/>
                    <w:b/>
                    <w:noProof/>
                  </w:rPr>
                </w:rPrChange>
              </w:rPr>
              <w:delText xml:space="preserve"> </w:delText>
            </w:r>
            <w:r w:rsidRPr="007216E3" w:rsidDel="007216E3">
              <w:rPr>
                <w:rFonts w:ascii="MS Gothic" w:eastAsia="MS Gothic" w:hAnsi="MS Gothic"/>
                <w:b/>
                <w:noProof/>
                <w:rPrChange w:id="234" w:author="Németh Balázs" w:date="2018-03-12T10:11:00Z">
                  <w:rPr>
                    <w:rStyle w:val="Hiperhivatkozs"/>
                    <w:rFonts w:ascii="MS Gothic" w:eastAsia="MS Gothic" w:hAnsi="MS Gothic"/>
                    <w:b/>
                    <w:noProof/>
                  </w:rPr>
                </w:rPrChange>
              </w:rPr>
              <w:delText>☒</w:delText>
            </w:r>
            <w:r w:rsidRPr="007216E3" w:rsidDel="007216E3">
              <w:rPr>
                <w:b/>
                <w:noProof/>
                <w:rPrChange w:id="235" w:author="Németh Balázs" w:date="2018-03-12T10:11:00Z">
                  <w:rPr>
                    <w:rStyle w:val="Hiperhivatkozs"/>
                    <w:b/>
                    <w:noProof/>
                  </w:rPr>
                </w:rPrChange>
              </w:rPr>
              <w:delText xml:space="preserve"> </w:delText>
            </w:r>
            <w:r w:rsidRPr="007216E3" w:rsidDel="007216E3">
              <w:rPr>
                <w:rFonts w:ascii="Tahoma" w:eastAsia="Calibri" w:hAnsi="Tahoma" w:cs="Tahoma"/>
                <w:b/>
                <w:noProof/>
                <w:lang w:eastAsia="hu-HU"/>
                <w:rPrChange w:id="236" w:author="Németh Balázs" w:date="2018-03-12T10:11:00Z">
                  <w:rPr>
                    <w:rStyle w:val="Hiperhivatkozs"/>
                    <w:rFonts w:ascii="Tahoma" w:eastAsia="Calibri" w:hAnsi="Tahoma" w:cs="Tahoma"/>
                    <w:b/>
                    <w:noProof/>
                    <w:lang w:eastAsia="hu-HU"/>
                  </w:rPr>
                </w:rPrChange>
              </w:rPr>
              <w:delText>Szerszám vezető elemek</w:delText>
            </w:r>
            <w:r w:rsidDel="007216E3">
              <w:rPr>
                <w:noProof/>
                <w:webHidden/>
              </w:rPr>
              <w:tab/>
            </w:r>
            <w:r w:rsidR="00D14B94" w:rsidDel="007216E3">
              <w:rPr>
                <w:noProof/>
                <w:webHidden/>
              </w:rPr>
              <w:delText>9</w:delText>
            </w:r>
          </w:del>
        </w:p>
        <w:p w14:paraId="73E0A253" w14:textId="53E84B61" w:rsidR="005538DA" w:rsidDel="007216E3" w:rsidRDefault="005538DA">
          <w:pPr>
            <w:pStyle w:val="TJ1"/>
            <w:rPr>
              <w:del w:id="237" w:author="Németh Balázs" w:date="2018-03-12T10:11:00Z"/>
              <w:rFonts w:eastAsiaTheme="minorEastAsia"/>
              <w:noProof/>
              <w:lang w:eastAsia="hu-HU"/>
            </w:rPr>
          </w:pPr>
          <w:del w:id="238" w:author="Németh Balázs" w:date="2018-03-12T10:11:00Z">
            <w:r w:rsidRPr="007216E3" w:rsidDel="007216E3">
              <w:rPr>
                <w:rFonts w:ascii="Tahoma" w:hAnsi="Tahoma" w:cs="Tahoma"/>
                <w:b/>
                <w:noProof/>
                <w:lang w:eastAsia="hu-HU"/>
                <w:rPrChange w:id="239" w:author="Németh Balázs" w:date="2018-03-12T10:11:00Z">
                  <w:rPr>
                    <w:rStyle w:val="Hiperhivatkozs"/>
                    <w:rFonts w:ascii="Tahoma" w:hAnsi="Tahoma" w:cs="Tahoma"/>
                    <w:b/>
                    <w:noProof/>
                    <w:lang w:eastAsia="hu-HU"/>
                  </w:rPr>
                </w:rPrChange>
              </w:rPr>
              <w:delText>8.</w:delText>
            </w:r>
            <w:r w:rsidDel="007216E3">
              <w:rPr>
                <w:rFonts w:eastAsiaTheme="minorEastAsia"/>
                <w:noProof/>
                <w:lang w:eastAsia="hu-HU"/>
              </w:rPr>
              <w:tab/>
            </w:r>
            <w:r w:rsidRPr="007216E3" w:rsidDel="007216E3">
              <w:rPr>
                <w:rFonts w:ascii="MS Gothic" w:eastAsia="MS Gothic" w:hAnsi="MS Gothic" w:cs="Tahoma"/>
                <w:b/>
                <w:noProof/>
                <w:lang w:eastAsia="hu-HU"/>
                <w:rPrChange w:id="240" w:author="Németh Balázs" w:date="2018-03-12T10:11:00Z">
                  <w:rPr>
                    <w:rStyle w:val="Hiperhivatkozs"/>
                    <w:rFonts w:ascii="MS Gothic" w:eastAsia="MS Gothic" w:hAnsi="MS Gothic" w:cs="Tahoma"/>
                    <w:b/>
                    <w:noProof/>
                    <w:lang w:eastAsia="hu-HU"/>
                  </w:rPr>
                </w:rPrChange>
              </w:rPr>
              <w:delText>☒</w:delText>
            </w:r>
            <w:r w:rsidRPr="007216E3" w:rsidDel="007216E3">
              <w:rPr>
                <w:rFonts w:ascii="Tahoma" w:hAnsi="Tahoma" w:cs="Tahoma"/>
                <w:b/>
                <w:noProof/>
                <w:lang w:eastAsia="hu-HU"/>
                <w:rPrChange w:id="241" w:author="Németh Balázs" w:date="2018-03-12T10:11:00Z">
                  <w:rPr>
                    <w:rStyle w:val="Hiperhivatkozs"/>
                    <w:rFonts w:ascii="Tahoma" w:hAnsi="Tahoma" w:cs="Tahoma"/>
                    <w:b/>
                    <w:noProof/>
                    <w:lang w:eastAsia="hu-HU"/>
                  </w:rPr>
                </w:rPrChange>
              </w:rPr>
              <w:delText xml:space="preserve"> Kilökő csomag vezető elemek</w:delText>
            </w:r>
            <w:r w:rsidDel="007216E3">
              <w:rPr>
                <w:noProof/>
                <w:webHidden/>
              </w:rPr>
              <w:tab/>
            </w:r>
            <w:r w:rsidR="00D14B94" w:rsidDel="007216E3">
              <w:rPr>
                <w:noProof/>
                <w:webHidden/>
              </w:rPr>
              <w:delText>10</w:delText>
            </w:r>
          </w:del>
        </w:p>
        <w:p w14:paraId="0BC03048" w14:textId="11A0B5DD" w:rsidR="005538DA" w:rsidDel="007216E3" w:rsidRDefault="005538DA">
          <w:pPr>
            <w:pStyle w:val="TJ1"/>
            <w:rPr>
              <w:del w:id="242" w:author="Németh Balázs" w:date="2018-03-12T10:11:00Z"/>
              <w:rFonts w:eastAsiaTheme="minorEastAsia"/>
              <w:noProof/>
              <w:lang w:eastAsia="hu-HU"/>
            </w:rPr>
          </w:pPr>
          <w:del w:id="243" w:author="Németh Balázs" w:date="2018-03-12T10:11:00Z">
            <w:r w:rsidRPr="007216E3" w:rsidDel="007216E3">
              <w:rPr>
                <w:rFonts w:ascii="Tahoma" w:hAnsi="Tahoma" w:cs="Tahoma"/>
                <w:b/>
                <w:noProof/>
                <w:lang w:eastAsia="hu-HU"/>
                <w:rPrChange w:id="244" w:author="Németh Balázs" w:date="2018-03-12T10:11:00Z">
                  <w:rPr>
                    <w:rStyle w:val="Hiperhivatkozs"/>
                    <w:rFonts w:ascii="Tahoma" w:hAnsi="Tahoma" w:cs="Tahoma"/>
                    <w:b/>
                    <w:noProof/>
                    <w:lang w:eastAsia="hu-HU"/>
                  </w:rPr>
                </w:rPrChange>
              </w:rPr>
              <w:delText>9.</w:delText>
            </w:r>
            <w:r w:rsidDel="007216E3">
              <w:rPr>
                <w:rFonts w:eastAsiaTheme="minorEastAsia"/>
                <w:noProof/>
                <w:lang w:eastAsia="hu-HU"/>
              </w:rPr>
              <w:tab/>
            </w:r>
            <w:r w:rsidRPr="007216E3" w:rsidDel="007216E3">
              <w:rPr>
                <w:rFonts w:ascii="MS Gothic" w:eastAsia="MS Gothic" w:hAnsi="MS Gothic" w:cs="Tahoma"/>
                <w:b/>
                <w:noProof/>
                <w:lang w:eastAsia="hu-HU"/>
                <w:rPrChange w:id="245" w:author="Németh Balázs" w:date="2018-03-12T10:11:00Z">
                  <w:rPr>
                    <w:rStyle w:val="Hiperhivatkozs"/>
                    <w:rFonts w:ascii="MS Gothic" w:eastAsia="MS Gothic" w:hAnsi="MS Gothic" w:cs="Tahoma"/>
                    <w:b/>
                    <w:noProof/>
                    <w:lang w:eastAsia="hu-HU"/>
                  </w:rPr>
                </w:rPrChange>
              </w:rPr>
              <w:delText>☒</w:delText>
            </w:r>
            <w:r w:rsidRPr="007216E3" w:rsidDel="007216E3">
              <w:rPr>
                <w:rFonts w:ascii="Tahoma" w:hAnsi="Tahoma" w:cs="Tahoma"/>
                <w:b/>
                <w:noProof/>
                <w:lang w:eastAsia="hu-HU"/>
                <w:rPrChange w:id="246" w:author="Németh Balázs" w:date="2018-03-12T10:11:00Z">
                  <w:rPr>
                    <w:rStyle w:val="Hiperhivatkozs"/>
                    <w:rFonts w:ascii="Tahoma" w:hAnsi="Tahoma" w:cs="Tahoma"/>
                    <w:b/>
                    <w:noProof/>
                    <w:lang w:eastAsia="hu-HU"/>
                  </w:rPr>
                </w:rPrChange>
              </w:rPr>
              <w:delText xml:space="preserve"> Finomvezető egység</w:delText>
            </w:r>
            <w:r w:rsidDel="007216E3">
              <w:rPr>
                <w:noProof/>
                <w:webHidden/>
              </w:rPr>
              <w:tab/>
            </w:r>
            <w:r w:rsidR="00D14B94" w:rsidDel="007216E3">
              <w:rPr>
                <w:noProof/>
                <w:webHidden/>
              </w:rPr>
              <w:delText>11</w:delText>
            </w:r>
          </w:del>
        </w:p>
        <w:p w14:paraId="670903CF" w14:textId="5D6D88CB" w:rsidR="005538DA" w:rsidDel="007216E3" w:rsidRDefault="005538DA">
          <w:pPr>
            <w:pStyle w:val="TJ1"/>
            <w:rPr>
              <w:del w:id="247" w:author="Németh Balázs" w:date="2018-03-12T10:11:00Z"/>
              <w:rFonts w:eastAsiaTheme="minorEastAsia"/>
              <w:noProof/>
              <w:lang w:eastAsia="hu-HU"/>
            </w:rPr>
          </w:pPr>
          <w:del w:id="248" w:author="Németh Balázs" w:date="2018-03-12T10:11:00Z">
            <w:r w:rsidRPr="007216E3" w:rsidDel="007216E3">
              <w:rPr>
                <w:rFonts w:ascii="Tahoma" w:eastAsia="Calibri" w:hAnsi="Tahoma" w:cs="Tahoma"/>
                <w:b/>
                <w:noProof/>
                <w:lang w:eastAsia="hu-HU"/>
                <w:rPrChange w:id="249" w:author="Németh Balázs" w:date="2018-03-12T10:11:00Z">
                  <w:rPr>
                    <w:rStyle w:val="Hiperhivatkozs"/>
                    <w:rFonts w:ascii="Tahoma" w:eastAsia="Calibri" w:hAnsi="Tahoma" w:cs="Tahoma"/>
                    <w:b/>
                    <w:noProof/>
                    <w:lang w:eastAsia="hu-HU"/>
                  </w:rPr>
                </w:rPrChange>
              </w:rPr>
              <w:delText>10.</w:delText>
            </w:r>
            <w:r w:rsidDel="007216E3">
              <w:rPr>
                <w:rFonts w:eastAsiaTheme="minorEastAsia"/>
                <w:noProof/>
                <w:lang w:eastAsia="hu-HU"/>
              </w:rPr>
              <w:tab/>
            </w:r>
            <w:r w:rsidRPr="007216E3" w:rsidDel="007216E3">
              <w:rPr>
                <w:rFonts w:ascii="MS Gothic" w:eastAsia="MS Gothic" w:hAnsi="MS Gothic"/>
                <w:b/>
                <w:noProof/>
                <w:rPrChange w:id="250" w:author="Németh Balázs" w:date="2018-03-12T10:11:00Z">
                  <w:rPr>
                    <w:rStyle w:val="Hiperhivatkozs"/>
                    <w:rFonts w:ascii="MS Gothic" w:eastAsia="MS Gothic" w:hAnsi="MS Gothic"/>
                    <w:b/>
                    <w:noProof/>
                  </w:rPr>
                </w:rPrChange>
              </w:rPr>
              <w:delText>☒</w:delText>
            </w:r>
            <w:r w:rsidRPr="007216E3" w:rsidDel="007216E3">
              <w:rPr>
                <w:b/>
                <w:noProof/>
                <w:rPrChange w:id="251" w:author="Németh Balázs" w:date="2018-03-12T10:11:00Z">
                  <w:rPr>
                    <w:rStyle w:val="Hiperhivatkozs"/>
                    <w:b/>
                    <w:noProof/>
                  </w:rPr>
                </w:rPrChange>
              </w:rPr>
              <w:delText xml:space="preserve"> </w:delText>
            </w:r>
            <w:r w:rsidRPr="007216E3" w:rsidDel="007216E3">
              <w:rPr>
                <w:rFonts w:ascii="Tahoma" w:eastAsia="Calibri" w:hAnsi="Tahoma" w:cs="Tahoma"/>
                <w:b/>
                <w:noProof/>
                <w:lang w:eastAsia="hu-HU"/>
                <w:rPrChange w:id="252" w:author="Németh Balázs" w:date="2018-03-12T10:11:00Z">
                  <w:rPr>
                    <w:rStyle w:val="Hiperhivatkozs"/>
                    <w:rFonts w:ascii="Tahoma" w:eastAsia="Calibri" w:hAnsi="Tahoma" w:cs="Tahoma"/>
                    <w:b/>
                    <w:noProof/>
                    <w:lang w:eastAsia="hu-HU"/>
                  </w:rPr>
                </w:rPrChange>
              </w:rPr>
              <w:delText>Ék</w:delText>
            </w:r>
            <w:r w:rsidDel="007216E3">
              <w:rPr>
                <w:noProof/>
                <w:webHidden/>
              </w:rPr>
              <w:tab/>
            </w:r>
            <w:r w:rsidR="00D14B94" w:rsidDel="007216E3">
              <w:rPr>
                <w:noProof/>
                <w:webHidden/>
              </w:rPr>
              <w:delText>12</w:delText>
            </w:r>
          </w:del>
        </w:p>
        <w:p w14:paraId="5FE40B3E" w14:textId="4E25C5B6" w:rsidR="005538DA" w:rsidDel="007216E3" w:rsidRDefault="005538DA">
          <w:pPr>
            <w:pStyle w:val="TJ1"/>
            <w:rPr>
              <w:del w:id="253" w:author="Németh Balázs" w:date="2018-03-12T10:11:00Z"/>
              <w:rFonts w:eastAsiaTheme="minorEastAsia"/>
              <w:noProof/>
              <w:lang w:eastAsia="hu-HU"/>
            </w:rPr>
          </w:pPr>
          <w:del w:id="254" w:author="Németh Balázs" w:date="2018-03-12T10:11:00Z">
            <w:r w:rsidRPr="007216E3" w:rsidDel="007216E3">
              <w:rPr>
                <w:rFonts w:ascii="Tahoma" w:eastAsia="Calibri" w:hAnsi="Tahoma" w:cs="Tahoma"/>
                <w:b/>
                <w:noProof/>
                <w:lang w:eastAsia="hu-HU"/>
                <w:rPrChange w:id="255" w:author="Németh Balázs" w:date="2018-03-12T10:11:00Z">
                  <w:rPr>
                    <w:rStyle w:val="Hiperhivatkozs"/>
                    <w:rFonts w:ascii="Tahoma" w:eastAsia="Calibri" w:hAnsi="Tahoma" w:cs="Tahoma"/>
                    <w:b/>
                    <w:noProof/>
                    <w:lang w:eastAsia="hu-HU"/>
                  </w:rPr>
                </w:rPrChange>
              </w:rPr>
              <w:delText xml:space="preserve">11. </w:delText>
            </w:r>
            <w:r w:rsidRPr="007216E3" w:rsidDel="007216E3">
              <w:rPr>
                <w:rFonts w:ascii="MS UI Gothic" w:eastAsia="MS UI Gothic" w:hAnsi="MS UI Gothic" w:cs="MS UI Gothic" w:hint="eastAsia"/>
                <w:b/>
                <w:noProof/>
                <w:lang w:eastAsia="hu-HU"/>
                <w:rPrChange w:id="256" w:author="Németh Balázs" w:date="2018-03-12T10:11:00Z">
                  <w:rPr>
                    <w:rStyle w:val="Hiperhivatkozs"/>
                    <w:rFonts w:ascii="MS UI Gothic" w:eastAsia="MS UI Gothic" w:hAnsi="MS UI Gothic" w:cs="MS UI Gothic" w:hint="eastAsia"/>
                    <w:b/>
                    <w:noProof/>
                    <w:lang w:eastAsia="hu-HU"/>
                  </w:rPr>
                </w:rPrChange>
              </w:rPr>
              <w:delText>☒</w:delText>
            </w:r>
            <w:r w:rsidRPr="007216E3" w:rsidDel="007216E3">
              <w:rPr>
                <w:rFonts w:ascii="Tahoma" w:eastAsia="Calibri" w:hAnsi="Tahoma" w:cs="Tahoma"/>
                <w:b/>
                <w:noProof/>
                <w:lang w:eastAsia="hu-HU"/>
                <w:rPrChange w:id="257" w:author="Németh Balázs" w:date="2018-03-12T10:11:00Z">
                  <w:rPr>
                    <w:rStyle w:val="Hiperhivatkozs"/>
                    <w:rFonts w:ascii="Tahoma" w:eastAsia="Calibri" w:hAnsi="Tahoma" w:cs="Tahoma"/>
                    <w:b/>
                    <w:noProof/>
                    <w:lang w:eastAsia="hu-HU"/>
                  </w:rPr>
                </w:rPrChange>
              </w:rPr>
              <w:delText xml:space="preserve"> Mozgó alkatrészek szerelése</w:delText>
            </w:r>
            <w:r w:rsidDel="007216E3">
              <w:rPr>
                <w:noProof/>
                <w:webHidden/>
              </w:rPr>
              <w:tab/>
            </w:r>
            <w:r w:rsidR="00D14B94" w:rsidDel="007216E3">
              <w:rPr>
                <w:noProof/>
                <w:webHidden/>
              </w:rPr>
              <w:delText>12</w:delText>
            </w:r>
          </w:del>
        </w:p>
        <w:p w14:paraId="4A902AB5" w14:textId="1A1EBB86" w:rsidR="005538DA" w:rsidDel="007216E3" w:rsidRDefault="005538DA">
          <w:pPr>
            <w:pStyle w:val="TJ1"/>
            <w:rPr>
              <w:del w:id="258" w:author="Németh Balázs" w:date="2018-03-12T10:11:00Z"/>
              <w:rFonts w:eastAsiaTheme="minorEastAsia"/>
              <w:noProof/>
              <w:lang w:eastAsia="hu-HU"/>
            </w:rPr>
          </w:pPr>
          <w:del w:id="259" w:author="Németh Balázs" w:date="2018-03-12T10:11:00Z">
            <w:r w:rsidRPr="007216E3" w:rsidDel="007216E3">
              <w:rPr>
                <w:rFonts w:ascii="Tahoma" w:eastAsia="Calibri" w:hAnsi="Tahoma" w:cs="Tahoma"/>
                <w:b/>
                <w:noProof/>
                <w:lang w:eastAsia="hu-HU"/>
                <w:rPrChange w:id="260" w:author="Németh Balázs" w:date="2018-03-12T10:11:00Z">
                  <w:rPr>
                    <w:rStyle w:val="Hiperhivatkozs"/>
                    <w:rFonts w:ascii="Tahoma" w:eastAsia="Calibri" w:hAnsi="Tahoma" w:cs="Tahoma"/>
                    <w:b/>
                    <w:noProof/>
                    <w:lang w:eastAsia="hu-HU"/>
                  </w:rPr>
                </w:rPrChange>
              </w:rPr>
              <w:delText xml:space="preserve">12. </w:delText>
            </w:r>
            <w:r w:rsidRPr="007216E3" w:rsidDel="007216E3">
              <w:rPr>
                <w:rFonts w:ascii="MS UI Gothic" w:eastAsia="MS UI Gothic" w:hAnsi="MS UI Gothic" w:cs="MS UI Gothic" w:hint="eastAsia"/>
                <w:b/>
                <w:noProof/>
                <w:lang w:eastAsia="hu-HU"/>
                <w:rPrChange w:id="261" w:author="Németh Balázs" w:date="2018-03-12T10:11:00Z">
                  <w:rPr>
                    <w:rStyle w:val="Hiperhivatkozs"/>
                    <w:rFonts w:ascii="MS UI Gothic" w:eastAsia="MS UI Gothic" w:hAnsi="MS UI Gothic" w:cs="MS UI Gothic" w:hint="eastAsia"/>
                    <w:b/>
                    <w:noProof/>
                    <w:lang w:eastAsia="hu-HU"/>
                  </w:rPr>
                </w:rPrChange>
              </w:rPr>
              <w:delText>☒</w:delText>
            </w:r>
            <w:r w:rsidRPr="007216E3" w:rsidDel="007216E3">
              <w:rPr>
                <w:rFonts w:ascii="Tahoma" w:eastAsia="Calibri" w:hAnsi="Tahoma" w:cs="Tahoma"/>
                <w:b/>
                <w:noProof/>
                <w:lang w:eastAsia="hu-HU"/>
                <w:rPrChange w:id="262" w:author="Németh Balázs" w:date="2018-03-12T10:11:00Z">
                  <w:rPr>
                    <w:rStyle w:val="Hiperhivatkozs"/>
                    <w:rFonts w:ascii="Tahoma" w:eastAsia="Calibri" w:hAnsi="Tahoma" w:cs="Tahoma"/>
                    <w:b/>
                    <w:noProof/>
                    <w:lang w:eastAsia="hu-HU"/>
                  </w:rPr>
                </w:rPrChange>
              </w:rPr>
              <w:delText xml:space="preserve"> Kilökők férőhelyének kialakítása</w:delText>
            </w:r>
            <w:r w:rsidDel="007216E3">
              <w:rPr>
                <w:noProof/>
                <w:webHidden/>
              </w:rPr>
              <w:tab/>
            </w:r>
            <w:r w:rsidR="00D14B94" w:rsidDel="007216E3">
              <w:rPr>
                <w:noProof/>
                <w:webHidden/>
              </w:rPr>
              <w:delText>13</w:delText>
            </w:r>
          </w:del>
        </w:p>
        <w:p w14:paraId="17C32BC9" w14:textId="280CC671" w:rsidR="005538DA" w:rsidDel="007216E3" w:rsidRDefault="005538DA">
          <w:pPr>
            <w:pStyle w:val="TJ1"/>
            <w:rPr>
              <w:del w:id="263" w:author="Németh Balázs" w:date="2018-03-12T10:11:00Z"/>
              <w:rFonts w:eastAsiaTheme="minorEastAsia"/>
              <w:noProof/>
              <w:lang w:eastAsia="hu-HU"/>
            </w:rPr>
          </w:pPr>
          <w:del w:id="264" w:author="Németh Balázs" w:date="2018-03-12T10:11:00Z">
            <w:r w:rsidRPr="007216E3" w:rsidDel="007216E3">
              <w:rPr>
                <w:rFonts w:ascii="Tahoma" w:eastAsia="Calibri" w:hAnsi="Tahoma" w:cs="Tahoma"/>
                <w:b/>
                <w:noProof/>
                <w:lang w:eastAsia="hu-HU"/>
                <w:rPrChange w:id="265" w:author="Németh Balázs" w:date="2018-03-12T10:11:00Z">
                  <w:rPr>
                    <w:rStyle w:val="Hiperhivatkozs"/>
                    <w:rFonts w:ascii="Tahoma" w:eastAsia="Calibri" w:hAnsi="Tahoma" w:cs="Tahoma"/>
                    <w:b/>
                    <w:noProof/>
                    <w:lang w:eastAsia="hu-HU"/>
                  </w:rPr>
                </w:rPrChange>
              </w:rPr>
              <w:delText>13.</w:delText>
            </w:r>
            <w:r w:rsidRPr="007216E3" w:rsidDel="007216E3">
              <w:rPr>
                <w:b/>
                <w:noProof/>
                <w:rPrChange w:id="266" w:author="Németh Balázs" w:date="2018-03-12T10:11:00Z">
                  <w:rPr>
                    <w:rStyle w:val="Hiperhivatkozs"/>
                    <w:b/>
                    <w:noProof/>
                  </w:rPr>
                </w:rPrChange>
              </w:rPr>
              <w:delText xml:space="preserve"> </w:delText>
            </w:r>
            <w:r w:rsidRPr="007216E3" w:rsidDel="007216E3">
              <w:rPr>
                <w:rFonts w:ascii="MS Gothic" w:eastAsia="MS Gothic" w:hAnsi="MS Gothic"/>
                <w:b/>
                <w:noProof/>
                <w:rPrChange w:id="267" w:author="Németh Balázs" w:date="2018-03-12T10:11:00Z">
                  <w:rPr>
                    <w:rStyle w:val="Hiperhivatkozs"/>
                    <w:rFonts w:ascii="MS Gothic" w:eastAsia="MS Gothic" w:hAnsi="MS Gothic"/>
                    <w:b/>
                    <w:noProof/>
                  </w:rPr>
                </w:rPrChange>
              </w:rPr>
              <w:delText>☐</w:delText>
            </w:r>
            <w:r w:rsidRPr="007216E3" w:rsidDel="007216E3">
              <w:rPr>
                <w:b/>
                <w:noProof/>
                <w:rPrChange w:id="268" w:author="Németh Balázs" w:date="2018-03-12T10:11:00Z">
                  <w:rPr>
                    <w:rStyle w:val="Hiperhivatkozs"/>
                    <w:b/>
                    <w:noProof/>
                  </w:rPr>
                </w:rPrChange>
              </w:rPr>
              <w:delText xml:space="preserve"> </w:delText>
            </w:r>
            <w:r w:rsidRPr="007216E3" w:rsidDel="007216E3">
              <w:rPr>
                <w:rFonts w:ascii="Tahoma" w:eastAsia="Calibri" w:hAnsi="Tahoma" w:cs="Tahoma"/>
                <w:b/>
                <w:noProof/>
                <w:lang w:eastAsia="hu-HU"/>
                <w:rPrChange w:id="269" w:author="Németh Balázs" w:date="2018-03-12T10:11:00Z">
                  <w:rPr>
                    <w:rStyle w:val="Hiperhivatkozs"/>
                    <w:rFonts w:ascii="Tahoma" w:eastAsia="Calibri" w:hAnsi="Tahoma" w:cs="Tahoma"/>
                    <w:b/>
                    <w:noProof/>
                    <w:lang w:eastAsia="hu-HU"/>
                  </w:rPr>
                </w:rPrChange>
              </w:rPr>
              <w:delText>Központi kilökőszár</w:delText>
            </w:r>
            <w:r w:rsidDel="007216E3">
              <w:rPr>
                <w:noProof/>
                <w:webHidden/>
              </w:rPr>
              <w:tab/>
            </w:r>
            <w:r w:rsidR="00D14B94" w:rsidDel="007216E3">
              <w:rPr>
                <w:noProof/>
                <w:webHidden/>
              </w:rPr>
              <w:delText>14</w:delText>
            </w:r>
          </w:del>
        </w:p>
        <w:p w14:paraId="3573832E" w14:textId="0D25B0D3" w:rsidR="005538DA" w:rsidDel="007216E3" w:rsidRDefault="005538DA">
          <w:pPr>
            <w:pStyle w:val="TJ1"/>
            <w:rPr>
              <w:del w:id="270" w:author="Németh Balázs" w:date="2018-03-12T10:11:00Z"/>
              <w:rFonts w:eastAsiaTheme="minorEastAsia"/>
              <w:noProof/>
              <w:lang w:eastAsia="hu-HU"/>
            </w:rPr>
          </w:pPr>
          <w:del w:id="271" w:author="Németh Balázs" w:date="2018-03-12T10:11:00Z">
            <w:r w:rsidRPr="007216E3" w:rsidDel="007216E3">
              <w:rPr>
                <w:rFonts w:ascii="Tahoma" w:hAnsi="Tahoma" w:cs="Tahoma"/>
                <w:b/>
                <w:noProof/>
                <w:lang w:eastAsia="hu-HU"/>
                <w:rPrChange w:id="272" w:author="Németh Balázs" w:date="2018-03-12T10:11:00Z">
                  <w:rPr>
                    <w:rStyle w:val="Hiperhivatkozs"/>
                    <w:rFonts w:ascii="Tahoma" w:hAnsi="Tahoma" w:cs="Tahoma"/>
                    <w:b/>
                    <w:noProof/>
                    <w:lang w:eastAsia="hu-HU"/>
                  </w:rPr>
                </w:rPrChange>
              </w:rPr>
              <w:delText>14.</w:delText>
            </w:r>
            <w:r w:rsidDel="007216E3">
              <w:rPr>
                <w:rFonts w:eastAsiaTheme="minorEastAsia"/>
                <w:noProof/>
                <w:lang w:eastAsia="hu-HU"/>
              </w:rPr>
              <w:tab/>
            </w:r>
            <w:r w:rsidRPr="007216E3" w:rsidDel="007216E3">
              <w:rPr>
                <w:rFonts w:ascii="MS Gothic" w:eastAsia="MS Gothic" w:hAnsi="MS Gothic" w:cs="Tahoma"/>
                <w:b/>
                <w:noProof/>
                <w:rPrChange w:id="273" w:author="Németh Balázs" w:date="2018-03-12T10:11:00Z">
                  <w:rPr>
                    <w:rStyle w:val="Hiperhivatkozs"/>
                    <w:rFonts w:ascii="MS Gothic" w:eastAsia="MS Gothic" w:hAnsi="MS Gothic" w:cs="Tahoma"/>
                    <w:b/>
                    <w:noProof/>
                  </w:rPr>
                </w:rPrChange>
              </w:rPr>
              <w:delText>☒</w:delText>
            </w:r>
            <w:r w:rsidRPr="007216E3" w:rsidDel="007216E3">
              <w:rPr>
                <w:rFonts w:ascii="Tahoma" w:hAnsi="Tahoma" w:cs="Tahoma"/>
                <w:b/>
                <w:noProof/>
                <w:rPrChange w:id="274" w:author="Németh Balázs" w:date="2018-03-12T10:11:00Z">
                  <w:rPr>
                    <w:rStyle w:val="Hiperhivatkozs"/>
                    <w:rFonts w:ascii="Tahoma" w:hAnsi="Tahoma" w:cs="Tahoma"/>
                    <w:b/>
                    <w:noProof/>
                  </w:rPr>
                </w:rPrChange>
              </w:rPr>
              <w:delText xml:space="preserve"> Menetes kidobó betét</w:delText>
            </w:r>
            <w:r w:rsidDel="007216E3">
              <w:rPr>
                <w:noProof/>
                <w:webHidden/>
              </w:rPr>
              <w:tab/>
            </w:r>
            <w:r w:rsidR="00D14B94" w:rsidDel="007216E3">
              <w:rPr>
                <w:noProof/>
                <w:webHidden/>
              </w:rPr>
              <w:delText>15</w:delText>
            </w:r>
          </w:del>
        </w:p>
        <w:p w14:paraId="2B7C484A" w14:textId="79FD44F9" w:rsidR="005538DA" w:rsidDel="007216E3" w:rsidRDefault="005538DA">
          <w:pPr>
            <w:pStyle w:val="TJ1"/>
            <w:rPr>
              <w:del w:id="275" w:author="Németh Balázs" w:date="2018-03-12T10:11:00Z"/>
              <w:rFonts w:eastAsiaTheme="minorEastAsia"/>
              <w:noProof/>
              <w:lang w:eastAsia="hu-HU"/>
            </w:rPr>
          </w:pPr>
          <w:del w:id="276" w:author="Németh Balázs" w:date="2018-03-12T10:11:00Z">
            <w:r w:rsidRPr="007216E3" w:rsidDel="007216E3">
              <w:rPr>
                <w:rFonts w:ascii="Tahoma" w:hAnsi="Tahoma" w:cs="Tahoma"/>
                <w:b/>
                <w:noProof/>
                <w:lang w:eastAsia="hu-HU"/>
                <w:rPrChange w:id="277" w:author="Németh Balázs" w:date="2018-03-12T10:11:00Z">
                  <w:rPr>
                    <w:rStyle w:val="Hiperhivatkozs"/>
                    <w:rFonts w:ascii="Tahoma" w:hAnsi="Tahoma" w:cs="Tahoma"/>
                    <w:b/>
                    <w:noProof/>
                    <w:lang w:eastAsia="hu-HU"/>
                  </w:rPr>
                </w:rPrChange>
              </w:rPr>
              <w:delText>15.</w:delText>
            </w:r>
            <w:r w:rsidDel="007216E3">
              <w:rPr>
                <w:rFonts w:eastAsiaTheme="minorEastAsia"/>
                <w:noProof/>
                <w:lang w:eastAsia="hu-HU"/>
              </w:rPr>
              <w:tab/>
            </w:r>
            <w:r w:rsidRPr="007216E3" w:rsidDel="007216E3">
              <w:rPr>
                <w:rFonts w:ascii="MS Gothic" w:eastAsia="MS Gothic" w:hAnsi="MS Gothic"/>
                <w:b/>
                <w:noProof/>
                <w:rPrChange w:id="278" w:author="Németh Balázs" w:date="2018-03-12T10:11:00Z">
                  <w:rPr>
                    <w:rStyle w:val="Hiperhivatkozs"/>
                    <w:rFonts w:ascii="MS Gothic" w:eastAsia="MS Gothic" w:hAnsi="MS Gothic"/>
                    <w:b/>
                    <w:noProof/>
                  </w:rPr>
                </w:rPrChange>
              </w:rPr>
              <w:delText>☐</w:delText>
            </w:r>
            <w:r w:rsidRPr="007216E3" w:rsidDel="007216E3">
              <w:rPr>
                <w:b/>
                <w:noProof/>
                <w:rPrChange w:id="279" w:author="Németh Balázs" w:date="2018-03-12T10:11:00Z">
                  <w:rPr>
                    <w:rStyle w:val="Hiperhivatkozs"/>
                    <w:b/>
                    <w:noProof/>
                  </w:rPr>
                </w:rPrChange>
              </w:rPr>
              <w:delText xml:space="preserve"> </w:delText>
            </w:r>
            <w:r w:rsidRPr="007216E3" w:rsidDel="007216E3">
              <w:rPr>
                <w:rFonts w:ascii="Tahoma" w:eastAsia="Calibri" w:hAnsi="Tahoma" w:cs="Tahoma"/>
                <w:b/>
                <w:noProof/>
                <w:lang w:eastAsia="hu-HU"/>
                <w:rPrChange w:id="280" w:author="Németh Balázs" w:date="2018-03-12T10:11:00Z">
                  <w:rPr>
                    <w:rStyle w:val="Hiperhivatkozs"/>
                    <w:rFonts w:ascii="Tahoma" w:eastAsia="Calibri" w:hAnsi="Tahoma" w:cs="Tahoma"/>
                    <w:b/>
                    <w:noProof/>
                    <w:lang w:eastAsia="hu-HU"/>
                  </w:rPr>
                </w:rPrChange>
              </w:rPr>
              <w:delText>Végállás ellenőrző rendszer</w:delText>
            </w:r>
            <w:r w:rsidDel="007216E3">
              <w:rPr>
                <w:noProof/>
                <w:webHidden/>
              </w:rPr>
              <w:tab/>
            </w:r>
            <w:r w:rsidR="00D14B94" w:rsidDel="007216E3">
              <w:rPr>
                <w:noProof/>
                <w:webHidden/>
              </w:rPr>
              <w:delText>16</w:delText>
            </w:r>
          </w:del>
        </w:p>
        <w:p w14:paraId="59EE0AC9" w14:textId="044BF8C0" w:rsidR="005538DA" w:rsidDel="007216E3" w:rsidRDefault="005538DA">
          <w:pPr>
            <w:pStyle w:val="TJ1"/>
            <w:rPr>
              <w:del w:id="281" w:author="Németh Balázs" w:date="2018-03-12T10:11:00Z"/>
              <w:rFonts w:eastAsiaTheme="minorEastAsia"/>
              <w:noProof/>
              <w:lang w:eastAsia="hu-HU"/>
            </w:rPr>
          </w:pPr>
          <w:del w:id="282" w:author="Németh Balázs" w:date="2018-03-12T10:11:00Z">
            <w:r w:rsidRPr="007216E3" w:rsidDel="007216E3">
              <w:rPr>
                <w:rFonts w:ascii="Tahoma" w:hAnsi="Tahoma" w:cs="Tahoma"/>
                <w:b/>
                <w:noProof/>
                <w:lang w:eastAsia="hu-HU"/>
                <w:rPrChange w:id="283" w:author="Németh Balázs" w:date="2018-03-12T10:11:00Z">
                  <w:rPr>
                    <w:rStyle w:val="Hiperhivatkozs"/>
                    <w:rFonts w:ascii="Tahoma" w:hAnsi="Tahoma" w:cs="Tahoma"/>
                    <w:b/>
                    <w:noProof/>
                    <w:lang w:eastAsia="hu-HU"/>
                  </w:rPr>
                </w:rPrChange>
              </w:rPr>
              <w:delText>16.</w:delText>
            </w:r>
            <w:r w:rsidDel="007216E3">
              <w:rPr>
                <w:rFonts w:eastAsiaTheme="minorEastAsia"/>
                <w:noProof/>
                <w:lang w:eastAsia="hu-HU"/>
              </w:rPr>
              <w:tab/>
            </w:r>
            <w:r w:rsidRPr="007216E3" w:rsidDel="007216E3">
              <w:rPr>
                <w:rFonts w:ascii="MS Gothic" w:eastAsia="MS Gothic" w:hAnsi="MS Gothic"/>
                <w:b/>
                <w:noProof/>
                <w:rPrChange w:id="284" w:author="Németh Balázs" w:date="2018-03-12T10:11:00Z">
                  <w:rPr>
                    <w:rStyle w:val="Hiperhivatkozs"/>
                    <w:rFonts w:ascii="MS Gothic" w:eastAsia="MS Gothic" w:hAnsi="MS Gothic"/>
                    <w:b/>
                    <w:noProof/>
                  </w:rPr>
                </w:rPrChange>
              </w:rPr>
              <w:delText>☒</w:delText>
            </w:r>
            <w:r w:rsidRPr="007216E3" w:rsidDel="007216E3">
              <w:rPr>
                <w:b/>
                <w:noProof/>
                <w:rPrChange w:id="285" w:author="Németh Balázs" w:date="2018-03-12T10:11:00Z">
                  <w:rPr>
                    <w:rStyle w:val="Hiperhivatkozs"/>
                    <w:b/>
                    <w:noProof/>
                  </w:rPr>
                </w:rPrChange>
              </w:rPr>
              <w:delText xml:space="preserve"> </w:delText>
            </w:r>
            <w:r w:rsidRPr="007216E3" w:rsidDel="007216E3">
              <w:rPr>
                <w:rFonts w:ascii="Tahoma" w:eastAsia="Calibri" w:hAnsi="Tahoma" w:cs="Tahoma"/>
                <w:b/>
                <w:noProof/>
                <w:lang w:eastAsia="hu-HU"/>
                <w:rPrChange w:id="286" w:author="Németh Balázs" w:date="2018-03-12T10:11:00Z">
                  <w:rPr>
                    <w:rStyle w:val="Hiperhivatkozs"/>
                    <w:rFonts w:ascii="Tahoma" w:eastAsia="Calibri" w:hAnsi="Tahoma" w:cs="Tahoma"/>
                    <w:b/>
                    <w:noProof/>
                    <w:lang w:eastAsia="hu-HU"/>
                  </w:rPr>
                </w:rPrChange>
              </w:rPr>
              <w:delText>Emelőszem</w:delText>
            </w:r>
            <w:r w:rsidDel="007216E3">
              <w:rPr>
                <w:noProof/>
                <w:webHidden/>
              </w:rPr>
              <w:tab/>
            </w:r>
            <w:r w:rsidR="00D14B94" w:rsidDel="007216E3">
              <w:rPr>
                <w:noProof/>
                <w:webHidden/>
              </w:rPr>
              <w:delText>17</w:delText>
            </w:r>
          </w:del>
        </w:p>
        <w:p w14:paraId="1C209AF0" w14:textId="71928DA0" w:rsidR="005538DA" w:rsidDel="007216E3" w:rsidRDefault="005538DA">
          <w:pPr>
            <w:pStyle w:val="TJ1"/>
            <w:rPr>
              <w:del w:id="287" w:author="Németh Balázs" w:date="2018-03-12T10:11:00Z"/>
              <w:rFonts w:eastAsiaTheme="minorEastAsia"/>
              <w:noProof/>
              <w:lang w:eastAsia="hu-HU"/>
            </w:rPr>
          </w:pPr>
          <w:del w:id="288" w:author="Németh Balázs" w:date="2018-03-12T10:11:00Z">
            <w:r w:rsidRPr="007216E3" w:rsidDel="007216E3">
              <w:rPr>
                <w:rFonts w:ascii="Tahoma" w:hAnsi="Tahoma" w:cs="Tahoma"/>
                <w:b/>
                <w:noProof/>
                <w:lang w:eastAsia="hu-HU"/>
                <w:rPrChange w:id="289" w:author="Németh Balázs" w:date="2018-03-12T10:11:00Z">
                  <w:rPr>
                    <w:rStyle w:val="Hiperhivatkozs"/>
                    <w:rFonts w:ascii="Tahoma" w:hAnsi="Tahoma" w:cs="Tahoma"/>
                    <w:b/>
                    <w:noProof/>
                    <w:lang w:eastAsia="hu-HU"/>
                  </w:rPr>
                </w:rPrChange>
              </w:rPr>
              <w:delText>17.</w:delText>
            </w:r>
            <w:r w:rsidDel="007216E3">
              <w:rPr>
                <w:rFonts w:eastAsiaTheme="minorEastAsia"/>
                <w:noProof/>
                <w:lang w:eastAsia="hu-HU"/>
              </w:rPr>
              <w:tab/>
            </w:r>
            <w:r w:rsidRPr="007216E3" w:rsidDel="007216E3">
              <w:rPr>
                <w:rFonts w:ascii="MS Gothic" w:eastAsia="MS Gothic" w:hAnsi="MS Gothic"/>
                <w:b/>
                <w:noProof/>
                <w:rPrChange w:id="290" w:author="Németh Balázs" w:date="2018-03-12T10:11:00Z">
                  <w:rPr>
                    <w:rStyle w:val="Hiperhivatkozs"/>
                    <w:rFonts w:ascii="MS Gothic" w:eastAsia="MS Gothic" w:hAnsi="MS Gothic"/>
                    <w:b/>
                    <w:noProof/>
                  </w:rPr>
                </w:rPrChange>
              </w:rPr>
              <w:delText>☒</w:delText>
            </w:r>
            <w:r w:rsidRPr="007216E3" w:rsidDel="007216E3">
              <w:rPr>
                <w:b/>
                <w:noProof/>
                <w:rPrChange w:id="291" w:author="Németh Balázs" w:date="2018-03-12T10:11:00Z">
                  <w:rPr>
                    <w:rStyle w:val="Hiperhivatkozs"/>
                    <w:b/>
                    <w:noProof/>
                  </w:rPr>
                </w:rPrChange>
              </w:rPr>
              <w:delText xml:space="preserve"> </w:delText>
            </w:r>
            <w:r w:rsidRPr="007216E3" w:rsidDel="007216E3">
              <w:rPr>
                <w:rFonts w:ascii="Tahoma" w:eastAsia="Calibri" w:hAnsi="Tahoma" w:cs="Tahoma"/>
                <w:b/>
                <w:noProof/>
                <w:lang w:eastAsia="hu-HU"/>
                <w:rPrChange w:id="292" w:author="Németh Balázs" w:date="2018-03-12T10:11:00Z">
                  <w:rPr>
                    <w:rStyle w:val="Hiperhivatkozs"/>
                    <w:rFonts w:ascii="Tahoma" w:eastAsia="Calibri" w:hAnsi="Tahoma" w:cs="Tahoma"/>
                    <w:b/>
                    <w:noProof/>
                    <w:lang w:eastAsia="hu-HU"/>
                  </w:rPr>
                </w:rPrChange>
              </w:rPr>
              <w:delText>Záró eszköz</w:delText>
            </w:r>
            <w:r w:rsidDel="007216E3">
              <w:rPr>
                <w:noProof/>
                <w:webHidden/>
              </w:rPr>
              <w:tab/>
            </w:r>
            <w:r w:rsidR="00D14B94" w:rsidDel="007216E3">
              <w:rPr>
                <w:noProof/>
                <w:webHidden/>
              </w:rPr>
              <w:delText>19</w:delText>
            </w:r>
          </w:del>
        </w:p>
        <w:p w14:paraId="29E49B77" w14:textId="1E5035F4" w:rsidR="005538DA" w:rsidDel="007216E3" w:rsidRDefault="005538DA">
          <w:pPr>
            <w:pStyle w:val="TJ1"/>
            <w:rPr>
              <w:del w:id="293" w:author="Németh Balázs" w:date="2018-03-12T10:11:00Z"/>
              <w:rFonts w:eastAsiaTheme="minorEastAsia"/>
              <w:noProof/>
              <w:lang w:eastAsia="hu-HU"/>
            </w:rPr>
          </w:pPr>
          <w:del w:id="294" w:author="Németh Balázs" w:date="2018-03-12T10:11:00Z">
            <w:r w:rsidRPr="007216E3" w:rsidDel="007216E3">
              <w:rPr>
                <w:rFonts w:ascii="Tahoma" w:hAnsi="Tahoma" w:cs="Tahoma"/>
                <w:b/>
                <w:noProof/>
                <w:lang w:eastAsia="hu-HU"/>
                <w:rPrChange w:id="295" w:author="Németh Balázs" w:date="2018-03-12T10:11:00Z">
                  <w:rPr>
                    <w:rStyle w:val="Hiperhivatkozs"/>
                    <w:rFonts w:ascii="Tahoma" w:hAnsi="Tahoma" w:cs="Tahoma"/>
                    <w:b/>
                    <w:noProof/>
                    <w:lang w:eastAsia="hu-HU"/>
                  </w:rPr>
                </w:rPrChange>
              </w:rPr>
              <w:delText>18.</w:delText>
            </w:r>
            <w:r w:rsidDel="007216E3">
              <w:rPr>
                <w:rFonts w:eastAsiaTheme="minorEastAsia"/>
                <w:noProof/>
                <w:lang w:eastAsia="hu-HU"/>
              </w:rPr>
              <w:tab/>
            </w:r>
            <w:r w:rsidRPr="007216E3" w:rsidDel="007216E3">
              <w:rPr>
                <w:rFonts w:ascii="MS Gothic" w:eastAsia="MS Gothic" w:hAnsi="MS Gothic"/>
                <w:b/>
                <w:noProof/>
                <w:rPrChange w:id="296" w:author="Németh Balázs" w:date="2018-03-12T10:11:00Z">
                  <w:rPr>
                    <w:rStyle w:val="Hiperhivatkozs"/>
                    <w:rFonts w:ascii="MS Gothic" w:eastAsia="MS Gothic" w:hAnsi="MS Gothic"/>
                    <w:b/>
                    <w:noProof/>
                  </w:rPr>
                </w:rPrChange>
              </w:rPr>
              <w:delText>☒</w:delText>
            </w:r>
            <w:r w:rsidRPr="007216E3" w:rsidDel="007216E3">
              <w:rPr>
                <w:b/>
                <w:noProof/>
                <w:rPrChange w:id="297" w:author="Németh Balázs" w:date="2018-03-12T10:11:00Z">
                  <w:rPr>
                    <w:rStyle w:val="Hiperhivatkozs"/>
                    <w:b/>
                    <w:noProof/>
                  </w:rPr>
                </w:rPrChange>
              </w:rPr>
              <w:delText xml:space="preserve"> </w:delText>
            </w:r>
            <w:r w:rsidRPr="007216E3" w:rsidDel="007216E3">
              <w:rPr>
                <w:rFonts w:ascii="Tahoma" w:eastAsia="Calibri" w:hAnsi="Tahoma" w:cs="Tahoma"/>
                <w:b/>
                <w:noProof/>
                <w:lang w:eastAsia="hu-HU"/>
                <w:rPrChange w:id="298" w:author="Németh Balázs" w:date="2018-03-12T10:11:00Z">
                  <w:rPr>
                    <w:rStyle w:val="Hiperhivatkozs"/>
                    <w:rFonts w:ascii="Tahoma" w:eastAsia="Calibri" w:hAnsi="Tahoma" w:cs="Tahoma"/>
                    <w:b/>
                    <w:noProof/>
                    <w:lang w:eastAsia="hu-HU"/>
                  </w:rPr>
                </w:rPrChange>
              </w:rPr>
              <w:delText>Adattábla</w:delText>
            </w:r>
            <w:r w:rsidDel="007216E3">
              <w:rPr>
                <w:noProof/>
                <w:webHidden/>
              </w:rPr>
              <w:tab/>
            </w:r>
            <w:r w:rsidR="00D14B94" w:rsidDel="007216E3">
              <w:rPr>
                <w:noProof/>
                <w:webHidden/>
              </w:rPr>
              <w:delText>20</w:delText>
            </w:r>
          </w:del>
        </w:p>
        <w:p w14:paraId="422CF980" w14:textId="06328AD1" w:rsidR="005538DA" w:rsidDel="007216E3" w:rsidRDefault="005538DA">
          <w:pPr>
            <w:pStyle w:val="TJ1"/>
            <w:rPr>
              <w:del w:id="299" w:author="Németh Balázs" w:date="2018-03-12T10:11:00Z"/>
              <w:rFonts w:eastAsiaTheme="minorEastAsia"/>
              <w:noProof/>
              <w:lang w:eastAsia="hu-HU"/>
            </w:rPr>
          </w:pPr>
          <w:del w:id="300" w:author="Németh Balázs" w:date="2018-03-12T10:11:00Z">
            <w:r w:rsidRPr="007216E3" w:rsidDel="007216E3">
              <w:rPr>
                <w:rFonts w:ascii="Tahoma" w:hAnsi="Tahoma" w:cs="Tahoma"/>
                <w:b/>
                <w:noProof/>
                <w:lang w:eastAsia="hu-HU"/>
                <w:rPrChange w:id="301" w:author="Németh Balázs" w:date="2018-03-12T10:11:00Z">
                  <w:rPr>
                    <w:rStyle w:val="Hiperhivatkozs"/>
                    <w:rFonts w:ascii="Tahoma" w:hAnsi="Tahoma" w:cs="Tahoma"/>
                    <w:b/>
                    <w:noProof/>
                    <w:lang w:eastAsia="hu-HU"/>
                  </w:rPr>
                </w:rPrChange>
              </w:rPr>
              <w:delText>19.</w:delText>
            </w:r>
            <w:r w:rsidDel="007216E3">
              <w:rPr>
                <w:rFonts w:eastAsiaTheme="minorEastAsia"/>
                <w:noProof/>
                <w:lang w:eastAsia="hu-HU"/>
              </w:rPr>
              <w:tab/>
            </w:r>
            <w:r w:rsidRPr="007216E3" w:rsidDel="007216E3">
              <w:rPr>
                <w:rFonts w:ascii="MS Gothic" w:eastAsia="MS Gothic" w:hAnsi="MS Gothic"/>
                <w:b/>
                <w:noProof/>
                <w:rPrChange w:id="302" w:author="Németh Balázs" w:date="2018-03-12T10:11:00Z">
                  <w:rPr>
                    <w:rStyle w:val="Hiperhivatkozs"/>
                    <w:rFonts w:ascii="MS Gothic" w:eastAsia="MS Gothic" w:hAnsi="MS Gothic"/>
                    <w:b/>
                    <w:noProof/>
                  </w:rPr>
                </w:rPrChange>
              </w:rPr>
              <w:delText>☒</w:delText>
            </w:r>
            <w:r w:rsidRPr="007216E3" w:rsidDel="007216E3">
              <w:rPr>
                <w:b/>
                <w:noProof/>
                <w:rPrChange w:id="303" w:author="Németh Balázs" w:date="2018-03-12T10:11:00Z">
                  <w:rPr>
                    <w:rStyle w:val="Hiperhivatkozs"/>
                    <w:b/>
                    <w:noProof/>
                  </w:rPr>
                </w:rPrChange>
              </w:rPr>
              <w:delText xml:space="preserve"> </w:delText>
            </w:r>
            <w:r w:rsidRPr="007216E3" w:rsidDel="007216E3">
              <w:rPr>
                <w:rFonts w:ascii="Tahoma" w:eastAsia="Calibri" w:hAnsi="Tahoma" w:cs="Tahoma"/>
                <w:b/>
                <w:noProof/>
                <w:lang w:eastAsia="hu-HU"/>
                <w:rPrChange w:id="304" w:author="Németh Balázs" w:date="2018-03-12T10:11:00Z">
                  <w:rPr>
                    <w:rStyle w:val="Hiperhivatkozs"/>
                    <w:rFonts w:ascii="Tahoma" w:eastAsia="Calibri" w:hAnsi="Tahoma" w:cs="Tahoma"/>
                    <w:b/>
                    <w:noProof/>
                    <w:lang w:eastAsia="hu-HU"/>
                  </w:rPr>
                </w:rPrChange>
              </w:rPr>
              <w:delText>Borító lemez</w:delText>
            </w:r>
            <w:r w:rsidDel="007216E3">
              <w:rPr>
                <w:noProof/>
                <w:webHidden/>
              </w:rPr>
              <w:tab/>
            </w:r>
            <w:r w:rsidR="00D14B94" w:rsidDel="007216E3">
              <w:rPr>
                <w:noProof/>
                <w:webHidden/>
              </w:rPr>
              <w:delText>21</w:delText>
            </w:r>
          </w:del>
        </w:p>
        <w:p w14:paraId="526C7219" w14:textId="5C0417BD" w:rsidR="005538DA" w:rsidDel="007216E3" w:rsidRDefault="005538DA">
          <w:pPr>
            <w:pStyle w:val="TJ1"/>
            <w:rPr>
              <w:del w:id="305" w:author="Németh Balázs" w:date="2018-03-12T10:11:00Z"/>
              <w:rFonts w:eastAsiaTheme="minorEastAsia"/>
              <w:noProof/>
              <w:lang w:eastAsia="hu-HU"/>
            </w:rPr>
          </w:pPr>
          <w:del w:id="306" w:author="Németh Balázs" w:date="2018-03-12T10:11:00Z">
            <w:r w:rsidRPr="007216E3" w:rsidDel="007216E3">
              <w:rPr>
                <w:rFonts w:ascii="Tahoma" w:hAnsi="Tahoma" w:cs="Tahoma"/>
                <w:b/>
                <w:noProof/>
                <w:lang w:eastAsia="hu-HU"/>
                <w:rPrChange w:id="307" w:author="Németh Balázs" w:date="2018-03-12T10:11:00Z">
                  <w:rPr>
                    <w:rStyle w:val="Hiperhivatkozs"/>
                    <w:rFonts w:ascii="Tahoma" w:hAnsi="Tahoma" w:cs="Tahoma"/>
                    <w:b/>
                    <w:noProof/>
                    <w:lang w:eastAsia="hu-HU"/>
                  </w:rPr>
                </w:rPrChange>
              </w:rPr>
              <w:delText>20.</w:delText>
            </w:r>
            <w:r w:rsidDel="007216E3">
              <w:rPr>
                <w:rFonts w:eastAsiaTheme="minorEastAsia"/>
                <w:noProof/>
                <w:lang w:eastAsia="hu-HU"/>
              </w:rPr>
              <w:tab/>
            </w:r>
            <w:r w:rsidRPr="007216E3" w:rsidDel="007216E3">
              <w:rPr>
                <w:rFonts w:ascii="MS Gothic" w:eastAsia="MS Gothic" w:hAnsi="MS Gothic"/>
                <w:b/>
                <w:noProof/>
                <w:rPrChange w:id="308" w:author="Németh Balázs" w:date="2018-03-12T10:11:00Z">
                  <w:rPr>
                    <w:rStyle w:val="Hiperhivatkozs"/>
                    <w:rFonts w:ascii="MS Gothic" w:eastAsia="MS Gothic" w:hAnsi="MS Gothic"/>
                    <w:b/>
                    <w:noProof/>
                  </w:rPr>
                </w:rPrChange>
              </w:rPr>
              <w:delText>☒</w:delText>
            </w:r>
            <w:r w:rsidRPr="007216E3" w:rsidDel="007216E3">
              <w:rPr>
                <w:b/>
                <w:noProof/>
                <w:rPrChange w:id="309" w:author="Németh Balázs" w:date="2018-03-12T10:11:00Z">
                  <w:rPr>
                    <w:rStyle w:val="Hiperhivatkozs"/>
                    <w:b/>
                    <w:noProof/>
                  </w:rPr>
                </w:rPrChange>
              </w:rPr>
              <w:delText xml:space="preserve"> </w:delText>
            </w:r>
            <w:r w:rsidRPr="007216E3" w:rsidDel="007216E3">
              <w:rPr>
                <w:rFonts w:ascii="Tahoma" w:eastAsia="Calibri" w:hAnsi="Tahoma" w:cs="Tahoma"/>
                <w:b/>
                <w:noProof/>
                <w:lang w:eastAsia="hu-HU"/>
                <w:rPrChange w:id="310" w:author="Németh Balázs" w:date="2018-03-12T10:11:00Z">
                  <w:rPr>
                    <w:rStyle w:val="Hiperhivatkozs"/>
                    <w:rFonts w:ascii="Tahoma" w:eastAsia="Calibri" w:hAnsi="Tahoma" w:cs="Tahoma"/>
                    <w:b/>
                    <w:noProof/>
                    <w:lang w:eastAsia="hu-HU"/>
                  </w:rPr>
                </w:rPrChange>
              </w:rPr>
              <w:delText>Ciklusszámláló</w:delText>
            </w:r>
            <w:r w:rsidDel="007216E3">
              <w:rPr>
                <w:noProof/>
                <w:webHidden/>
              </w:rPr>
              <w:tab/>
            </w:r>
            <w:r w:rsidR="00D14B94" w:rsidDel="007216E3">
              <w:rPr>
                <w:noProof/>
                <w:webHidden/>
              </w:rPr>
              <w:delText>22</w:delText>
            </w:r>
          </w:del>
        </w:p>
        <w:p w14:paraId="256217AE" w14:textId="240FA71F" w:rsidR="005538DA" w:rsidDel="007216E3" w:rsidRDefault="005538DA">
          <w:pPr>
            <w:pStyle w:val="TJ1"/>
            <w:rPr>
              <w:del w:id="311" w:author="Németh Balázs" w:date="2018-03-12T10:11:00Z"/>
              <w:rFonts w:eastAsiaTheme="minorEastAsia"/>
              <w:noProof/>
              <w:lang w:eastAsia="hu-HU"/>
            </w:rPr>
          </w:pPr>
          <w:del w:id="312" w:author="Németh Balázs" w:date="2018-03-12T10:11:00Z">
            <w:r w:rsidRPr="007216E3" w:rsidDel="007216E3">
              <w:rPr>
                <w:rFonts w:ascii="Tahoma" w:hAnsi="Tahoma" w:cs="Tahoma"/>
                <w:b/>
                <w:noProof/>
                <w:lang w:eastAsia="hu-HU"/>
                <w:rPrChange w:id="313" w:author="Németh Balázs" w:date="2018-03-12T10:11:00Z">
                  <w:rPr>
                    <w:rStyle w:val="Hiperhivatkozs"/>
                    <w:rFonts w:ascii="Tahoma" w:hAnsi="Tahoma" w:cs="Tahoma"/>
                    <w:b/>
                    <w:noProof/>
                    <w:lang w:eastAsia="hu-HU"/>
                  </w:rPr>
                </w:rPrChange>
              </w:rPr>
              <w:delText>21.</w:delText>
            </w:r>
            <w:r w:rsidDel="007216E3">
              <w:rPr>
                <w:rFonts w:eastAsiaTheme="minorEastAsia"/>
                <w:noProof/>
                <w:lang w:eastAsia="hu-HU"/>
              </w:rPr>
              <w:tab/>
            </w:r>
            <w:r w:rsidRPr="007216E3" w:rsidDel="007216E3">
              <w:rPr>
                <w:rFonts w:ascii="MS Gothic" w:eastAsia="MS Gothic" w:hAnsi="MS Gothic"/>
                <w:b/>
                <w:noProof/>
                <w:rPrChange w:id="314" w:author="Németh Balázs" w:date="2018-03-12T10:11:00Z">
                  <w:rPr>
                    <w:rStyle w:val="Hiperhivatkozs"/>
                    <w:rFonts w:ascii="MS Gothic" w:eastAsia="MS Gothic" w:hAnsi="MS Gothic"/>
                    <w:b/>
                    <w:noProof/>
                  </w:rPr>
                </w:rPrChange>
              </w:rPr>
              <w:delText>☒</w:delText>
            </w:r>
            <w:r w:rsidRPr="007216E3" w:rsidDel="007216E3">
              <w:rPr>
                <w:b/>
                <w:noProof/>
                <w:rPrChange w:id="315" w:author="Németh Balázs" w:date="2018-03-12T10:11:00Z">
                  <w:rPr>
                    <w:rStyle w:val="Hiperhivatkozs"/>
                    <w:b/>
                    <w:noProof/>
                  </w:rPr>
                </w:rPrChange>
              </w:rPr>
              <w:delText xml:space="preserve"> </w:delText>
            </w:r>
            <w:r w:rsidRPr="007216E3" w:rsidDel="007216E3">
              <w:rPr>
                <w:rFonts w:ascii="Tahoma" w:eastAsia="Calibri" w:hAnsi="Tahoma" w:cs="Tahoma"/>
                <w:b/>
                <w:noProof/>
                <w:lang w:eastAsia="hu-HU"/>
                <w:rPrChange w:id="316" w:author="Németh Balázs" w:date="2018-03-12T10:11:00Z">
                  <w:rPr>
                    <w:rStyle w:val="Hiperhivatkozs"/>
                    <w:rFonts w:ascii="Tahoma" w:eastAsia="Calibri" w:hAnsi="Tahoma" w:cs="Tahoma"/>
                    <w:b/>
                    <w:noProof/>
                    <w:lang w:eastAsia="hu-HU"/>
                  </w:rPr>
                </w:rPrChange>
              </w:rPr>
              <w:delText>Dátum jelölő</w:delText>
            </w:r>
            <w:r w:rsidDel="007216E3">
              <w:rPr>
                <w:noProof/>
                <w:webHidden/>
              </w:rPr>
              <w:tab/>
            </w:r>
            <w:r w:rsidR="00D14B94" w:rsidDel="007216E3">
              <w:rPr>
                <w:noProof/>
                <w:webHidden/>
              </w:rPr>
              <w:delText>23</w:delText>
            </w:r>
          </w:del>
        </w:p>
        <w:p w14:paraId="3F332595" w14:textId="078B149A" w:rsidR="005538DA" w:rsidDel="007216E3" w:rsidRDefault="005538DA">
          <w:pPr>
            <w:pStyle w:val="TJ1"/>
            <w:rPr>
              <w:del w:id="317" w:author="Németh Balázs" w:date="2018-03-12T10:11:00Z"/>
              <w:rFonts w:eastAsiaTheme="minorEastAsia"/>
              <w:noProof/>
              <w:lang w:eastAsia="hu-HU"/>
            </w:rPr>
          </w:pPr>
          <w:del w:id="318" w:author="Németh Balázs" w:date="2018-03-12T10:11:00Z">
            <w:r w:rsidRPr="007216E3" w:rsidDel="007216E3">
              <w:rPr>
                <w:rFonts w:ascii="Tahoma" w:hAnsi="Tahoma" w:cs="Tahoma"/>
                <w:b/>
                <w:noProof/>
                <w:lang w:eastAsia="hu-HU"/>
                <w:rPrChange w:id="319" w:author="Németh Balázs" w:date="2018-03-12T10:11:00Z">
                  <w:rPr>
                    <w:rStyle w:val="Hiperhivatkozs"/>
                    <w:rFonts w:ascii="Tahoma" w:hAnsi="Tahoma" w:cs="Tahoma"/>
                    <w:b/>
                    <w:noProof/>
                    <w:lang w:eastAsia="hu-HU"/>
                  </w:rPr>
                </w:rPrChange>
              </w:rPr>
              <w:delText>22.</w:delText>
            </w:r>
            <w:r w:rsidDel="007216E3">
              <w:rPr>
                <w:rFonts w:eastAsiaTheme="minorEastAsia"/>
                <w:noProof/>
                <w:lang w:eastAsia="hu-HU"/>
              </w:rPr>
              <w:tab/>
            </w:r>
            <w:r w:rsidRPr="007216E3" w:rsidDel="007216E3">
              <w:rPr>
                <w:rFonts w:ascii="Tahoma" w:eastAsia="Calibri" w:hAnsi="Tahoma" w:cs="Tahoma"/>
                <w:b/>
                <w:noProof/>
                <w:lang w:eastAsia="hu-HU"/>
                <w:rPrChange w:id="320" w:author="Németh Balázs" w:date="2018-03-12T10:11:00Z">
                  <w:rPr>
                    <w:rStyle w:val="Hiperhivatkozs"/>
                    <w:rFonts w:ascii="Tahoma" w:eastAsia="Calibri" w:hAnsi="Tahoma" w:cs="Tahoma"/>
                    <w:b/>
                    <w:noProof/>
                    <w:lang w:eastAsia="hu-HU"/>
                  </w:rPr>
                </w:rPrChange>
              </w:rPr>
              <w:delText>Beömlés típusa</w:delText>
            </w:r>
            <w:r w:rsidDel="007216E3">
              <w:rPr>
                <w:noProof/>
                <w:webHidden/>
              </w:rPr>
              <w:tab/>
            </w:r>
            <w:r w:rsidR="00D14B94" w:rsidDel="007216E3">
              <w:rPr>
                <w:noProof/>
                <w:webHidden/>
              </w:rPr>
              <w:delText>25</w:delText>
            </w:r>
          </w:del>
        </w:p>
        <w:p w14:paraId="2835A7E3" w14:textId="7DA1FE3B" w:rsidR="005538DA" w:rsidDel="007216E3" w:rsidRDefault="005538DA">
          <w:pPr>
            <w:pStyle w:val="TJ1"/>
            <w:rPr>
              <w:del w:id="321" w:author="Németh Balázs" w:date="2018-03-12T10:11:00Z"/>
              <w:rFonts w:eastAsiaTheme="minorEastAsia"/>
              <w:noProof/>
              <w:lang w:eastAsia="hu-HU"/>
            </w:rPr>
          </w:pPr>
          <w:del w:id="322" w:author="Németh Balázs" w:date="2018-03-12T10:11:00Z">
            <w:r w:rsidRPr="007216E3" w:rsidDel="007216E3">
              <w:rPr>
                <w:rFonts w:ascii="Tahoma" w:hAnsi="Tahoma" w:cs="Tahoma"/>
                <w:b/>
                <w:noProof/>
                <w:lang w:eastAsia="hu-HU"/>
                <w:rPrChange w:id="323" w:author="Németh Balázs" w:date="2018-03-12T10:11:00Z">
                  <w:rPr>
                    <w:rStyle w:val="Hiperhivatkozs"/>
                    <w:rFonts w:ascii="Tahoma" w:hAnsi="Tahoma" w:cs="Tahoma"/>
                    <w:b/>
                    <w:noProof/>
                    <w:lang w:eastAsia="hu-HU"/>
                  </w:rPr>
                </w:rPrChange>
              </w:rPr>
              <w:delText>23.</w:delText>
            </w:r>
            <w:r w:rsidDel="007216E3">
              <w:rPr>
                <w:rFonts w:eastAsiaTheme="minorEastAsia"/>
                <w:noProof/>
                <w:lang w:eastAsia="hu-HU"/>
              </w:rPr>
              <w:tab/>
            </w:r>
            <w:r w:rsidRPr="007216E3" w:rsidDel="007216E3">
              <w:rPr>
                <w:rFonts w:ascii="MS UI Gothic" w:eastAsia="MS UI Gothic" w:hAnsi="MS UI Gothic" w:cs="MS UI Gothic" w:hint="eastAsia"/>
                <w:b/>
                <w:noProof/>
                <w:lang w:eastAsia="hu-HU"/>
                <w:rPrChange w:id="324" w:author="Németh Balázs" w:date="2018-03-12T10:11:00Z">
                  <w:rPr>
                    <w:rStyle w:val="Hiperhivatkozs"/>
                    <w:rFonts w:ascii="MS UI Gothic" w:eastAsia="MS UI Gothic" w:hAnsi="MS UI Gothic" w:cs="MS UI Gothic" w:hint="eastAsia"/>
                    <w:b/>
                    <w:noProof/>
                    <w:lang w:eastAsia="hu-HU"/>
                  </w:rPr>
                </w:rPrChange>
              </w:rPr>
              <w:delText>☐</w:delText>
            </w:r>
            <w:r w:rsidRPr="007216E3" w:rsidDel="007216E3">
              <w:rPr>
                <w:rFonts w:ascii="Tahoma" w:eastAsia="Calibri" w:hAnsi="Tahoma" w:cs="Tahoma"/>
                <w:b/>
                <w:noProof/>
                <w:lang w:eastAsia="hu-HU"/>
                <w:rPrChange w:id="325" w:author="Németh Balázs" w:date="2018-03-12T10:11:00Z">
                  <w:rPr>
                    <w:rStyle w:val="Hiperhivatkozs"/>
                    <w:rFonts w:ascii="Tahoma" w:eastAsia="Calibri" w:hAnsi="Tahoma" w:cs="Tahoma"/>
                    <w:b/>
                    <w:noProof/>
                    <w:lang w:eastAsia="hu-HU"/>
                  </w:rPr>
                </w:rPrChange>
              </w:rPr>
              <w:delText xml:space="preserve"> Hideg csatornás</w:delText>
            </w:r>
            <w:r w:rsidDel="007216E3">
              <w:rPr>
                <w:noProof/>
                <w:webHidden/>
              </w:rPr>
              <w:tab/>
            </w:r>
            <w:r w:rsidR="00D14B94" w:rsidDel="007216E3">
              <w:rPr>
                <w:noProof/>
                <w:webHidden/>
              </w:rPr>
              <w:delText>25</w:delText>
            </w:r>
          </w:del>
        </w:p>
        <w:p w14:paraId="2D767261" w14:textId="4AA316AB" w:rsidR="005538DA" w:rsidDel="007216E3" w:rsidRDefault="005538DA">
          <w:pPr>
            <w:pStyle w:val="TJ1"/>
            <w:rPr>
              <w:del w:id="326" w:author="Németh Balázs" w:date="2018-03-12T10:11:00Z"/>
              <w:rFonts w:eastAsiaTheme="minorEastAsia"/>
              <w:noProof/>
              <w:lang w:eastAsia="hu-HU"/>
            </w:rPr>
          </w:pPr>
          <w:del w:id="327" w:author="Németh Balázs" w:date="2018-03-12T10:11:00Z">
            <w:r w:rsidRPr="007216E3" w:rsidDel="007216E3">
              <w:rPr>
                <w:rFonts w:ascii="Tahoma" w:hAnsi="Tahoma" w:cs="Tahoma"/>
                <w:b/>
                <w:noProof/>
                <w:lang w:eastAsia="hu-HU"/>
                <w:rPrChange w:id="328" w:author="Németh Balázs" w:date="2018-03-12T10:11:00Z">
                  <w:rPr>
                    <w:rStyle w:val="Hiperhivatkozs"/>
                    <w:rFonts w:ascii="Tahoma" w:hAnsi="Tahoma" w:cs="Tahoma"/>
                    <w:b/>
                    <w:noProof/>
                    <w:lang w:eastAsia="hu-HU"/>
                  </w:rPr>
                </w:rPrChange>
              </w:rPr>
              <w:delText>24.</w:delText>
            </w:r>
            <w:r w:rsidDel="007216E3">
              <w:rPr>
                <w:rFonts w:eastAsiaTheme="minorEastAsia"/>
                <w:noProof/>
                <w:lang w:eastAsia="hu-HU"/>
              </w:rPr>
              <w:tab/>
            </w:r>
            <w:r w:rsidRPr="007216E3" w:rsidDel="007216E3">
              <w:rPr>
                <w:rFonts w:ascii="Tahoma" w:eastAsia="Calibri" w:hAnsi="Tahoma" w:cs="Tahoma"/>
                <w:b/>
                <w:noProof/>
                <w:lang w:eastAsia="hu-HU"/>
                <w:rPrChange w:id="329" w:author="Németh Balázs" w:date="2018-03-12T10:11:00Z">
                  <w:rPr>
                    <w:rStyle w:val="Hiperhivatkozs"/>
                    <w:rFonts w:ascii="Tahoma" w:eastAsia="Calibri" w:hAnsi="Tahoma" w:cs="Tahoma"/>
                    <w:b/>
                    <w:noProof/>
                    <w:lang w:eastAsia="hu-HU"/>
                  </w:rPr>
                </w:rPrChange>
              </w:rPr>
              <w:delText xml:space="preserve"> </w:delText>
            </w:r>
            <w:r w:rsidRPr="007216E3" w:rsidDel="007216E3">
              <w:rPr>
                <w:rFonts w:ascii="MS UI Gothic" w:eastAsia="MS UI Gothic" w:hAnsi="MS UI Gothic" w:cs="MS UI Gothic" w:hint="eastAsia"/>
                <w:b/>
                <w:noProof/>
                <w:lang w:eastAsia="hu-HU"/>
                <w:rPrChange w:id="330" w:author="Németh Balázs" w:date="2018-03-12T10:11:00Z">
                  <w:rPr>
                    <w:rStyle w:val="Hiperhivatkozs"/>
                    <w:rFonts w:ascii="MS UI Gothic" w:eastAsia="MS UI Gothic" w:hAnsi="MS UI Gothic" w:cs="MS UI Gothic" w:hint="eastAsia"/>
                    <w:b/>
                    <w:noProof/>
                    <w:lang w:eastAsia="hu-HU"/>
                  </w:rPr>
                </w:rPrChange>
              </w:rPr>
              <w:delText>☐</w:delText>
            </w:r>
            <w:r w:rsidRPr="007216E3" w:rsidDel="007216E3">
              <w:rPr>
                <w:rFonts w:ascii="Tahoma" w:eastAsia="Calibri" w:hAnsi="Tahoma" w:cs="Tahoma"/>
                <w:b/>
                <w:noProof/>
                <w:lang w:eastAsia="hu-HU"/>
                <w:rPrChange w:id="331" w:author="Németh Balázs" w:date="2018-03-12T10:11:00Z">
                  <w:rPr>
                    <w:rStyle w:val="Hiperhivatkozs"/>
                    <w:rFonts w:ascii="Tahoma" w:eastAsia="Calibri" w:hAnsi="Tahoma" w:cs="Tahoma"/>
                    <w:b/>
                    <w:noProof/>
                    <w:lang w:eastAsia="hu-HU"/>
                  </w:rPr>
                </w:rPrChange>
              </w:rPr>
              <w:delText xml:space="preserve"> Elosztócsatorna</w:delText>
            </w:r>
            <w:r w:rsidDel="007216E3">
              <w:rPr>
                <w:noProof/>
                <w:webHidden/>
              </w:rPr>
              <w:tab/>
            </w:r>
            <w:r w:rsidR="00D14B94" w:rsidDel="007216E3">
              <w:rPr>
                <w:noProof/>
                <w:webHidden/>
              </w:rPr>
              <w:delText>26</w:delText>
            </w:r>
          </w:del>
        </w:p>
        <w:p w14:paraId="340EAE95" w14:textId="6DA97410" w:rsidR="005538DA" w:rsidDel="007216E3" w:rsidRDefault="005538DA">
          <w:pPr>
            <w:pStyle w:val="TJ1"/>
            <w:rPr>
              <w:del w:id="332" w:author="Németh Balázs" w:date="2018-03-12T10:11:00Z"/>
              <w:rFonts w:eastAsiaTheme="minorEastAsia"/>
              <w:noProof/>
              <w:lang w:eastAsia="hu-HU"/>
            </w:rPr>
          </w:pPr>
          <w:del w:id="333" w:author="Németh Balázs" w:date="2018-03-12T10:11:00Z">
            <w:r w:rsidRPr="007216E3" w:rsidDel="007216E3">
              <w:rPr>
                <w:rFonts w:ascii="Tahoma" w:hAnsi="Tahoma" w:cs="Tahoma"/>
                <w:b/>
                <w:noProof/>
                <w:lang w:eastAsia="hu-HU"/>
                <w:rPrChange w:id="334" w:author="Németh Balázs" w:date="2018-03-12T10:11:00Z">
                  <w:rPr>
                    <w:rStyle w:val="Hiperhivatkozs"/>
                    <w:rFonts w:ascii="Tahoma" w:hAnsi="Tahoma" w:cs="Tahoma"/>
                    <w:b/>
                    <w:noProof/>
                    <w:lang w:eastAsia="hu-HU"/>
                  </w:rPr>
                </w:rPrChange>
              </w:rPr>
              <w:delText>25.</w:delText>
            </w:r>
            <w:r w:rsidDel="007216E3">
              <w:rPr>
                <w:rFonts w:eastAsiaTheme="minorEastAsia"/>
                <w:noProof/>
                <w:lang w:eastAsia="hu-HU"/>
              </w:rPr>
              <w:tab/>
            </w:r>
            <w:r w:rsidRPr="007216E3" w:rsidDel="007216E3">
              <w:rPr>
                <w:rFonts w:ascii="MS UI Gothic" w:eastAsia="MS UI Gothic" w:hAnsi="MS UI Gothic" w:cs="MS UI Gothic" w:hint="eastAsia"/>
                <w:b/>
                <w:noProof/>
                <w:lang w:eastAsia="hu-HU"/>
                <w:rPrChange w:id="335" w:author="Németh Balázs" w:date="2018-03-12T10:11:00Z">
                  <w:rPr>
                    <w:rStyle w:val="Hiperhivatkozs"/>
                    <w:rFonts w:ascii="MS UI Gothic" w:eastAsia="MS UI Gothic" w:hAnsi="MS UI Gothic" w:cs="MS UI Gothic" w:hint="eastAsia"/>
                    <w:b/>
                    <w:noProof/>
                    <w:lang w:eastAsia="hu-HU"/>
                  </w:rPr>
                </w:rPrChange>
              </w:rPr>
              <w:delText>☒</w:delText>
            </w:r>
            <w:r w:rsidRPr="007216E3" w:rsidDel="007216E3">
              <w:rPr>
                <w:rFonts w:ascii="Tahoma" w:eastAsia="Calibri" w:hAnsi="Tahoma" w:cs="Tahoma"/>
                <w:b/>
                <w:noProof/>
                <w:lang w:eastAsia="hu-HU"/>
                <w:rPrChange w:id="336" w:author="Németh Balázs" w:date="2018-03-12T10:11:00Z">
                  <w:rPr>
                    <w:rStyle w:val="Hiperhivatkozs"/>
                    <w:rFonts w:ascii="Tahoma" w:eastAsia="Calibri" w:hAnsi="Tahoma" w:cs="Tahoma"/>
                    <w:b/>
                    <w:noProof/>
                    <w:lang w:eastAsia="hu-HU"/>
                  </w:rPr>
                </w:rPrChange>
              </w:rPr>
              <w:delText xml:space="preserve"> Beömlési típusok</w:delText>
            </w:r>
            <w:r w:rsidDel="007216E3">
              <w:rPr>
                <w:noProof/>
                <w:webHidden/>
              </w:rPr>
              <w:tab/>
            </w:r>
            <w:r w:rsidR="00D14B94" w:rsidDel="007216E3">
              <w:rPr>
                <w:noProof/>
                <w:webHidden/>
              </w:rPr>
              <w:delText>28</w:delText>
            </w:r>
          </w:del>
        </w:p>
        <w:p w14:paraId="324C5E93" w14:textId="18D670C4" w:rsidR="005538DA" w:rsidDel="007216E3" w:rsidRDefault="005538DA">
          <w:pPr>
            <w:pStyle w:val="TJ1"/>
            <w:rPr>
              <w:del w:id="337" w:author="Németh Balázs" w:date="2018-03-12T10:11:00Z"/>
              <w:rFonts w:eastAsiaTheme="minorEastAsia"/>
              <w:noProof/>
              <w:lang w:eastAsia="hu-HU"/>
            </w:rPr>
          </w:pPr>
          <w:del w:id="338" w:author="Németh Balázs" w:date="2018-03-12T10:11:00Z">
            <w:r w:rsidRPr="007216E3" w:rsidDel="007216E3">
              <w:rPr>
                <w:rFonts w:ascii="Tahoma" w:hAnsi="Tahoma" w:cs="Tahoma"/>
                <w:b/>
                <w:noProof/>
                <w:rPrChange w:id="339" w:author="Németh Balázs" w:date="2018-03-12T10:11:00Z">
                  <w:rPr>
                    <w:rStyle w:val="Hiperhivatkozs"/>
                    <w:rFonts w:ascii="Tahoma" w:hAnsi="Tahoma" w:cs="Tahoma"/>
                    <w:b/>
                    <w:noProof/>
                  </w:rPr>
                </w:rPrChange>
              </w:rPr>
              <w:delText>26.</w:delText>
            </w:r>
            <w:r w:rsidDel="007216E3">
              <w:rPr>
                <w:rFonts w:eastAsiaTheme="minorEastAsia"/>
                <w:noProof/>
                <w:lang w:eastAsia="hu-HU"/>
              </w:rPr>
              <w:tab/>
            </w:r>
            <w:r w:rsidRPr="007216E3" w:rsidDel="007216E3">
              <w:rPr>
                <w:rFonts w:ascii="MS Gothic" w:eastAsia="MS Gothic" w:hAnsi="MS Gothic"/>
                <w:b/>
                <w:noProof/>
                <w:rPrChange w:id="340" w:author="Németh Balázs" w:date="2018-03-12T10:11:00Z">
                  <w:rPr>
                    <w:rStyle w:val="Hiperhivatkozs"/>
                    <w:rFonts w:ascii="MS Gothic" w:eastAsia="MS Gothic" w:hAnsi="MS Gothic"/>
                    <w:b/>
                    <w:noProof/>
                  </w:rPr>
                </w:rPrChange>
              </w:rPr>
              <w:delText>☐</w:delText>
            </w:r>
            <w:r w:rsidRPr="007216E3" w:rsidDel="007216E3">
              <w:rPr>
                <w:b/>
                <w:noProof/>
                <w:rPrChange w:id="341" w:author="Németh Balázs" w:date="2018-03-12T10:11:00Z">
                  <w:rPr>
                    <w:rStyle w:val="Hiperhivatkozs"/>
                    <w:b/>
                    <w:noProof/>
                  </w:rPr>
                </w:rPrChange>
              </w:rPr>
              <w:delText xml:space="preserve"> </w:delText>
            </w:r>
            <w:r w:rsidRPr="007216E3" w:rsidDel="007216E3">
              <w:rPr>
                <w:rFonts w:ascii="Tahoma" w:hAnsi="Tahoma" w:cs="Tahoma"/>
                <w:b/>
                <w:noProof/>
                <w:rPrChange w:id="342" w:author="Németh Balázs" w:date="2018-03-12T10:11:00Z">
                  <w:rPr>
                    <w:rStyle w:val="Hiperhivatkozs"/>
                    <w:rFonts w:ascii="Tahoma" w:hAnsi="Tahoma" w:cs="Tahoma"/>
                    <w:b/>
                    <w:noProof/>
                  </w:rPr>
                </w:rPrChange>
              </w:rPr>
              <w:delText>Engusztépő kialakítás</w:delText>
            </w:r>
            <w:r w:rsidDel="007216E3">
              <w:rPr>
                <w:noProof/>
                <w:webHidden/>
              </w:rPr>
              <w:tab/>
            </w:r>
            <w:r w:rsidR="00D14B94" w:rsidDel="007216E3">
              <w:rPr>
                <w:noProof/>
                <w:webHidden/>
              </w:rPr>
              <w:delText>33</w:delText>
            </w:r>
          </w:del>
        </w:p>
        <w:p w14:paraId="36D4FC14" w14:textId="75B0D8DB" w:rsidR="005538DA" w:rsidDel="007216E3" w:rsidRDefault="005538DA">
          <w:pPr>
            <w:pStyle w:val="TJ1"/>
            <w:rPr>
              <w:del w:id="343" w:author="Németh Balázs" w:date="2018-03-12T10:11:00Z"/>
              <w:rFonts w:eastAsiaTheme="minorEastAsia"/>
              <w:noProof/>
              <w:lang w:eastAsia="hu-HU"/>
            </w:rPr>
          </w:pPr>
          <w:del w:id="344" w:author="Németh Balázs" w:date="2018-03-12T10:11:00Z">
            <w:r w:rsidRPr="007216E3" w:rsidDel="007216E3">
              <w:rPr>
                <w:rFonts w:ascii="Tahoma" w:hAnsi="Tahoma" w:cs="Tahoma"/>
                <w:b/>
                <w:noProof/>
                <w:rPrChange w:id="345" w:author="Németh Balázs" w:date="2018-03-12T10:11:00Z">
                  <w:rPr>
                    <w:rStyle w:val="Hiperhivatkozs"/>
                    <w:rFonts w:ascii="Tahoma" w:hAnsi="Tahoma" w:cs="Tahoma"/>
                    <w:b/>
                    <w:noProof/>
                  </w:rPr>
                </w:rPrChange>
              </w:rPr>
              <w:delText>27.</w:delText>
            </w:r>
            <w:r w:rsidDel="007216E3">
              <w:rPr>
                <w:rFonts w:eastAsiaTheme="minorEastAsia"/>
                <w:noProof/>
                <w:lang w:eastAsia="hu-HU"/>
              </w:rPr>
              <w:tab/>
            </w:r>
            <w:r w:rsidRPr="007216E3" w:rsidDel="007216E3">
              <w:rPr>
                <w:rFonts w:ascii="MS UI Gothic" w:eastAsia="MS UI Gothic" w:hAnsi="MS UI Gothic" w:cs="MS UI Gothic" w:hint="eastAsia"/>
                <w:b/>
                <w:noProof/>
                <w:rPrChange w:id="346" w:author="Németh Balázs" w:date="2018-03-12T10:11:00Z">
                  <w:rPr>
                    <w:rStyle w:val="Hiperhivatkozs"/>
                    <w:rFonts w:ascii="MS UI Gothic" w:eastAsia="MS UI Gothic" w:hAnsi="MS UI Gothic" w:cs="MS UI Gothic" w:hint="eastAsia"/>
                    <w:b/>
                    <w:noProof/>
                  </w:rPr>
                </w:rPrChange>
              </w:rPr>
              <w:delText>☐</w:delText>
            </w:r>
            <w:r w:rsidRPr="007216E3" w:rsidDel="007216E3">
              <w:rPr>
                <w:rFonts w:ascii="Tahoma" w:hAnsi="Tahoma" w:cs="Tahoma"/>
                <w:b/>
                <w:noProof/>
                <w:rPrChange w:id="347" w:author="Németh Balázs" w:date="2018-03-12T10:11:00Z">
                  <w:rPr>
                    <w:rStyle w:val="Hiperhivatkozs"/>
                    <w:rFonts w:ascii="Tahoma" w:hAnsi="Tahoma" w:cs="Tahoma"/>
                    <w:b/>
                    <w:noProof/>
                  </w:rPr>
                </w:rPrChange>
              </w:rPr>
              <w:delText xml:space="preserve"> Forró csatorna</w:delText>
            </w:r>
            <w:r w:rsidDel="007216E3">
              <w:rPr>
                <w:noProof/>
                <w:webHidden/>
              </w:rPr>
              <w:tab/>
            </w:r>
            <w:r w:rsidR="00D14B94" w:rsidDel="007216E3">
              <w:rPr>
                <w:noProof/>
                <w:webHidden/>
              </w:rPr>
              <w:delText>34</w:delText>
            </w:r>
          </w:del>
        </w:p>
        <w:p w14:paraId="23D75A78" w14:textId="1C7C389B" w:rsidR="005538DA" w:rsidDel="007216E3" w:rsidRDefault="005538DA">
          <w:pPr>
            <w:pStyle w:val="TJ1"/>
            <w:rPr>
              <w:del w:id="348" w:author="Németh Balázs" w:date="2018-03-12T10:11:00Z"/>
              <w:rFonts w:eastAsiaTheme="minorEastAsia"/>
              <w:noProof/>
              <w:lang w:eastAsia="hu-HU"/>
            </w:rPr>
          </w:pPr>
          <w:del w:id="349" w:author="Németh Balázs" w:date="2018-03-12T10:11:00Z">
            <w:r w:rsidRPr="007216E3" w:rsidDel="007216E3">
              <w:rPr>
                <w:rFonts w:ascii="Tahoma" w:hAnsi="Tahoma" w:cs="Tahoma"/>
                <w:b/>
                <w:noProof/>
                <w:rPrChange w:id="350" w:author="Németh Balázs" w:date="2018-03-12T10:11:00Z">
                  <w:rPr>
                    <w:rStyle w:val="Hiperhivatkozs"/>
                    <w:rFonts w:ascii="Tahoma" w:hAnsi="Tahoma" w:cs="Tahoma"/>
                    <w:b/>
                    <w:noProof/>
                  </w:rPr>
                </w:rPrChange>
              </w:rPr>
              <w:delText>28.</w:delText>
            </w:r>
            <w:r w:rsidDel="007216E3">
              <w:rPr>
                <w:rFonts w:eastAsiaTheme="minorEastAsia"/>
                <w:noProof/>
                <w:lang w:eastAsia="hu-HU"/>
              </w:rPr>
              <w:tab/>
            </w:r>
            <w:r w:rsidRPr="007216E3" w:rsidDel="007216E3">
              <w:rPr>
                <w:rFonts w:ascii="Tahoma" w:hAnsi="Tahoma" w:cs="Tahoma"/>
                <w:b/>
                <w:noProof/>
                <w:rPrChange w:id="351" w:author="Németh Balázs" w:date="2018-03-12T10:11:00Z">
                  <w:rPr>
                    <w:rStyle w:val="Hiperhivatkozs"/>
                    <w:rFonts w:ascii="Tahoma" w:hAnsi="Tahoma" w:cs="Tahoma"/>
                    <w:b/>
                    <w:noProof/>
                  </w:rPr>
                </w:rPrChange>
              </w:rPr>
              <w:delText xml:space="preserve"> </w:delText>
            </w:r>
            <w:r w:rsidRPr="007216E3" w:rsidDel="007216E3">
              <w:rPr>
                <w:rFonts w:ascii="MS Gothic" w:eastAsia="MS Gothic" w:hAnsi="MS Gothic"/>
                <w:b/>
                <w:noProof/>
                <w:rPrChange w:id="352" w:author="Németh Balázs" w:date="2018-03-12T10:11:00Z">
                  <w:rPr>
                    <w:rStyle w:val="Hiperhivatkozs"/>
                    <w:rFonts w:ascii="MS Gothic" w:eastAsia="MS Gothic" w:hAnsi="MS Gothic"/>
                    <w:b/>
                    <w:noProof/>
                  </w:rPr>
                </w:rPrChange>
              </w:rPr>
              <w:delText>☒</w:delText>
            </w:r>
            <w:r w:rsidRPr="007216E3" w:rsidDel="007216E3">
              <w:rPr>
                <w:b/>
                <w:noProof/>
                <w:rPrChange w:id="353" w:author="Németh Balázs" w:date="2018-03-12T10:11:00Z">
                  <w:rPr>
                    <w:rStyle w:val="Hiperhivatkozs"/>
                    <w:b/>
                    <w:noProof/>
                  </w:rPr>
                </w:rPrChange>
              </w:rPr>
              <w:delText xml:space="preserve"> </w:delText>
            </w:r>
            <w:r w:rsidRPr="007216E3" w:rsidDel="007216E3">
              <w:rPr>
                <w:rFonts w:ascii="Tahoma" w:hAnsi="Tahoma" w:cs="Tahoma"/>
                <w:b/>
                <w:noProof/>
                <w:rPrChange w:id="354" w:author="Németh Balázs" w:date="2018-03-12T10:11:00Z">
                  <w:rPr>
                    <w:rStyle w:val="Hiperhivatkozs"/>
                    <w:rFonts w:ascii="Tahoma" w:hAnsi="Tahoma" w:cs="Tahoma"/>
                    <w:b/>
                    <w:noProof/>
                  </w:rPr>
                </w:rPrChange>
              </w:rPr>
              <w:delText>Elektromos csatlakozás</w:delText>
            </w:r>
            <w:r w:rsidDel="007216E3">
              <w:rPr>
                <w:noProof/>
                <w:webHidden/>
              </w:rPr>
              <w:tab/>
            </w:r>
            <w:r w:rsidR="00D14B94" w:rsidDel="007216E3">
              <w:rPr>
                <w:noProof/>
                <w:webHidden/>
              </w:rPr>
              <w:delText>36</w:delText>
            </w:r>
          </w:del>
        </w:p>
        <w:p w14:paraId="17B660D9" w14:textId="64944D46" w:rsidR="005538DA" w:rsidDel="007216E3" w:rsidRDefault="005538DA">
          <w:pPr>
            <w:pStyle w:val="TJ1"/>
            <w:rPr>
              <w:del w:id="355" w:author="Németh Balázs" w:date="2018-03-12T10:11:00Z"/>
              <w:rFonts w:eastAsiaTheme="minorEastAsia"/>
              <w:noProof/>
              <w:lang w:eastAsia="hu-HU"/>
            </w:rPr>
          </w:pPr>
          <w:del w:id="356" w:author="Németh Balázs" w:date="2018-03-12T10:11:00Z">
            <w:r w:rsidRPr="007216E3" w:rsidDel="007216E3">
              <w:rPr>
                <w:rFonts w:ascii="Tahoma" w:hAnsi="Tahoma" w:cs="Tahoma"/>
                <w:b/>
                <w:noProof/>
                <w:rPrChange w:id="357" w:author="Németh Balázs" w:date="2018-03-12T10:11:00Z">
                  <w:rPr>
                    <w:rStyle w:val="Hiperhivatkozs"/>
                    <w:rFonts w:ascii="Tahoma" w:hAnsi="Tahoma" w:cs="Tahoma"/>
                    <w:b/>
                    <w:noProof/>
                  </w:rPr>
                </w:rPrChange>
              </w:rPr>
              <w:delText>29.</w:delText>
            </w:r>
            <w:r w:rsidDel="007216E3">
              <w:rPr>
                <w:rFonts w:eastAsiaTheme="minorEastAsia"/>
                <w:noProof/>
                <w:lang w:eastAsia="hu-HU"/>
              </w:rPr>
              <w:tab/>
            </w:r>
            <w:r w:rsidRPr="007216E3" w:rsidDel="007216E3">
              <w:rPr>
                <w:rFonts w:ascii="Tahoma" w:hAnsi="Tahoma" w:cs="Tahoma"/>
                <w:b/>
                <w:noProof/>
                <w:rPrChange w:id="358" w:author="Németh Balázs" w:date="2018-03-12T10:11:00Z">
                  <w:rPr>
                    <w:rStyle w:val="Hiperhivatkozs"/>
                    <w:rFonts w:ascii="Tahoma" w:hAnsi="Tahoma" w:cs="Tahoma"/>
                    <w:b/>
                    <w:noProof/>
                  </w:rPr>
                </w:rPrChange>
              </w:rPr>
              <w:delText xml:space="preserve">  </w:delText>
            </w:r>
            <w:r w:rsidRPr="007216E3" w:rsidDel="007216E3">
              <w:rPr>
                <w:rFonts w:ascii="MS UI Gothic" w:eastAsia="MS UI Gothic" w:hAnsi="MS UI Gothic" w:cs="MS UI Gothic"/>
                <w:b/>
                <w:noProof/>
                <w:lang w:eastAsia="hu-HU"/>
                <w:rPrChange w:id="359" w:author="Németh Balázs" w:date="2018-03-12T10:11:00Z">
                  <w:rPr>
                    <w:rStyle w:val="Hiperhivatkozs"/>
                    <w:rFonts w:ascii="MS UI Gothic" w:eastAsia="MS UI Gothic" w:hAnsi="MS UI Gothic" w:cs="MS UI Gothic"/>
                    <w:b/>
                    <w:noProof/>
                    <w:lang w:eastAsia="hu-HU"/>
                  </w:rPr>
                </w:rPrChange>
              </w:rPr>
              <w:delText>☐</w:delText>
            </w:r>
            <w:r w:rsidRPr="007216E3" w:rsidDel="007216E3">
              <w:rPr>
                <w:rFonts w:ascii="Tahoma" w:hAnsi="Tahoma" w:cs="Tahoma"/>
                <w:b/>
                <w:noProof/>
                <w:lang w:eastAsia="hu-HU"/>
                <w:rPrChange w:id="360" w:author="Németh Balázs" w:date="2018-03-12T10:11:00Z">
                  <w:rPr>
                    <w:rStyle w:val="Hiperhivatkozs"/>
                    <w:rFonts w:ascii="Tahoma" w:hAnsi="Tahoma" w:cs="Tahoma"/>
                    <w:b/>
                    <w:noProof/>
                    <w:lang w:eastAsia="hu-HU"/>
                  </w:rPr>
                </w:rPrChange>
              </w:rPr>
              <w:delText xml:space="preserve"> Elektromos bekötés</w:delText>
            </w:r>
            <w:r w:rsidDel="007216E3">
              <w:rPr>
                <w:noProof/>
                <w:webHidden/>
              </w:rPr>
              <w:tab/>
            </w:r>
            <w:r w:rsidR="00D14B94" w:rsidDel="007216E3">
              <w:rPr>
                <w:noProof/>
                <w:webHidden/>
              </w:rPr>
              <w:delText>39</w:delText>
            </w:r>
          </w:del>
        </w:p>
        <w:p w14:paraId="4AAE2199" w14:textId="286574C3" w:rsidR="005538DA" w:rsidDel="007216E3" w:rsidRDefault="005538DA">
          <w:pPr>
            <w:pStyle w:val="TJ1"/>
            <w:rPr>
              <w:del w:id="361" w:author="Németh Balázs" w:date="2018-03-12T10:11:00Z"/>
              <w:rFonts w:eastAsiaTheme="minorEastAsia"/>
              <w:noProof/>
              <w:lang w:eastAsia="hu-HU"/>
            </w:rPr>
          </w:pPr>
          <w:del w:id="362" w:author="Németh Balázs" w:date="2018-03-12T10:11:00Z">
            <w:r w:rsidRPr="007216E3" w:rsidDel="007216E3">
              <w:rPr>
                <w:rFonts w:ascii="Tahoma" w:hAnsi="Tahoma" w:cs="Tahoma"/>
                <w:b/>
                <w:noProof/>
                <w:lang w:eastAsia="hu-HU"/>
                <w:rPrChange w:id="363" w:author="Németh Balázs" w:date="2018-03-12T10:11:00Z">
                  <w:rPr>
                    <w:rStyle w:val="Hiperhivatkozs"/>
                    <w:rFonts w:ascii="Tahoma" w:hAnsi="Tahoma" w:cs="Tahoma"/>
                    <w:b/>
                    <w:noProof/>
                    <w:lang w:eastAsia="hu-HU"/>
                  </w:rPr>
                </w:rPrChange>
              </w:rPr>
              <w:delText>30.</w:delText>
            </w:r>
            <w:r w:rsidDel="007216E3">
              <w:rPr>
                <w:rFonts w:eastAsiaTheme="minorEastAsia"/>
                <w:noProof/>
                <w:lang w:eastAsia="hu-HU"/>
              </w:rPr>
              <w:tab/>
            </w:r>
            <w:r w:rsidRPr="007216E3" w:rsidDel="007216E3">
              <w:rPr>
                <w:rFonts w:ascii="MS UI Gothic" w:eastAsia="MS UI Gothic" w:hAnsi="MS UI Gothic" w:cs="MS UI Gothic"/>
                <w:b/>
                <w:noProof/>
                <w:lang w:eastAsia="hu-HU"/>
                <w:rPrChange w:id="364" w:author="Németh Balázs" w:date="2018-03-12T10:11:00Z">
                  <w:rPr>
                    <w:rStyle w:val="Hiperhivatkozs"/>
                    <w:rFonts w:ascii="MS UI Gothic" w:eastAsia="MS UI Gothic" w:hAnsi="MS UI Gothic" w:cs="MS UI Gothic"/>
                    <w:b/>
                    <w:noProof/>
                    <w:lang w:eastAsia="hu-HU"/>
                  </w:rPr>
                </w:rPrChange>
              </w:rPr>
              <w:delText>☒</w:delText>
            </w:r>
            <w:r w:rsidRPr="007216E3" w:rsidDel="007216E3">
              <w:rPr>
                <w:rFonts w:ascii="Tahoma" w:hAnsi="Tahoma" w:cs="Tahoma"/>
                <w:b/>
                <w:noProof/>
                <w:lang w:eastAsia="hu-HU"/>
                <w:rPrChange w:id="365" w:author="Németh Balázs" w:date="2018-03-12T10:11:00Z">
                  <w:rPr>
                    <w:rStyle w:val="Hiperhivatkozs"/>
                    <w:rFonts w:ascii="Tahoma" w:hAnsi="Tahoma" w:cs="Tahoma"/>
                    <w:b/>
                    <w:noProof/>
                    <w:lang w:eastAsia="hu-HU"/>
                  </w:rPr>
                </w:rPrChange>
              </w:rPr>
              <w:delText xml:space="preserve"> Vízcsatlakozás</w:delText>
            </w:r>
            <w:r w:rsidDel="007216E3">
              <w:rPr>
                <w:noProof/>
                <w:webHidden/>
              </w:rPr>
              <w:tab/>
            </w:r>
            <w:r w:rsidR="00D14B94" w:rsidDel="007216E3">
              <w:rPr>
                <w:noProof/>
                <w:webHidden/>
              </w:rPr>
              <w:delText>40</w:delText>
            </w:r>
          </w:del>
        </w:p>
        <w:p w14:paraId="154BD056" w14:textId="573D19C1" w:rsidR="005538DA" w:rsidDel="007216E3" w:rsidRDefault="005538DA">
          <w:pPr>
            <w:pStyle w:val="TJ1"/>
            <w:rPr>
              <w:del w:id="366" w:author="Németh Balázs" w:date="2018-03-12T10:11:00Z"/>
              <w:rFonts w:eastAsiaTheme="minorEastAsia"/>
              <w:noProof/>
              <w:lang w:eastAsia="hu-HU"/>
            </w:rPr>
          </w:pPr>
          <w:del w:id="367" w:author="Németh Balázs" w:date="2018-03-12T10:11:00Z">
            <w:r w:rsidDel="007216E3">
              <w:rPr>
                <w:noProof/>
                <w:webHidden/>
              </w:rPr>
              <w:tab/>
            </w:r>
            <w:r w:rsidR="00D14B94" w:rsidDel="007216E3">
              <w:rPr>
                <w:noProof/>
                <w:webHidden/>
              </w:rPr>
              <w:delText>40</w:delText>
            </w:r>
          </w:del>
        </w:p>
        <w:p w14:paraId="18844059" w14:textId="5E11F4CD" w:rsidR="005538DA" w:rsidDel="007216E3" w:rsidRDefault="005538DA">
          <w:pPr>
            <w:pStyle w:val="TJ1"/>
            <w:rPr>
              <w:del w:id="368" w:author="Németh Balázs" w:date="2018-03-12T10:11:00Z"/>
              <w:rFonts w:eastAsiaTheme="minorEastAsia"/>
              <w:noProof/>
              <w:lang w:eastAsia="hu-HU"/>
            </w:rPr>
          </w:pPr>
          <w:del w:id="369" w:author="Németh Balázs" w:date="2018-03-12T10:11:00Z">
            <w:r w:rsidRPr="007216E3" w:rsidDel="007216E3">
              <w:rPr>
                <w:rFonts w:ascii="Tahoma" w:hAnsi="Tahoma" w:cs="Tahoma"/>
                <w:b/>
                <w:noProof/>
                <w:lang w:eastAsia="hu-HU"/>
                <w:rPrChange w:id="370" w:author="Németh Balázs" w:date="2018-03-12T10:11:00Z">
                  <w:rPr>
                    <w:rStyle w:val="Hiperhivatkozs"/>
                    <w:rFonts w:ascii="Tahoma" w:hAnsi="Tahoma" w:cs="Tahoma"/>
                    <w:b/>
                    <w:noProof/>
                    <w:lang w:eastAsia="hu-HU"/>
                  </w:rPr>
                </w:rPrChange>
              </w:rPr>
              <w:delText>31.</w:delText>
            </w:r>
            <w:r w:rsidDel="007216E3">
              <w:rPr>
                <w:rFonts w:eastAsiaTheme="minorEastAsia"/>
                <w:noProof/>
                <w:lang w:eastAsia="hu-HU"/>
              </w:rPr>
              <w:tab/>
            </w:r>
            <w:r w:rsidRPr="007216E3" w:rsidDel="007216E3">
              <w:rPr>
                <w:rFonts w:ascii="MS UI Gothic" w:eastAsia="MS UI Gothic" w:hAnsi="MS UI Gothic" w:cs="MS UI Gothic" w:hint="eastAsia"/>
                <w:b/>
                <w:noProof/>
                <w:lang w:eastAsia="hu-HU"/>
                <w:rPrChange w:id="371" w:author="Németh Balázs" w:date="2018-03-12T10:11:00Z">
                  <w:rPr>
                    <w:rStyle w:val="Hiperhivatkozs"/>
                    <w:rFonts w:ascii="MS UI Gothic" w:eastAsia="MS UI Gothic" w:hAnsi="MS UI Gothic" w:cs="MS UI Gothic" w:hint="eastAsia"/>
                    <w:b/>
                    <w:noProof/>
                    <w:lang w:eastAsia="hu-HU"/>
                  </w:rPr>
                </w:rPrChange>
              </w:rPr>
              <w:delText>☒</w:delText>
            </w:r>
            <w:r w:rsidRPr="007216E3" w:rsidDel="007216E3">
              <w:rPr>
                <w:rFonts w:ascii="Tahoma" w:hAnsi="Tahoma" w:cs="Tahoma"/>
                <w:b/>
                <w:noProof/>
                <w:lang w:eastAsia="hu-HU"/>
                <w:rPrChange w:id="372" w:author="Németh Balázs" w:date="2018-03-12T10:11:00Z">
                  <w:rPr>
                    <w:rStyle w:val="Hiperhivatkozs"/>
                    <w:rFonts w:ascii="Tahoma" w:hAnsi="Tahoma" w:cs="Tahoma"/>
                    <w:b/>
                    <w:noProof/>
                    <w:lang w:eastAsia="hu-HU"/>
                  </w:rPr>
                </w:rPrChange>
              </w:rPr>
              <w:delText xml:space="preserve"> Hűtés</w:delText>
            </w:r>
            <w:r w:rsidDel="007216E3">
              <w:rPr>
                <w:noProof/>
                <w:webHidden/>
              </w:rPr>
              <w:tab/>
            </w:r>
            <w:r w:rsidR="00D14B94" w:rsidDel="007216E3">
              <w:rPr>
                <w:noProof/>
                <w:webHidden/>
              </w:rPr>
              <w:delText>43</w:delText>
            </w:r>
          </w:del>
        </w:p>
        <w:p w14:paraId="24A5464A" w14:textId="71E947B1" w:rsidR="005538DA" w:rsidDel="007216E3" w:rsidRDefault="005538DA">
          <w:pPr>
            <w:pStyle w:val="TJ1"/>
            <w:rPr>
              <w:del w:id="373" w:author="Németh Balázs" w:date="2018-03-12T10:11:00Z"/>
              <w:rFonts w:eastAsiaTheme="minorEastAsia"/>
              <w:noProof/>
              <w:lang w:eastAsia="hu-HU"/>
            </w:rPr>
          </w:pPr>
          <w:del w:id="374" w:author="Németh Balázs" w:date="2018-03-12T10:11:00Z">
            <w:r w:rsidRPr="007216E3" w:rsidDel="007216E3">
              <w:rPr>
                <w:rFonts w:ascii="Tahoma" w:hAnsi="Tahoma" w:cs="Tahoma"/>
                <w:b/>
                <w:noProof/>
                <w:lang w:eastAsia="hu-HU"/>
                <w:rPrChange w:id="375" w:author="Németh Balázs" w:date="2018-03-12T10:11:00Z">
                  <w:rPr>
                    <w:rStyle w:val="Hiperhivatkozs"/>
                    <w:rFonts w:ascii="Tahoma" w:hAnsi="Tahoma" w:cs="Tahoma"/>
                    <w:b/>
                    <w:noProof/>
                    <w:lang w:eastAsia="hu-HU"/>
                  </w:rPr>
                </w:rPrChange>
              </w:rPr>
              <w:delText>32.</w:delText>
            </w:r>
            <w:r w:rsidDel="007216E3">
              <w:rPr>
                <w:rFonts w:eastAsiaTheme="minorEastAsia"/>
                <w:noProof/>
                <w:lang w:eastAsia="hu-HU"/>
              </w:rPr>
              <w:tab/>
            </w:r>
            <w:r w:rsidRPr="007216E3" w:rsidDel="007216E3">
              <w:rPr>
                <w:rFonts w:ascii="MS Gothic" w:eastAsia="MS Gothic" w:hAnsi="MS Gothic" w:cs="Tahoma"/>
                <w:b/>
                <w:noProof/>
                <w:lang w:eastAsia="hu-HU"/>
                <w:rPrChange w:id="376" w:author="Németh Balázs" w:date="2018-03-12T10:11:00Z">
                  <w:rPr>
                    <w:rStyle w:val="Hiperhivatkozs"/>
                    <w:rFonts w:ascii="MS Gothic" w:eastAsia="MS Gothic" w:hAnsi="MS Gothic" w:cs="Tahoma"/>
                    <w:b/>
                    <w:noProof/>
                    <w:lang w:eastAsia="hu-HU"/>
                  </w:rPr>
                </w:rPrChange>
              </w:rPr>
              <w:delText>☒</w:delText>
            </w:r>
            <w:r w:rsidRPr="007216E3" w:rsidDel="007216E3">
              <w:rPr>
                <w:rFonts w:ascii="Tahoma" w:hAnsi="Tahoma" w:cs="Tahoma"/>
                <w:b/>
                <w:noProof/>
                <w:lang w:eastAsia="hu-HU"/>
                <w:rPrChange w:id="377" w:author="Németh Balázs" w:date="2018-03-12T10:11:00Z">
                  <w:rPr>
                    <w:rStyle w:val="Hiperhivatkozs"/>
                    <w:rFonts w:ascii="Tahoma" w:hAnsi="Tahoma" w:cs="Tahoma"/>
                    <w:b/>
                    <w:noProof/>
                    <w:lang w:eastAsia="hu-HU"/>
                  </w:rPr>
                </w:rPrChange>
              </w:rPr>
              <w:delText xml:space="preserve"> Záró és terelődugó</w:delText>
            </w:r>
            <w:r w:rsidDel="007216E3">
              <w:rPr>
                <w:noProof/>
                <w:webHidden/>
              </w:rPr>
              <w:tab/>
            </w:r>
            <w:r w:rsidR="00D14B94" w:rsidDel="007216E3">
              <w:rPr>
                <w:noProof/>
                <w:webHidden/>
              </w:rPr>
              <w:delText>44</w:delText>
            </w:r>
          </w:del>
        </w:p>
        <w:p w14:paraId="738641F2" w14:textId="1D704EBC" w:rsidR="005538DA" w:rsidDel="007216E3" w:rsidRDefault="005538DA">
          <w:pPr>
            <w:pStyle w:val="TJ1"/>
            <w:rPr>
              <w:del w:id="378" w:author="Németh Balázs" w:date="2018-03-12T10:11:00Z"/>
              <w:rFonts w:eastAsiaTheme="minorEastAsia"/>
              <w:noProof/>
              <w:lang w:eastAsia="hu-HU"/>
            </w:rPr>
          </w:pPr>
          <w:del w:id="379" w:author="Németh Balázs" w:date="2018-03-12T10:11:00Z">
            <w:r w:rsidRPr="007216E3" w:rsidDel="007216E3">
              <w:rPr>
                <w:rFonts w:ascii="Tahoma" w:hAnsi="Tahoma" w:cs="Tahoma"/>
                <w:b/>
                <w:noProof/>
                <w:lang w:eastAsia="hu-HU"/>
                <w:rPrChange w:id="380" w:author="Németh Balázs" w:date="2018-03-12T10:11:00Z">
                  <w:rPr>
                    <w:rStyle w:val="Hiperhivatkozs"/>
                    <w:rFonts w:ascii="Tahoma" w:hAnsi="Tahoma" w:cs="Tahoma"/>
                    <w:b/>
                    <w:noProof/>
                    <w:lang w:eastAsia="hu-HU"/>
                  </w:rPr>
                </w:rPrChange>
              </w:rPr>
              <w:delText>33.</w:delText>
            </w:r>
            <w:r w:rsidDel="007216E3">
              <w:rPr>
                <w:rFonts w:eastAsiaTheme="minorEastAsia"/>
                <w:noProof/>
                <w:lang w:eastAsia="hu-HU"/>
              </w:rPr>
              <w:tab/>
            </w:r>
            <w:r w:rsidRPr="007216E3" w:rsidDel="007216E3">
              <w:rPr>
                <w:rFonts w:ascii="MS Gothic" w:eastAsia="MS Gothic" w:hAnsi="MS Gothic" w:cs="Tahoma"/>
                <w:b/>
                <w:noProof/>
                <w:lang w:eastAsia="hu-HU"/>
                <w:rPrChange w:id="381" w:author="Németh Balázs" w:date="2018-03-12T10:11:00Z">
                  <w:rPr>
                    <w:rStyle w:val="Hiperhivatkozs"/>
                    <w:rFonts w:ascii="MS Gothic" w:eastAsia="MS Gothic" w:hAnsi="MS Gothic" w:cs="Tahoma"/>
                    <w:b/>
                    <w:noProof/>
                    <w:lang w:eastAsia="hu-HU"/>
                  </w:rPr>
                </w:rPrChange>
              </w:rPr>
              <w:delText>☐</w:delText>
            </w:r>
            <w:r w:rsidRPr="007216E3" w:rsidDel="007216E3">
              <w:rPr>
                <w:rFonts w:ascii="Tahoma" w:hAnsi="Tahoma" w:cs="Tahoma"/>
                <w:b/>
                <w:noProof/>
                <w:lang w:eastAsia="hu-HU"/>
                <w:rPrChange w:id="382" w:author="Németh Balázs" w:date="2018-03-12T10:11:00Z">
                  <w:rPr>
                    <w:rStyle w:val="Hiperhivatkozs"/>
                    <w:rFonts w:ascii="Tahoma" w:hAnsi="Tahoma" w:cs="Tahoma"/>
                    <w:b/>
                    <w:noProof/>
                    <w:lang w:eastAsia="hu-HU"/>
                  </w:rPr>
                </w:rPrChange>
              </w:rPr>
              <w:delText xml:space="preserve"> Mag hűtés</w:delText>
            </w:r>
            <w:r w:rsidDel="007216E3">
              <w:rPr>
                <w:noProof/>
                <w:webHidden/>
              </w:rPr>
              <w:tab/>
            </w:r>
            <w:r w:rsidR="00D14B94" w:rsidDel="007216E3">
              <w:rPr>
                <w:noProof/>
                <w:webHidden/>
              </w:rPr>
              <w:delText>46</w:delText>
            </w:r>
          </w:del>
        </w:p>
        <w:p w14:paraId="009CE28B" w14:textId="78893878" w:rsidR="005538DA" w:rsidDel="007216E3" w:rsidRDefault="005538DA">
          <w:pPr>
            <w:pStyle w:val="TJ1"/>
            <w:rPr>
              <w:del w:id="383" w:author="Németh Balázs" w:date="2018-03-12T10:11:00Z"/>
              <w:rFonts w:eastAsiaTheme="minorEastAsia"/>
              <w:noProof/>
              <w:lang w:eastAsia="hu-HU"/>
            </w:rPr>
          </w:pPr>
          <w:del w:id="384" w:author="Németh Balázs" w:date="2018-03-12T10:11:00Z">
            <w:r w:rsidRPr="007216E3" w:rsidDel="007216E3">
              <w:rPr>
                <w:rFonts w:ascii="Tahoma" w:hAnsi="Tahoma" w:cs="Tahoma"/>
                <w:b/>
                <w:noProof/>
                <w:lang w:eastAsia="hu-HU"/>
                <w:rPrChange w:id="385" w:author="Németh Balázs" w:date="2018-03-12T10:11:00Z">
                  <w:rPr>
                    <w:rStyle w:val="Hiperhivatkozs"/>
                    <w:rFonts w:ascii="Tahoma" w:hAnsi="Tahoma" w:cs="Tahoma"/>
                    <w:b/>
                    <w:noProof/>
                    <w:lang w:eastAsia="hu-HU"/>
                  </w:rPr>
                </w:rPrChange>
              </w:rPr>
              <w:delText>34.</w:delText>
            </w:r>
            <w:r w:rsidDel="007216E3">
              <w:rPr>
                <w:rFonts w:eastAsiaTheme="minorEastAsia"/>
                <w:noProof/>
                <w:lang w:eastAsia="hu-HU"/>
              </w:rPr>
              <w:tab/>
            </w:r>
            <w:r w:rsidRPr="007216E3" w:rsidDel="007216E3">
              <w:rPr>
                <w:rFonts w:ascii="MS UI Gothic" w:eastAsia="MS UI Gothic" w:hAnsi="MS UI Gothic" w:cs="MS UI Gothic" w:hint="eastAsia"/>
                <w:b/>
                <w:noProof/>
                <w:lang w:eastAsia="hu-HU"/>
                <w:rPrChange w:id="386" w:author="Németh Balázs" w:date="2018-03-12T10:11:00Z">
                  <w:rPr>
                    <w:rStyle w:val="Hiperhivatkozs"/>
                    <w:rFonts w:ascii="MS UI Gothic" w:eastAsia="MS UI Gothic" w:hAnsi="MS UI Gothic" w:cs="MS UI Gothic" w:hint="eastAsia"/>
                    <w:b/>
                    <w:noProof/>
                    <w:lang w:eastAsia="hu-HU"/>
                  </w:rPr>
                </w:rPrChange>
              </w:rPr>
              <w:delText>☒</w:delText>
            </w:r>
            <w:r w:rsidRPr="007216E3" w:rsidDel="007216E3">
              <w:rPr>
                <w:rFonts w:ascii="Tahoma" w:hAnsi="Tahoma" w:cs="Tahoma"/>
                <w:b/>
                <w:noProof/>
                <w:lang w:eastAsia="hu-HU"/>
                <w:rPrChange w:id="387" w:author="Németh Balázs" w:date="2018-03-12T10:11:00Z">
                  <w:rPr>
                    <w:rStyle w:val="Hiperhivatkozs"/>
                    <w:rFonts w:ascii="Tahoma" w:hAnsi="Tahoma" w:cs="Tahoma"/>
                    <w:b/>
                    <w:noProof/>
                    <w:lang w:eastAsia="hu-HU"/>
                  </w:rPr>
                </w:rPrChange>
              </w:rPr>
              <w:delText xml:space="preserve"> Vízkörök tömítése</w:delText>
            </w:r>
            <w:r w:rsidDel="007216E3">
              <w:rPr>
                <w:noProof/>
                <w:webHidden/>
              </w:rPr>
              <w:tab/>
            </w:r>
            <w:r w:rsidR="00D14B94" w:rsidDel="007216E3">
              <w:rPr>
                <w:noProof/>
                <w:webHidden/>
              </w:rPr>
              <w:delText>48</w:delText>
            </w:r>
          </w:del>
        </w:p>
        <w:p w14:paraId="1DABAB44" w14:textId="434839F2" w:rsidR="005538DA" w:rsidDel="007216E3" w:rsidRDefault="005538DA">
          <w:pPr>
            <w:pStyle w:val="TJ1"/>
            <w:rPr>
              <w:del w:id="388" w:author="Németh Balázs" w:date="2018-03-12T10:11:00Z"/>
              <w:rFonts w:eastAsiaTheme="minorEastAsia"/>
              <w:noProof/>
              <w:lang w:eastAsia="hu-HU"/>
            </w:rPr>
          </w:pPr>
          <w:del w:id="389" w:author="Németh Balázs" w:date="2018-03-12T10:11:00Z">
            <w:r w:rsidDel="007216E3">
              <w:rPr>
                <w:noProof/>
                <w:webHidden/>
              </w:rPr>
              <w:tab/>
            </w:r>
            <w:r w:rsidR="00D14B94" w:rsidDel="007216E3">
              <w:rPr>
                <w:noProof/>
                <w:webHidden/>
              </w:rPr>
              <w:delText>48</w:delText>
            </w:r>
          </w:del>
        </w:p>
        <w:p w14:paraId="5DD60F18" w14:textId="44E3D78C" w:rsidR="005538DA" w:rsidDel="007216E3" w:rsidRDefault="005538DA">
          <w:pPr>
            <w:pStyle w:val="TJ1"/>
            <w:rPr>
              <w:del w:id="390" w:author="Németh Balázs" w:date="2018-03-12T10:11:00Z"/>
              <w:rFonts w:eastAsiaTheme="minorEastAsia"/>
              <w:noProof/>
              <w:lang w:eastAsia="hu-HU"/>
            </w:rPr>
          </w:pPr>
          <w:del w:id="391" w:author="Németh Balázs" w:date="2018-03-12T10:11:00Z">
            <w:r w:rsidDel="007216E3">
              <w:rPr>
                <w:noProof/>
                <w:webHidden/>
              </w:rPr>
              <w:tab/>
            </w:r>
            <w:r w:rsidR="00D14B94" w:rsidDel="007216E3">
              <w:rPr>
                <w:noProof/>
                <w:webHidden/>
              </w:rPr>
              <w:delText>48</w:delText>
            </w:r>
          </w:del>
        </w:p>
        <w:p w14:paraId="780DE452" w14:textId="73D0FF81" w:rsidR="005538DA" w:rsidDel="007216E3" w:rsidRDefault="005538DA">
          <w:pPr>
            <w:pStyle w:val="TJ1"/>
            <w:rPr>
              <w:del w:id="392" w:author="Németh Balázs" w:date="2018-03-12T10:11:00Z"/>
              <w:rFonts w:eastAsiaTheme="minorEastAsia"/>
              <w:noProof/>
              <w:lang w:eastAsia="hu-HU"/>
            </w:rPr>
          </w:pPr>
          <w:del w:id="393" w:author="Németh Balázs" w:date="2018-03-12T10:11:00Z">
            <w:r w:rsidRPr="007216E3" w:rsidDel="007216E3">
              <w:rPr>
                <w:rFonts w:ascii="Tahoma" w:hAnsi="Tahoma" w:cs="Tahoma"/>
                <w:b/>
                <w:noProof/>
                <w:lang w:eastAsia="hu-HU"/>
                <w:rPrChange w:id="394" w:author="Németh Balázs" w:date="2018-03-12T10:11:00Z">
                  <w:rPr>
                    <w:rStyle w:val="Hiperhivatkozs"/>
                    <w:rFonts w:ascii="Tahoma" w:hAnsi="Tahoma" w:cs="Tahoma"/>
                    <w:b/>
                    <w:noProof/>
                    <w:lang w:eastAsia="hu-HU"/>
                  </w:rPr>
                </w:rPrChange>
              </w:rPr>
              <w:delText>35.</w:delText>
            </w:r>
            <w:r w:rsidDel="007216E3">
              <w:rPr>
                <w:rFonts w:eastAsiaTheme="minorEastAsia"/>
                <w:noProof/>
                <w:lang w:eastAsia="hu-HU"/>
              </w:rPr>
              <w:tab/>
            </w:r>
            <w:r w:rsidRPr="007216E3" w:rsidDel="007216E3">
              <w:rPr>
                <w:rFonts w:ascii="MS UI Gothic" w:eastAsia="MS UI Gothic" w:hAnsi="MS UI Gothic" w:cs="MS UI Gothic" w:hint="eastAsia"/>
                <w:b/>
                <w:noProof/>
                <w:lang w:eastAsia="hu-HU"/>
                <w:rPrChange w:id="395" w:author="Németh Balázs" w:date="2018-03-12T10:11:00Z">
                  <w:rPr>
                    <w:rStyle w:val="Hiperhivatkozs"/>
                    <w:rFonts w:ascii="MS UI Gothic" w:eastAsia="MS UI Gothic" w:hAnsi="MS UI Gothic" w:cs="MS UI Gothic" w:hint="eastAsia"/>
                    <w:b/>
                    <w:noProof/>
                    <w:lang w:eastAsia="hu-HU"/>
                  </w:rPr>
                </w:rPrChange>
              </w:rPr>
              <w:delText>☒</w:delText>
            </w:r>
            <w:r w:rsidRPr="007216E3" w:rsidDel="007216E3">
              <w:rPr>
                <w:rFonts w:ascii="Tahoma" w:hAnsi="Tahoma" w:cs="Tahoma"/>
                <w:b/>
                <w:noProof/>
                <w:lang w:eastAsia="hu-HU"/>
                <w:rPrChange w:id="396" w:author="Németh Balázs" w:date="2018-03-12T10:11:00Z">
                  <w:rPr>
                    <w:rStyle w:val="Hiperhivatkozs"/>
                    <w:rFonts w:ascii="Tahoma" w:hAnsi="Tahoma" w:cs="Tahoma"/>
                    <w:b/>
                    <w:noProof/>
                    <w:lang w:eastAsia="hu-HU"/>
                  </w:rPr>
                </w:rPrChange>
              </w:rPr>
              <w:delText xml:space="preserve"> Fészek számozása</w:delText>
            </w:r>
            <w:r w:rsidDel="007216E3">
              <w:rPr>
                <w:noProof/>
                <w:webHidden/>
              </w:rPr>
              <w:tab/>
            </w:r>
            <w:r w:rsidR="00D14B94" w:rsidDel="007216E3">
              <w:rPr>
                <w:noProof/>
                <w:webHidden/>
              </w:rPr>
              <w:delText>49</w:delText>
            </w:r>
          </w:del>
        </w:p>
        <w:p w14:paraId="47FD02CB" w14:textId="33E6FC6A" w:rsidR="005538DA" w:rsidDel="007216E3" w:rsidRDefault="005538DA">
          <w:pPr>
            <w:pStyle w:val="TJ1"/>
            <w:rPr>
              <w:del w:id="397" w:author="Németh Balázs" w:date="2018-03-12T10:11:00Z"/>
              <w:rFonts w:eastAsiaTheme="minorEastAsia"/>
              <w:noProof/>
              <w:lang w:eastAsia="hu-HU"/>
            </w:rPr>
          </w:pPr>
          <w:del w:id="398" w:author="Németh Balázs" w:date="2018-03-12T10:11:00Z">
            <w:r w:rsidRPr="007216E3" w:rsidDel="007216E3">
              <w:rPr>
                <w:rFonts w:ascii="Tahoma" w:hAnsi="Tahoma" w:cs="Tahoma"/>
                <w:b/>
                <w:noProof/>
                <w:lang w:eastAsia="hu-HU"/>
                <w:rPrChange w:id="399" w:author="Németh Balázs" w:date="2018-03-12T10:11:00Z">
                  <w:rPr>
                    <w:rStyle w:val="Hiperhivatkozs"/>
                    <w:rFonts w:ascii="Tahoma" w:hAnsi="Tahoma" w:cs="Tahoma"/>
                    <w:b/>
                    <w:noProof/>
                    <w:lang w:eastAsia="hu-HU"/>
                  </w:rPr>
                </w:rPrChange>
              </w:rPr>
              <w:delText>36.</w:delText>
            </w:r>
            <w:r w:rsidDel="007216E3">
              <w:rPr>
                <w:rFonts w:eastAsiaTheme="minorEastAsia"/>
                <w:noProof/>
                <w:lang w:eastAsia="hu-HU"/>
              </w:rPr>
              <w:tab/>
            </w:r>
            <w:r w:rsidRPr="007216E3" w:rsidDel="007216E3">
              <w:rPr>
                <w:rFonts w:ascii="MS Gothic" w:eastAsia="MS Gothic" w:hAnsi="MS Gothic" w:cs="Tahoma"/>
                <w:b/>
                <w:noProof/>
                <w:lang w:eastAsia="hu-HU"/>
                <w:rPrChange w:id="400" w:author="Németh Balázs" w:date="2018-03-12T10:11:00Z">
                  <w:rPr>
                    <w:rStyle w:val="Hiperhivatkozs"/>
                    <w:rFonts w:ascii="MS Gothic" w:eastAsia="MS Gothic" w:hAnsi="MS Gothic" w:cs="Tahoma"/>
                    <w:b/>
                    <w:noProof/>
                    <w:lang w:eastAsia="hu-HU"/>
                  </w:rPr>
                </w:rPrChange>
              </w:rPr>
              <w:delText>☒</w:delText>
            </w:r>
            <w:r w:rsidRPr="007216E3" w:rsidDel="007216E3">
              <w:rPr>
                <w:rFonts w:ascii="Tahoma" w:hAnsi="Tahoma" w:cs="Tahoma"/>
                <w:b/>
                <w:noProof/>
                <w:lang w:eastAsia="hu-HU"/>
                <w:rPrChange w:id="401" w:author="Németh Balázs" w:date="2018-03-12T10:11:00Z">
                  <w:rPr>
                    <w:rStyle w:val="Hiperhivatkozs"/>
                    <w:rFonts w:ascii="Tahoma" w:hAnsi="Tahoma" w:cs="Tahoma"/>
                    <w:b/>
                    <w:noProof/>
                    <w:lang w:eastAsia="hu-HU"/>
                  </w:rPr>
                </w:rPrChange>
              </w:rPr>
              <w:delText xml:space="preserve"> Betétkiosztás</w:delText>
            </w:r>
            <w:r w:rsidDel="007216E3">
              <w:rPr>
                <w:noProof/>
                <w:webHidden/>
              </w:rPr>
              <w:tab/>
            </w:r>
            <w:r w:rsidR="00D14B94" w:rsidDel="007216E3">
              <w:rPr>
                <w:noProof/>
                <w:webHidden/>
              </w:rPr>
              <w:delText>50</w:delText>
            </w:r>
          </w:del>
        </w:p>
        <w:p w14:paraId="5060F9E4" w14:textId="3F6E2E6C" w:rsidR="005538DA" w:rsidDel="007216E3" w:rsidRDefault="005538DA">
          <w:pPr>
            <w:pStyle w:val="TJ1"/>
            <w:rPr>
              <w:del w:id="402" w:author="Németh Balázs" w:date="2018-03-12T10:11:00Z"/>
              <w:rFonts w:eastAsiaTheme="minorEastAsia"/>
              <w:noProof/>
              <w:lang w:eastAsia="hu-HU"/>
            </w:rPr>
          </w:pPr>
          <w:del w:id="403" w:author="Németh Balázs" w:date="2018-03-12T10:11:00Z">
            <w:r w:rsidRPr="007216E3" w:rsidDel="007216E3">
              <w:rPr>
                <w:rFonts w:ascii="Tahoma" w:hAnsi="Tahoma" w:cs="Tahoma"/>
                <w:b/>
                <w:noProof/>
                <w:rPrChange w:id="404" w:author="Németh Balázs" w:date="2018-03-12T10:11:00Z">
                  <w:rPr>
                    <w:rStyle w:val="Hiperhivatkozs"/>
                    <w:rFonts w:ascii="Tahoma" w:hAnsi="Tahoma" w:cs="Tahoma"/>
                    <w:b/>
                    <w:noProof/>
                  </w:rPr>
                </w:rPrChange>
              </w:rPr>
              <w:delText>37.</w:delText>
            </w:r>
            <w:r w:rsidDel="007216E3">
              <w:rPr>
                <w:rFonts w:eastAsiaTheme="minorEastAsia"/>
                <w:noProof/>
                <w:lang w:eastAsia="hu-HU"/>
              </w:rPr>
              <w:tab/>
            </w:r>
            <w:r w:rsidRPr="007216E3" w:rsidDel="007216E3">
              <w:rPr>
                <w:rFonts w:ascii="MS Gothic" w:eastAsia="MS Gothic" w:hAnsi="MS Gothic"/>
                <w:b/>
                <w:noProof/>
                <w:rPrChange w:id="405" w:author="Németh Balázs" w:date="2018-03-12T10:11:00Z">
                  <w:rPr>
                    <w:rStyle w:val="Hiperhivatkozs"/>
                    <w:rFonts w:ascii="MS Gothic" w:eastAsia="MS Gothic" w:hAnsi="MS Gothic"/>
                    <w:b/>
                    <w:noProof/>
                  </w:rPr>
                </w:rPrChange>
              </w:rPr>
              <w:delText>☐</w:delText>
            </w:r>
            <w:r w:rsidRPr="007216E3" w:rsidDel="007216E3">
              <w:rPr>
                <w:b/>
                <w:noProof/>
                <w:rPrChange w:id="406" w:author="Németh Balázs" w:date="2018-03-12T10:11:00Z">
                  <w:rPr>
                    <w:rStyle w:val="Hiperhivatkozs"/>
                    <w:b/>
                    <w:noProof/>
                  </w:rPr>
                </w:rPrChange>
              </w:rPr>
              <w:delText xml:space="preserve"> </w:delText>
            </w:r>
            <w:r w:rsidRPr="007216E3" w:rsidDel="007216E3">
              <w:rPr>
                <w:rFonts w:ascii="Tahoma" w:hAnsi="Tahoma" w:cs="Tahoma"/>
                <w:b/>
                <w:noProof/>
                <w:rPrChange w:id="407" w:author="Németh Balázs" w:date="2018-03-12T10:11:00Z">
                  <w:rPr>
                    <w:rStyle w:val="Hiperhivatkozs"/>
                    <w:rFonts w:ascii="Tahoma" w:hAnsi="Tahoma" w:cs="Tahoma"/>
                    <w:b/>
                    <w:noProof/>
                  </w:rPr>
                </w:rPrChange>
              </w:rPr>
              <w:delText>Szerszámtípus</w:delText>
            </w:r>
            <w:r w:rsidDel="007216E3">
              <w:rPr>
                <w:noProof/>
                <w:webHidden/>
              </w:rPr>
              <w:tab/>
            </w:r>
            <w:r w:rsidR="00D14B94" w:rsidDel="007216E3">
              <w:rPr>
                <w:noProof/>
                <w:webHidden/>
              </w:rPr>
              <w:delText>51</w:delText>
            </w:r>
          </w:del>
        </w:p>
        <w:p w14:paraId="335F78FE" w14:textId="00F7BCC1" w:rsidR="005538DA" w:rsidDel="007216E3" w:rsidRDefault="005538DA">
          <w:pPr>
            <w:pStyle w:val="TJ1"/>
            <w:rPr>
              <w:del w:id="408" w:author="Németh Balázs" w:date="2018-03-12T10:11:00Z"/>
              <w:rFonts w:eastAsiaTheme="minorEastAsia"/>
              <w:noProof/>
              <w:lang w:eastAsia="hu-HU"/>
            </w:rPr>
          </w:pPr>
          <w:del w:id="409" w:author="Németh Balázs" w:date="2018-03-12T10:11:00Z">
            <w:r w:rsidRPr="007216E3" w:rsidDel="007216E3">
              <w:rPr>
                <w:rFonts w:ascii="Tahoma" w:hAnsi="Tahoma" w:cs="Tahoma"/>
                <w:b/>
                <w:noProof/>
                <w:lang w:eastAsia="hu-HU"/>
                <w:rPrChange w:id="410" w:author="Németh Balázs" w:date="2018-03-12T10:11:00Z">
                  <w:rPr>
                    <w:rStyle w:val="Hiperhivatkozs"/>
                    <w:rFonts w:ascii="Tahoma" w:hAnsi="Tahoma" w:cs="Tahoma"/>
                    <w:b/>
                    <w:noProof/>
                    <w:lang w:eastAsia="hu-HU"/>
                  </w:rPr>
                </w:rPrChange>
              </w:rPr>
              <w:delText>38.</w:delText>
            </w:r>
            <w:r w:rsidDel="007216E3">
              <w:rPr>
                <w:rFonts w:eastAsiaTheme="minorEastAsia"/>
                <w:noProof/>
                <w:lang w:eastAsia="hu-HU"/>
              </w:rPr>
              <w:tab/>
            </w:r>
            <w:r w:rsidRPr="007216E3" w:rsidDel="007216E3">
              <w:rPr>
                <w:rFonts w:ascii="MS Gothic" w:eastAsia="MS Gothic" w:hAnsi="MS Gothic" w:cs="Tahoma"/>
                <w:b/>
                <w:noProof/>
                <w:lang w:eastAsia="hu-HU"/>
                <w:rPrChange w:id="411" w:author="Németh Balázs" w:date="2018-03-12T10:11:00Z">
                  <w:rPr>
                    <w:rStyle w:val="Hiperhivatkozs"/>
                    <w:rFonts w:ascii="MS Gothic" w:eastAsia="MS Gothic" w:hAnsi="MS Gothic" w:cs="Tahoma"/>
                    <w:b/>
                    <w:noProof/>
                    <w:lang w:eastAsia="hu-HU"/>
                  </w:rPr>
                </w:rPrChange>
              </w:rPr>
              <w:delText>☐</w:delText>
            </w:r>
            <w:r w:rsidRPr="007216E3" w:rsidDel="007216E3">
              <w:rPr>
                <w:rFonts w:ascii="Tahoma" w:hAnsi="Tahoma" w:cs="Tahoma"/>
                <w:b/>
                <w:noProof/>
                <w:lang w:eastAsia="hu-HU"/>
                <w:rPrChange w:id="412" w:author="Németh Balázs" w:date="2018-03-12T10:11:00Z">
                  <w:rPr>
                    <w:rStyle w:val="Hiperhivatkozs"/>
                    <w:rFonts w:ascii="Tahoma" w:hAnsi="Tahoma" w:cs="Tahoma"/>
                    <w:b/>
                    <w:noProof/>
                    <w:lang w:eastAsia="hu-HU"/>
                  </w:rPr>
                </w:rPrChange>
              </w:rPr>
              <w:delText xml:space="preserve"> Normál</w:delText>
            </w:r>
            <w:r w:rsidDel="007216E3">
              <w:rPr>
                <w:noProof/>
                <w:webHidden/>
              </w:rPr>
              <w:tab/>
            </w:r>
            <w:r w:rsidR="00D14B94" w:rsidDel="007216E3">
              <w:rPr>
                <w:noProof/>
                <w:webHidden/>
              </w:rPr>
              <w:delText>51</w:delText>
            </w:r>
          </w:del>
        </w:p>
        <w:p w14:paraId="70B187F4" w14:textId="3B10F195" w:rsidR="005538DA" w:rsidDel="007216E3" w:rsidRDefault="005538DA">
          <w:pPr>
            <w:pStyle w:val="TJ1"/>
            <w:rPr>
              <w:del w:id="413" w:author="Németh Balázs" w:date="2018-03-12T10:11:00Z"/>
              <w:rFonts w:eastAsiaTheme="minorEastAsia"/>
              <w:noProof/>
              <w:lang w:eastAsia="hu-HU"/>
            </w:rPr>
          </w:pPr>
          <w:del w:id="414" w:author="Németh Balázs" w:date="2018-03-12T10:11:00Z">
            <w:r w:rsidRPr="007216E3" w:rsidDel="007216E3">
              <w:rPr>
                <w:rFonts w:ascii="Tahoma" w:hAnsi="Tahoma" w:cs="Tahoma"/>
                <w:b/>
                <w:noProof/>
                <w:lang w:eastAsia="hu-HU"/>
                <w:rPrChange w:id="415" w:author="Németh Balázs" w:date="2018-03-12T10:11:00Z">
                  <w:rPr>
                    <w:rStyle w:val="Hiperhivatkozs"/>
                    <w:rFonts w:ascii="Tahoma" w:hAnsi="Tahoma" w:cs="Tahoma"/>
                    <w:b/>
                    <w:noProof/>
                    <w:lang w:eastAsia="hu-HU"/>
                  </w:rPr>
                </w:rPrChange>
              </w:rPr>
              <w:delText>39.</w:delText>
            </w:r>
            <w:r w:rsidDel="007216E3">
              <w:rPr>
                <w:rFonts w:eastAsiaTheme="minorEastAsia"/>
                <w:noProof/>
                <w:lang w:eastAsia="hu-HU"/>
              </w:rPr>
              <w:tab/>
            </w:r>
            <w:r w:rsidRPr="007216E3" w:rsidDel="007216E3">
              <w:rPr>
                <w:rFonts w:ascii="MS Gothic" w:eastAsia="MS Gothic" w:hAnsi="MS Gothic" w:cs="Tahoma"/>
                <w:b/>
                <w:noProof/>
                <w:lang w:eastAsia="hu-HU"/>
                <w:rPrChange w:id="416" w:author="Németh Balázs" w:date="2018-03-12T10:11:00Z">
                  <w:rPr>
                    <w:rStyle w:val="Hiperhivatkozs"/>
                    <w:rFonts w:ascii="MS Gothic" w:eastAsia="MS Gothic" w:hAnsi="MS Gothic" w:cs="Tahoma"/>
                    <w:b/>
                    <w:noProof/>
                    <w:lang w:eastAsia="hu-HU"/>
                  </w:rPr>
                </w:rPrChange>
              </w:rPr>
              <w:delText>☐</w:delText>
            </w:r>
            <w:r w:rsidRPr="007216E3" w:rsidDel="007216E3">
              <w:rPr>
                <w:rFonts w:ascii="Tahoma" w:hAnsi="Tahoma" w:cs="Tahoma"/>
                <w:b/>
                <w:noProof/>
                <w:lang w:eastAsia="hu-HU"/>
                <w:rPrChange w:id="417" w:author="Németh Balázs" w:date="2018-03-12T10:11:00Z">
                  <w:rPr>
                    <w:rStyle w:val="Hiperhivatkozs"/>
                    <w:rFonts w:ascii="Tahoma" w:hAnsi="Tahoma" w:cs="Tahoma"/>
                    <w:b/>
                    <w:noProof/>
                    <w:lang w:eastAsia="hu-HU"/>
                  </w:rPr>
                </w:rPrChange>
              </w:rPr>
              <w:delText xml:space="preserve"> Letoló lapos</w:delText>
            </w:r>
            <w:r w:rsidDel="007216E3">
              <w:rPr>
                <w:noProof/>
                <w:webHidden/>
              </w:rPr>
              <w:tab/>
            </w:r>
            <w:r w:rsidR="00D14B94" w:rsidDel="007216E3">
              <w:rPr>
                <w:noProof/>
                <w:webHidden/>
              </w:rPr>
              <w:delText>52</w:delText>
            </w:r>
          </w:del>
        </w:p>
        <w:p w14:paraId="65B99A1E" w14:textId="1410C72F" w:rsidR="005538DA" w:rsidDel="007216E3" w:rsidRDefault="005538DA">
          <w:pPr>
            <w:pStyle w:val="TJ1"/>
            <w:rPr>
              <w:del w:id="418" w:author="Németh Balázs" w:date="2018-03-12T10:11:00Z"/>
              <w:rFonts w:eastAsiaTheme="minorEastAsia"/>
              <w:noProof/>
              <w:lang w:eastAsia="hu-HU"/>
            </w:rPr>
          </w:pPr>
          <w:del w:id="419" w:author="Németh Balázs" w:date="2018-03-12T10:11:00Z">
            <w:r w:rsidRPr="007216E3" w:rsidDel="007216E3">
              <w:rPr>
                <w:rFonts w:ascii="Tahoma" w:hAnsi="Tahoma" w:cs="Tahoma"/>
                <w:b/>
                <w:noProof/>
                <w:lang w:eastAsia="hu-HU"/>
                <w:rPrChange w:id="420" w:author="Németh Balázs" w:date="2018-03-12T10:11:00Z">
                  <w:rPr>
                    <w:rStyle w:val="Hiperhivatkozs"/>
                    <w:rFonts w:ascii="Tahoma" w:hAnsi="Tahoma" w:cs="Tahoma"/>
                    <w:b/>
                    <w:noProof/>
                    <w:lang w:eastAsia="hu-HU"/>
                  </w:rPr>
                </w:rPrChange>
              </w:rPr>
              <w:delText>40.</w:delText>
            </w:r>
            <w:r w:rsidDel="007216E3">
              <w:rPr>
                <w:rFonts w:eastAsiaTheme="minorEastAsia"/>
                <w:noProof/>
                <w:lang w:eastAsia="hu-HU"/>
              </w:rPr>
              <w:tab/>
            </w:r>
            <w:r w:rsidRPr="007216E3" w:rsidDel="007216E3">
              <w:rPr>
                <w:rFonts w:ascii="MS Gothic" w:eastAsia="MS Gothic" w:hAnsi="MS Gothic" w:cs="Tahoma"/>
                <w:b/>
                <w:noProof/>
                <w:lang w:eastAsia="hu-HU"/>
                <w:rPrChange w:id="421" w:author="Németh Balázs" w:date="2018-03-12T10:11:00Z">
                  <w:rPr>
                    <w:rStyle w:val="Hiperhivatkozs"/>
                    <w:rFonts w:ascii="MS Gothic" w:eastAsia="MS Gothic" w:hAnsi="MS Gothic" w:cs="Tahoma"/>
                    <w:b/>
                    <w:noProof/>
                    <w:lang w:eastAsia="hu-HU"/>
                  </w:rPr>
                </w:rPrChange>
              </w:rPr>
              <w:delText>☐</w:delText>
            </w:r>
            <w:r w:rsidRPr="007216E3" w:rsidDel="007216E3">
              <w:rPr>
                <w:rFonts w:ascii="Tahoma" w:hAnsi="Tahoma" w:cs="Tahoma"/>
                <w:b/>
                <w:noProof/>
                <w:lang w:eastAsia="hu-HU"/>
                <w:rPrChange w:id="422" w:author="Németh Balázs" w:date="2018-03-12T10:11:00Z">
                  <w:rPr>
                    <w:rStyle w:val="Hiperhivatkozs"/>
                    <w:rFonts w:ascii="Tahoma" w:hAnsi="Tahoma" w:cs="Tahoma"/>
                    <w:b/>
                    <w:noProof/>
                    <w:lang w:eastAsia="hu-HU"/>
                  </w:rPr>
                </w:rPrChange>
              </w:rPr>
              <w:delText xml:space="preserve"> Tolattyús</w:delText>
            </w:r>
            <w:r w:rsidDel="007216E3">
              <w:rPr>
                <w:noProof/>
                <w:webHidden/>
              </w:rPr>
              <w:tab/>
            </w:r>
            <w:r w:rsidR="00D14B94" w:rsidDel="007216E3">
              <w:rPr>
                <w:noProof/>
                <w:webHidden/>
              </w:rPr>
              <w:delText>54</w:delText>
            </w:r>
          </w:del>
        </w:p>
        <w:p w14:paraId="1C5A621E" w14:textId="62B62426" w:rsidR="005538DA" w:rsidDel="007216E3" w:rsidRDefault="005538DA">
          <w:pPr>
            <w:pStyle w:val="TJ1"/>
            <w:rPr>
              <w:del w:id="423" w:author="Németh Balázs" w:date="2018-03-12T10:11:00Z"/>
              <w:rFonts w:eastAsiaTheme="minorEastAsia"/>
              <w:noProof/>
              <w:lang w:eastAsia="hu-HU"/>
            </w:rPr>
          </w:pPr>
          <w:del w:id="424" w:author="Németh Balázs" w:date="2018-03-12T10:11:00Z">
            <w:r w:rsidRPr="007216E3" w:rsidDel="007216E3">
              <w:rPr>
                <w:rFonts w:ascii="Tahoma" w:hAnsi="Tahoma" w:cs="Tahoma"/>
                <w:b/>
                <w:noProof/>
                <w:lang w:eastAsia="hu-HU"/>
                <w:rPrChange w:id="425" w:author="Németh Balázs" w:date="2018-03-12T10:11:00Z">
                  <w:rPr>
                    <w:rStyle w:val="Hiperhivatkozs"/>
                    <w:rFonts w:ascii="Tahoma" w:hAnsi="Tahoma" w:cs="Tahoma"/>
                    <w:b/>
                    <w:noProof/>
                    <w:lang w:eastAsia="hu-HU"/>
                  </w:rPr>
                </w:rPrChange>
              </w:rPr>
              <w:delText>41.</w:delText>
            </w:r>
            <w:r w:rsidDel="007216E3">
              <w:rPr>
                <w:rFonts w:eastAsiaTheme="minorEastAsia"/>
                <w:noProof/>
                <w:lang w:eastAsia="hu-HU"/>
              </w:rPr>
              <w:tab/>
            </w:r>
            <w:r w:rsidRPr="007216E3" w:rsidDel="007216E3">
              <w:rPr>
                <w:rFonts w:ascii="MS Gothic" w:eastAsia="MS Gothic" w:hAnsi="MS Gothic" w:cs="Tahoma"/>
                <w:b/>
                <w:noProof/>
                <w:lang w:eastAsia="hu-HU"/>
                <w:rPrChange w:id="426" w:author="Németh Balázs" w:date="2018-03-12T10:11:00Z">
                  <w:rPr>
                    <w:rStyle w:val="Hiperhivatkozs"/>
                    <w:rFonts w:ascii="MS Gothic" w:eastAsia="MS Gothic" w:hAnsi="MS Gothic" w:cs="Tahoma"/>
                    <w:b/>
                    <w:noProof/>
                    <w:lang w:eastAsia="hu-HU"/>
                  </w:rPr>
                </w:rPrChange>
              </w:rPr>
              <w:delText>☐</w:delText>
            </w:r>
            <w:r w:rsidRPr="007216E3" w:rsidDel="007216E3">
              <w:rPr>
                <w:rFonts w:ascii="Tahoma" w:hAnsi="Tahoma" w:cs="Tahoma"/>
                <w:b/>
                <w:noProof/>
                <w:lang w:eastAsia="hu-HU"/>
                <w:rPrChange w:id="427" w:author="Németh Balázs" w:date="2018-03-12T10:11:00Z">
                  <w:rPr>
                    <w:rStyle w:val="Hiperhivatkozs"/>
                    <w:rFonts w:ascii="Tahoma" w:hAnsi="Tahoma" w:cs="Tahoma"/>
                    <w:b/>
                    <w:noProof/>
                    <w:lang w:eastAsia="hu-HU"/>
                  </w:rPr>
                </w:rPrChange>
              </w:rPr>
              <w:delText xml:space="preserve"> Külső csúszkás kialakítás</w:delText>
            </w:r>
            <w:r w:rsidDel="007216E3">
              <w:rPr>
                <w:noProof/>
                <w:webHidden/>
              </w:rPr>
              <w:tab/>
            </w:r>
            <w:r w:rsidR="00D14B94" w:rsidDel="007216E3">
              <w:rPr>
                <w:noProof/>
                <w:webHidden/>
              </w:rPr>
              <w:delText>55</w:delText>
            </w:r>
          </w:del>
        </w:p>
        <w:p w14:paraId="5272DDFB" w14:textId="0095A9FD" w:rsidR="005538DA" w:rsidDel="007216E3" w:rsidRDefault="005538DA">
          <w:pPr>
            <w:pStyle w:val="TJ1"/>
            <w:rPr>
              <w:del w:id="428" w:author="Németh Balázs" w:date="2018-03-12T10:11:00Z"/>
              <w:rFonts w:eastAsiaTheme="minorEastAsia"/>
              <w:noProof/>
              <w:lang w:eastAsia="hu-HU"/>
            </w:rPr>
          </w:pPr>
          <w:del w:id="429" w:author="Németh Balázs" w:date="2018-03-12T10:11:00Z">
            <w:r w:rsidRPr="007216E3" w:rsidDel="007216E3">
              <w:rPr>
                <w:rFonts w:ascii="Tahoma" w:hAnsi="Tahoma" w:cs="Tahoma"/>
                <w:b/>
                <w:noProof/>
                <w:lang w:eastAsia="hu-HU"/>
                <w:rPrChange w:id="430" w:author="Németh Balázs" w:date="2018-03-12T10:11:00Z">
                  <w:rPr>
                    <w:rStyle w:val="Hiperhivatkozs"/>
                    <w:rFonts w:ascii="Tahoma" w:hAnsi="Tahoma" w:cs="Tahoma"/>
                    <w:b/>
                    <w:noProof/>
                    <w:lang w:eastAsia="hu-HU"/>
                  </w:rPr>
                </w:rPrChange>
              </w:rPr>
              <w:delText>42.</w:delText>
            </w:r>
            <w:r w:rsidDel="007216E3">
              <w:rPr>
                <w:rFonts w:eastAsiaTheme="minorEastAsia"/>
                <w:noProof/>
                <w:lang w:eastAsia="hu-HU"/>
              </w:rPr>
              <w:tab/>
            </w:r>
            <w:r w:rsidRPr="007216E3" w:rsidDel="007216E3">
              <w:rPr>
                <w:rFonts w:ascii="MS Gothic" w:eastAsia="MS Gothic" w:hAnsi="MS Gothic" w:cs="Tahoma"/>
                <w:b/>
                <w:noProof/>
                <w:lang w:eastAsia="hu-HU"/>
                <w:rPrChange w:id="431" w:author="Németh Balázs" w:date="2018-03-12T10:11:00Z">
                  <w:rPr>
                    <w:rStyle w:val="Hiperhivatkozs"/>
                    <w:rFonts w:ascii="MS Gothic" w:eastAsia="MS Gothic" w:hAnsi="MS Gothic" w:cs="Tahoma"/>
                    <w:b/>
                    <w:noProof/>
                    <w:lang w:eastAsia="hu-HU"/>
                  </w:rPr>
                </w:rPrChange>
              </w:rPr>
              <w:delText>☐</w:delText>
            </w:r>
            <w:r w:rsidRPr="007216E3" w:rsidDel="007216E3">
              <w:rPr>
                <w:rFonts w:ascii="Tahoma" w:hAnsi="Tahoma" w:cs="Tahoma"/>
                <w:b/>
                <w:noProof/>
                <w:lang w:eastAsia="hu-HU"/>
                <w:rPrChange w:id="432" w:author="Németh Balázs" w:date="2018-03-12T10:11:00Z">
                  <w:rPr>
                    <w:rStyle w:val="Hiperhivatkozs"/>
                    <w:rFonts w:ascii="Tahoma" w:hAnsi="Tahoma" w:cs="Tahoma"/>
                    <w:b/>
                    <w:noProof/>
                    <w:lang w:eastAsia="hu-HU"/>
                  </w:rPr>
                </w:rPrChange>
              </w:rPr>
              <w:delText xml:space="preserve"> Belső csúszkás kialakítás</w:delText>
            </w:r>
            <w:r w:rsidDel="007216E3">
              <w:rPr>
                <w:noProof/>
                <w:webHidden/>
              </w:rPr>
              <w:tab/>
            </w:r>
          </w:del>
          <w:del w:id="433" w:author="Németh Balázs" w:date="2018-03-12T08:32:00Z">
            <w:r w:rsidDel="00D14B94">
              <w:rPr>
                <w:noProof/>
                <w:webHidden/>
              </w:rPr>
              <w:delText>55</w:delText>
            </w:r>
          </w:del>
        </w:p>
        <w:p w14:paraId="1BBAD228" w14:textId="08A6FCC5" w:rsidR="005538DA" w:rsidDel="007216E3" w:rsidRDefault="005538DA">
          <w:pPr>
            <w:pStyle w:val="TJ1"/>
            <w:rPr>
              <w:del w:id="434" w:author="Németh Balázs" w:date="2018-03-12T10:11:00Z"/>
              <w:rFonts w:eastAsiaTheme="minorEastAsia"/>
              <w:noProof/>
              <w:lang w:eastAsia="hu-HU"/>
            </w:rPr>
          </w:pPr>
          <w:del w:id="435" w:author="Németh Balázs" w:date="2018-03-12T10:11:00Z">
            <w:r w:rsidRPr="007216E3" w:rsidDel="007216E3">
              <w:rPr>
                <w:rFonts w:ascii="Tahoma" w:hAnsi="Tahoma" w:cs="Tahoma"/>
                <w:b/>
                <w:noProof/>
                <w:lang w:eastAsia="hu-HU"/>
                <w:rPrChange w:id="436" w:author="Németh Balázs" w:date="2018-03-12T10:11:00Z">
                  <w:rPr>
                    <w:rStyle w:val="Hiperhivatkozs"/>
                    <w:rFonts w:ascii="Tahoma" w:hAnsi="Tahoma" w:cs="Tahoma"/>
                    <w:b/>
                    <w:noProof/>
                    <w:lang w:eastAsia="hu-HU"/>
                  </w:rPr>
                </w:rPrChange>
              </w:rPr>
              <w:delText>43.</w:delText>
            </w:r>
            <w:r w:rsidDel="007216E3">
              <w:rPr>
                <w:rFonts w:eastAsiaTheme="minorEastAsia"/>
                <w:noProof/>
                <w:lang w:eastAsia="hu-HU"/>
              </w:rPr>
              <w:tab/>
            </w:r>
            <w:r w:rsidRPr="007216E3" w:rsidDel="007216E3">
              <w:rPr>
                <w:rFonts w:ascii="MS Gothic" w:eastAsia="MS Gothic" w:hAnsi="MS Gothic" w:cs="Tahoma"/>
                <w:b/>
                <w:noProof/>
                <w:lang w:eastAsia="hu-HU"/>
                <w:rPrChange w:id="437" w:author="Németh Balázs" w:date="2018-03-12T10:11:00Z">
                  <w:rPr>
                    <w:rStyle w:val="Hiperhivatkozs"/>
                    <w:rFonts w:ascii="MS Gothic" w:eastAsia="MS Gothic" w:hAnsi="MS Gothic" w:cs="Tahoma"/>
                    <w:b/>
                    <w:noProof/>
                    <w:lang w:eastAsia="hu-HU"/>
                  </w:rPr>
                </w:rPrChange>
              </w:rPr>
              <w:delText>☐</w:delText>
            </w:r>
            <w:r w:rsidRPr="007216E3" w:rsidDel="007216E3">
              <w:rPr>
                <w:rFonts w:ascii="Tahoma" w:hAnsi="Tahoma" w:cs="Tahoma"/>
                <w:b/>
                <w:noProof/>
                <w:lang w:eastAsia="hu-HU"/>
                <w:rPrChange w:id="438" w:author="Németh Balázs" w:date="2018-03-12T10:11:00Z">
                  <w:rPr>
                    <w:rStyle w:val="Hiperhivatkozs"/>
                    <w:rFonts w:ascii="Tahoma" w:hAnsi="Tahoma" w:cs="Tahoma"/>
                    <w:b/>
                    <w:noProof/>
                    <w:lang w:eastAsia="hu-HU"/>
                  </w:rPr>
                </w:rPrChange>
              </w:rPr>
              <w:delText xml:space="preserve"> Ferde feladós</w:delText>
            </w:r>
            <w:r w:rsidDel="007216E3">
              <w:rPr>
                <w:noProof/>
                <w:webHidden/>
              </w:rPr>
              <w:tab/>
            </w:r>
            <w:r w:rsidR="00D14B94" w:rsidDel="007216E3">
              <w:rPr>
                <w:noProof/>
                <w:webHidden/>
              </w:rPr>
              <w:delText>57</w:delText>
            </w:r>
          </w:del>
        </w:p>
        <w:p w14:paraId="691D188D" w14:textId="093BCB57" w:rsidR="005538DA" w:rsidDel="007216E3" w:rsidRDefault="005538DA">
          <w:pPr>
            <w:pStyle w:val="TJ1"/>
            <w:rPr>
              <w:del w:id="439" w:author="Németh Balázs" w:date="2018-03-12T10:11:00Z"/>
              <w:rFonts w:eastAsiaTheme="minorEastAsia"/>
              <w:noProof/>
              <w:lang w:eastAsia="hu-HU"/>
            </w:rPr>
          </w:pPr>
          <w:del w:id="440" w:author="Németh Balázs" w:date="2018-03-12T10:11:00Z">
            <w:r w:rsidRPr="007216E3" w:rsidDel="007216E3">
              <w:rPr>
                <w:rFonts w:ascii="Tahoma" w:hAnsi="Tahoma" w:cs="Tahoma"/>
                <w:b/>
                <w:noProof/>
                <w:lang w:eastAsia="hu-HU"/>
                <w:rPrChange w:id="441" w:author="Németh Balázs" w:date="2018-03-12T10:11:00Z">
                  <w:rPr>
                    <w:rStyle w:val="Hiperhivatkozs"/>
                    <w:rFonts w:ascii="Tahoma" w:hAnsi="Tahoma" w:cs="Tahoma"/>
                    <w:b/>
                    <w:noProof/>
                    <w:lang w:eastAsia="hu-HU"/>
                  </w:rPr>
                </w:rPrChange>
              </w:rPr>
              <w:delText>44.</w:delText>
            </w:r>
            <w:r w:rsidDel="007216E3">
              <w:rPr>
                <w:rFonts w:eastAsiaTheme="minorEastAsia"/>
                <w:noProof/>
                <w:lang w:eastAsia="hu-HU"/>
              </w:rPr>
              <w:tab/>
            </w:r>
            <w:r w:rsidRPr="007216E3" w:rsidDel="007216E3">
              <w:rPr>
                <w:rFonts w:ascii="MS Gothic" w:eastAsia="MS Gothic" w:hAnsi="MS Gothic" w:cs="Tahoma"/>
                <w:b/>
                <w:noProof/>
                <w:lang w:eastAsia="hu-HU"/>
                <w:rPrChange w:id="442" w:author="Németh Balázs" w:date="2018-03-12T10:11:00Z">
                  <w:rPr>
                    <w:rStyle w:val="Hiperhivatkozs"/>
                    <w:rFonts w:ascii="MS Gothic" w:eastAsia="MS Gothic" w:hAnsi="MS Gothic" w:cs="Tahoma"/>
                    <w:b/>
                    <w:noProof/>
                    <w:lang w:eastAsia="hu-HU"/>
                  </w:rPr>
                </w:rPrChange>
              </w:rPr>
              <w:delText>☐</w:delText>
            </w:r>
            <w:r w:rsidRPr="007216E3" w:rsidDel="007216E3">
              <w:rPr>
                <w:rFonts w:ascii="Tahoma" w:hAnsi="Tahoma" w:cs="Tahoma"/>
                <w:b/>
                <w:noProof/>
                <w:lang w:eastAsia="hu-HU"/>
                <w:rPrChange w:id="443" w:author="Németh Balázs" w:date="2018-03-12T10:11:00Z">
                  <w:rPr>
                    <w:rStyle w:val="Hiperhivatkozs"/>
                    <w:rFonts w:ascii="Tahoma" w:hAnsi="Tahoma" w:cs="Tahoma"/>
                    <w:b/>
                    <w:noProof/>
                    <w:lang w:eastAsia="hu-HU"/>
                  </w:rPr>
                </w:rPrChange>
              </w:rPr>
              <w:delText xml:space="preserve"> Rugózó betét</w:delText>
            </w:r>
            <w:r w:rsidDel="007216E3">
              <w:rPr>
                <w:noProof/>
                <w:webHidden/>
              </w:rPr>
              <w:tab/>
            </w:r>
            <w:r w:rsidR="00D14B94" w:rsidDel="007216E3">
              <w:rPr>
                <w:noProof/>
                <w:webHidden/>
              </w:rPr>
              <w:delText>58</w:delText>
            </w:r>
          </w:del>
        </w:p>
        <w:p w14:paraId="1C43D921" w14:textId="55F4894E" w:rsidR="005538DA" w:rsidDel="007216E3" w:rsidRDefault="005538DA">
          <w:pPr>
            <w:pStyle w:val="TJ1"/>
            <w:rPr>
              <w:del w:id="444" w:author="Németh Balázs" w:date="2018-03-12T10:11:00Z"/>
              <w:rFonts w:eastAsiaTheme="minorEastAsia"/>
              <w:noProof/>
              <w:lang w:eastAsia="hu-HU"/>
            </w:rPr>
          </w:pPr>
          <w:del w:id="445" w:author="Németh Balázs" w:date="2018-03-12T10:11:00Z">
            <w:r w:rsidRPr="007216E3" w:rsidDel="007216E3">
              <w:rPr>
                <w:rFonts w:ascii="Tahoma" w:hAnsi="Tahoma" w:cs="Tahoma"/>
                <w:b/>
                <w:noProof/>
                <w:lang w:eastAsia="hu-HU"/>
                <w:rPrChange w:id="446" w:author="Németh Balázs" w:date="2018-03-12T10:11:00Z">
                  <w:rPr>
                    <w:rStyle w:val="Hiperhivatkozs"/>
                    <w:rFonts w:ascii="Tahoma" w:hAnsi="Tahoma" w:cs="Tahoma"/>
                    <w:b/>
                    <w:noProof/>
                    <w:lang w:eastAsia="hu-HU"/>
                  </w:rPr>
                </w:rPrChange>
              </w:rPr>
              <w:delText>45.</w:delText>
            </w:r>
            <w:r w:rsidDel="007216E3">
              <w:rPr>
                <w:rFonts w:eastAsiaTheme="minorEastAsia"/>
                <w:noProof/>
                <w:lang w:eastAsia="hu-HU"/>
              </w:rPr>
              <w:tab/>
            </w:r>
            <w:r w:rsidRPr="007216E3" w:rsidDel="007216E3">
              <w:rPr>
                <w:rFonts w:ascii="MS UI Gothic" w:eastAsia="MS UI Gothic" w:hAnsi="MS UI Gothic" w:cs="MS UI Gothic" w:hint="eastAsia"/>
                <w:b/>
                <w:noProof/>
                <w:lang w:eastAsia="hu-HU"/>
                <w:rPrChange w:id="447" w:author="Németh Balázs" w:date="2018-03-12T10:11:00Z">
                  <w:rPr>
                    <w:rStyle w:val="Hiperhivatkozs"/>
                    <w:rFonts w:ascii="MS UI Gothic" w:eastAsia="MS UI Gothic" w:hAnsi="MS UI Gothic" w:cs="MS UI Gothic" w:hint="eastAsia"/>
                    <w:b/>
                    <w:noProof/>
                    <w:lang w:eastAsia="hu-HU"/>
                  </w:rPr>
                </w:rPrChange>
              </w:rPr>
              <w:delText>☐</w:delText>
            </w:r>
            <w:r w:rsidRPr="007216E3" w:rsidDel="007216E3">
              <w:rPr>
                <w:rFonts w:ascii="Tahoma" w:hAnsi="Tahoma" w:cs="Tahoma"/>
                <w:b/>
                <w:noProof/>
                <w:lang w:eastAsia="hu-HU"/>
                <w:rPrChange w:id="448" w:author="Németh Balázs" w:date="2018-03-12T10:11:00Z">
                  <w:rPr>
                    <w:rStyle w:val="Hiperhivatkozs"/>
                    <w:rFonts w:ascii="Tahoma" w:hAnsi="Tahoma" w:cs="Tahoma"/>
                    <w:b/>
                    <w:noProof/>
                    <w:lang w:eastAsia="hu-HU"/>
                  </w:rPr>
                </w:rPrChange>
              </w:rPr>
              <w:delText xml:space="preserve"> Ékbetétes</w:delText>
            </w:r>
            <w:r w:rsidDel="007216E3">
              <w:rPr>
                <w:noProof/>
                <w:webHidden/>
              </w:rPr>
              <w:tab/>
            </w:r>
            <w:r w:rsidR="00D14B94" w:rsidDel="007216E3">
              <w:rPr>
                <w:noProof/>
                <w:webHidden/>
              </w:rPr>
              <w:delText>59</w:delText>
            </w:r>
          </w:del>
        </w:p>
        <w:p w14:paraId="71ED7CC9" w14:textId="21445C7A" w:rsidR="005538DA" w:rsidDel="007216E3" w:rsidRDefault="005538DA">
          <w:pPr>
            <w:pStyle w:val="TJ1"/>
            <w:rPr>
              <w:del w:id="449" w:author="Németh Balázs" w:date="2018-03-12T10:11:00Z"/>
              <w:rFonts w:eastAsiaTheme="minorEastAsia"/>
              <w:noProof/>
              <w:lang w:eastAsia="hu-HU"/>
            </w:rPr>
          </w:pPr>
          <w:del w:id="450" w:author="Németh Balázs" w:date="2018-03-12T10:11:00Z">
            <w:r w:rsidRPr="007216E3" w:rsidDel="007216E3">
              <w:rPr>
                <w:rFonts w:ascii="Tahoma" w:hAnsi="Tahoma" w:cs="Tahoma"/>
                <w:b/>
                <w:noProof/>
                <w:lang w:eastAsia="hu-HU"/>
                <w:rPrChange w:id="451" w:author="Németh Balázs" w:date="2018-03-12T10:11:00Z">
                  <w:rPr>
                    <w:rStyle w:val="Hiperhivatkozs"/>
                    <w:rFonts w:ascii="Tahoma" w:hAnsi="Tahoma" w:cs="Tahoma"/>
                    <w:b/>
                    <w:noProof/>
                    <w:lang w:eastAsia="hu-HU"/>
                  </w:rPr>
                </w:rPrChange>
              </w:rPr>
              <w:delText>46.</w:delText>
            </w:r>
            <w:r w:rsidDel="007216E3">
              <w:rPr>
                <w:rFonts w:eastAsiaTheme="minorEastAsia"/>
                <w:noProof/>
                <w:lang w:eastAsia="hu-HU"/>
              </w:rPr>
              <w:tab/>
            </w:r>
            <w:r w:rsidRPr="007216E3" w:rsidDel="007216E3">
              <w:rPr>
                <w:rFonts w:ascii="MS UI Gothic" w:eastAsia="MS UI Gothic" w:hAnsi="MS UI Gothic" w:cs="MS UI Gothic" w:hint="eastAsia"/>
                <w:b/>
                <w:noProof/>
                <w:lang w:eastAsia="hu-HU"/>
                <w:rPrChange w:id="452" w:author="Németh Balázs" w:date="2018-03-12T10:11:00Z">
                  <w:rPr>
                    <w:rStyle w:val="Hiperhivatkozs"/>
                    <w:rFonts w:ascii="MS UI Gothic" w:eastAsia="MS UI Gothic" w:hAnsi="MS UI Gothic" w:cs="MS UI Gothic" w:hint="eastAsia"/>
                    <w:b/>
                    <w:noProof/>
                    <w:lang w:eastAsia="hu-HU"/>
                  </w:rPr>
                </w:rPrChange>
              </w:rPr>
              <w:delText>☐</w:delText>
            </w:r>
            <w:r w:rsidRPr="007216E3" w:rsidDel="007216E3">
              <w:rPr>
                <w:rFonts w:ascii="Tahoma" w:hAnsi="Tahoma" w:cs="Tahoma"/>
                <w:b/>
                <w:noProof/>
                <w:lang w:eastAsia="hu-HU"/>
                <w:rPrChange w:id="453" w:author="Németh Balázs" w:date="2018-03-12T10:11:00Z">
                  <w:rPr>
                    <w:rStyle w:val="Hiperhivatkozs"/>
                    <w:rFonts w:ascii="Tahoma" w:hAnsi="Tahoma" w:cs="Tahoma"/>
                    <w:b/>
                    <w:noProof/>
                    <w:lang w:eastAsia="hu-HU"/>
                  </w:rPr>
                </w:rPrChange>
              </w:rPr>
              <w:delText xml:space="preserve"> Fordított szerszám</w:delText>
            </w:r>
            <w:r w:rsidDel="007216E3">
              <w:rPr>
                <w:noProof/>
                <w:webHidden/>
              </w:rPr>
              <w:tab/>
            </w:r>
          </w:del>
          <w:del w:id="454" w:author="Németh Balázs" w:date="2018-03-12T08:32:00Z">
            <w:r w:rsidDel="00D14B94">
              <w:rPr>
                <w:noProof/>
                <w:webHidden/>
              </w:rPr>
              <w:delText>59</w:delText>
            </w:r>
          </w:del>
        </w:p>
        <w:p w14:paraId="3ED914E5" w14:textId="569C7C1A" w:rsidR="005538DA" w:rsidDel="007216E3" w:rsidRDefault="005538DA">
          <w:pPr>
            <w:pStyle w:val="TJ1"/>
            <w:rPr>
              <w:del w:id="455" w:author="Németh Balázs" w:date="2018-03-12T10:11:00Z"/>
              <w:rFonts w:eastAsiaTheme="minorEastAsia"/>
              <w:noProof/>
              <w:lang w:eastAsia="hu-HU"/>
            </w:rPr>
          </w:pPr>
          <w:del w:id="456" w:author="Németh Balázs" w:date="2018-03-12T10:11:00Z">
            <w:r w:rsidRPr="007216E3" w:rsidDel="007216E3">
              <w:rPr>
                <w:rFonts w:ascii="Tahoma" w:hAnsi="Tahoma" w:cs="Tahoma"/>
                <w:b/>
                <w:noProof/>
                <w:lang w:eastAsia="hu-HU"/>
                <w:rPrChange w:id="457" w:author="Németh Balázs" w:date="2018-03-12T10:11:00Z">
                  <w:rPr>
                    <w:rStyle w:val="Hiperhivatkozs"/>
                    <w:rFonts w:ascii="Tahoma" w:hAnsi="Tahoma" w:cs="Tahoma"/>
                    <w:b/>
                    <w:noProof/>
                    <w:lang w:eastAsia="hu-HU"/>
                  </w:rPr>
                </w:rPrChange>
              </w:rPr>
              <w:delText>47.</w:delText>
            </w:r>
            <w:r w:rsidDel="007216E3">
              <w:rPr>
                <w:rFonts w:eastAsiaTheme="minorEastAsia"/>
                <w:noProof/>
                <w:lang w:eastAsia="hu-HU"/>
              </w:rPr>
              <w:tab/>
            </w:r>
            <w:r w:rsidRPr="007216E3" w:rsidDel="007216E3">
              <w:rPr>
                <w:rFonts w:ascii="MS UI Gothic" w:eastAsia="MS UI Gothic" w:hAnsi="MS UI Gothic" w:cs="MS UI Gothic" w:hint="eastAsia"/>
                <w:b/>
                <w:noProof/>
                <w:lang w:eastAsia="hu-HU"/>
                <w:rPrChange w:id="458" w:author="Németh Balázs" w:date="2018-03-12T10:11:00Z">
                  <w:rPr>
                    <w:rStyle w:val="Hiperhivatkozs"/>
                    <w:rFonts w:ascii="MS UI Gothic" w:eastAsia="MS UI Gothic" w:hAnsi="MS UI Gothic" w:cs="MS UI Gothic" w:hint="eastAsia"/>
                    <w:b/>
                    <w:noProof/>
                    <w:lang w:eastAsia="hu-HU"/>
                  </w:rPr>
                </w:rPrChange>
              </w:rPr>
              <w:delText>☐</w:delText>
            </w:r>
            <w:r w:rsidRPr="007216E3" w:rsidDel="007216E3">
              <w:rPr>
                <w:rFonts w:ascii="Tahoma" w:hAnsi="Tahoma" w:cs="Tahoma"/>
                <w:b/>
                <w:noProof/>
                <w:lang w:eastAsia="hu-HU"/>
                <w:rPrChange w:id="459" w:author="Németh Balázs" w:date="2018-03-12T10:11:00Z">
                  <w:rPr>
                    <w:rStyle w:val="Hiperhivatkozs"/>
                    <w:rFonts w:ascii="Tahoma" w:hAnsi="Tahoma" w:cs="Tahoma"/>
                    <w:b/>
                    <w:noProof/>
                    <w:lang w:eastAsia="hu-HU"/>
                  </w:rPr>
                </w:rPrChange>
              </w:rPr>
              <w:delText xml:space="preserve"> Menetes</w:delText>
            </w:r>
            <w:r w:rsidDel="007216E3">
              <w:rPr>
                <w:noProof/>
                <w:webHidden/>
              </w:rPr>
              <w:tab/>
            </w:r>
            <w:r w:rsidR="00D14B94" w:rsidDel="007216E3">
              <w:rPr>
                <w:noProof/>
                <w:webHidden/>
              </w:rPr>
              <w:delText>60</w:delText>
            </w:r>
          </w:del>
        </w:p>
        <w:p w14:paraId="290361FF" w14:textId="4C51CBBC" w:rsidR="005538DA" w:rsidDel="007216E3" w:rsidRDefault="005538DA">
          <w:pPr>
            <w:pStyle w:val="TJ1"/>
            <w:rPr>
              <w:del w:id="460" w:author="Németh Balázs" w:date="2018-03-12T10:11:00Z"/>
              <w:rFonts w:eastAsiaTheme="minorEastAsia"/>
              <w:noProof/>
              <w:lang w:eastAsia="hu-HU"/>
            </w:rPr>
          </w:pPr>
          <w:del w:id="461" w:author="Németh Balázs" w:date="2018-03-12T10:11:00Z">
            <w:r w:rsidRPr="007216E3" w:rsidDel="007216E3">
              <w:rPr>
                <w:rFonts w:ascii="Tahoma" w:hAnsi="Tahoma" w:cs="Tahoma"/>
                <w:b/>
                <w:noProof/>
                <w:lang w:eastAsia="hu-HU"/>
                <w:rPrChange w:id="462" w:author="Németh Balázs" w:date="2018-03-12T10:11:00Z">
                  <w:rPr>
                    <w:rStyle w:val="Hiperhivatkozs"/>
                    <w:rFonts w:ascii="Tahoma" w:hAnsi="Tahoma" w:cs="Tahoma"/>
                    <w:b/>
                    <w:noProof/>
                    <w:lang w:eastAsia="hu-HU"/>
                  </w:rPr>
                </w:rPrChange>
              </w:rPr>
              <w:delText>49.</w:delText>
            </w:r>
            <w:r w:rsidDel="007216E3">
              <w:rPr>
                <w:rFonts w:eastAsiaTheme="minorEastAsia"/>
                <w:noProof/>
                <w:lang w:eastAsia="hu-HU"/>
              </w:rPr>
              <w:tab/>
            </w:r>
            <w:r w:rsidRPr="007216E3" w:rsidDel="007216E3">
              <w:rPr>
                <w:rFonts w:ascii="MS UI Gothic" w:eastAsia="MS UI Gothic" w:hAnsi="MS UI Gothic" w:cs="MS UI Gothic" w:hint="eastAsia"/>
                <w:b/>
                <w:noProof/>
                <w:lang w:eastAsia="hu-HU"/>
                <w:rPrChange w:id="463" w:author="Németh Balázs" w:date="2018-03-12T10:11:00Z">
                  <w:rPr>
                    <w:rStyle w:val="Hiperhivatkozs"/>
                    <w:rFonts w:ascii="MS UI Gothic" w:eastAsia="MS UI Gothic" w:hAnsi="MS UI Gothic" w:cs="MS UI Gothic" w:hint="eastAsia"/>
                    <w:b/>
                    <w:noProof/>
                    <w:lang w:eastAsia="hu-HU"/>
                  </w:rPr>
                </w:rPrChange>
              </w:rPr>
              <w:delText>☐</w:delText>
            </w:r>
            <w:r w:rsidRPr="007216E3" w:rsidDel="007216E3">
              <w:rPr>
                <w:rFonts w:ascii="Tahoma" w:hAnsi="Tahoma" w:cs="Tahoma"/>
                <w:b/>
                <w:noProof/>
                <w:lang w:eastAsia="hu-HU"/>
                <w:rPrChange w:id="464" w:author="Németh Balázs" w:date="2018-03-12T10:11:00Z">
                  <w:rPr>
                    <w:rStyle w:val="Hiperhivatkozs"/>
                    <w:rFonts w:ascii="Tahoma" w:hAnsi="Tahoma" w:cs="Tahoma"/>
                    <w:b/>
                    <w:noProof/>
                    <w:lang w:eastAsia="hu-HU"/>
                  </w:rPr>
                </w:rPrChange>
              </w:rPr>
              <w:delText xml:space="preserve"> Összeeső magos</w:delText>
            </w:r>
            <w:r w:rsidDel="007216E3">
              <w:rPr>
                <w:noProof/>
                <w:webHidden/>
              </w:rPr>
              <w:tab/>
            </w:r>
            <w:r w:rsidR="00D14B94" w:rsidDel="007216E3">
              <w:rPr>
                <w:noProof/>
                <w:webHidden/>
              </w:rPr>
              <w:delText>62</w:delText>
            </w:r>
          </w:del>
        </w:p>
        <w:p w14:paraId="01D32E16" w14:textId="7901C06A" w:rsidR="005538DA" w:rsidDel="007216E3" w:rsidRDefault="005538DA">
          <w:pPr>
            <w:pStyle w:val="TJ1"/>
            <w:rPr>
              <w:del w:id="465" w:author="Németh Balázs" w:date="2018-03-12T10:11:00Z"/>
              <w:rFonts w:eastAsiaTheme="minorEastAsia"/>
              <w:noProof/>
              <w:lang w:eastAsia="hu-HU"/>
            </w:rPr>
          </w:pPr>
          <w:del w:id="466" w:author="Németh Balázs" w:date="2018-03-12T10:11:00Z">
            <w:r w:rsidRPr="007216E3" w:rsidDel="007216E3">
              <w:rPr>
                <w:rFonts w:ascii="Tahoma" w:hAnsi="Tahoma" w:cs="Tahoma"/>
                <w:b/>
                <w:noProof/>
                <w:lang w:eastAsia="hu-HU"/>
                <w:rPrChange w:id="467" w:author="Németh Balázs" w:date="2018-03-12T10:11:00Z">
                  <w:rPr>
                    <w:rStyle w:val="Hiperhivatkozs"/>
                    <w:rFonts w:ascii="Tahoma" w:hAnsi="Tahoma" w:cs="Tahoma"/>
                    <w:b/>
                    <w:noProof/>
                    <w:lang w:eastAsia="hu-HU"/>
                  </w:rPr>
                </w:rPrChange>
              </w:rPr>
              <w:delText>50.</w:delText>
            </w:r>
            <w:r w:rsidDel="007216E3">
              <w:rPr>
                <w:rFonts w:eastAsiaTheme="minorEastAsia"/>
                <w:noProof/>
                <w:lang w:eastAsia="hu-HU"/>
              </w:rPr>
              <w:tab/>
            </w:r>
            <w:r w:rsidRPr="007216E3" w:rsidDel="007216E3">
              <w:rPr>
                <w:rFonts w:ascii="MS Gothic" w:eastAsia="MS Gothic" w:hAnsi="MS Gothic" w:cs="Tahoma"/>
                <w:b/>
                <w:noProof/>
                <w:lang w:eastAsia="hu-HU"/>
                <w:rPrChange w:id="468" w:author="Németh Balázs" w:date="2018-03-12T10:11:00Z">
                  <w:rPr>
                    <w:rStyle w:val="Hiperhivatkozs"/>
                    <w:rFonts w:ascii="MS Gothic" w:eastAsia="MS Gothic" w:hAnsi="MS Gothic" w:cs="Tahoma"/>
                    <w:b/>
                    <w:noProof/>
                    <w:lang w:eastAsia="hu-HU"/>
                  </w:rPr>
                </w:rPrChange>
              </w:rPr>
              <w:delText>☐</w:delText>
            </w:r>
            <w:r w:rsidRPr="007216E3" w:rsidDel="007216E3">
              <w:rPr>
                <w:rFonts w:ascii="Tahoma" w:hAnsi="Tahoma" w:cs="Tahoma"/>
                <w:b/>
                <w:noProof/>
                <w:lang w:eastAsia="hu-HU"/>
                <w:rPrChange w:id="469" w:author="Németh Balázs" w:date="2018-03-12T10:11:00Z">
                  <w:rPr>
                    <w:rStyle w:val="Hiperhivatkozs"/>
                    <w:rFonts w:ascii="Tahoma" w:hAnsi="Tahoma" w:cs="Tahoma"/>
                    <w:b/>
                    <w:noProof/>
                    <w:lang w:eastAsia="hu-HU"/>
                  </w:rPr>
                </w:rPrChange>
              </w:rPr>
              <w:delText xml:space="preserve"> Külső kialakítás</w:delText>
            </w:r>
            <w:r w:rsidDel="007216E3">
              <w:rPr>
                <w:noProof/>
                <w:webHidden/>
              </w:rPr>
              <w:tab/>
            </w:r>
          </w:del>
          <w:del w:id="470" w:author="Németh Balázs" w:date="2018-03-12T08:32:00Z">
            <w:r w:rsidDel="00D14B94">
              <w:rPr>
                <w:noProof/>
                <w:webHidden/>
              </w:rPr>
              <w:delText>62</w:delText>
            </w:r>
          </w:del>
        </w:p>
        <w:p w14:paraId="1D9BA92F" w14:textId="533F8989" w:rsidR="005538DA" w:rsidDel="007216E3" w:rsidRDefault="005538DA">
          <w:pPr>
            <w:pStyle w:val="TJ1"/>
            <w:rPr>
              <w:del w:id="471" w:author="Németh Balázs" w:date="2018-03-12T10:11:00Z"/>
              <w:rFonts w:eastAsiaTheme="minorEastAsia"/>
              <w:noProof/>
              <w:lang w:eastAsia="hu-HU"/>
            </w:rPr>
          </w:pPr>
          <w:del w:id="472" w:author="Németh Balázs" w:date="2018-03-12T10:11:00Z">
            <w:r w:rsidRPr="007216E3" w:rsidDel="007216E3">
              <w:rPr>
                <w:rFonts w:ascii="Tahoma" w:hAnsi="Tahoma" w:cs="Tahoma"/>
                <w:b/>
                <w:noProof/>
                <w:lang w:eastAsia="hu-HU"/>
                <w:rPrChange w:id="473" w:author="Németh Balázs" w:date="2018-03-12T10:11:00Z">
                  <w:rPr>
                    <w:rStyle w:val="Hiperhivatkozs"/>
                    <w:rFonts w:ascii="Tahoma" w:hAnsi="Tahoma" w:cs="Tahoma"/>
                    <w:b/>
                    <w:noProof/>
                    <w:lang w:eastAsia="hu-HU"/>
                  </w:rPr>
                </w:rPrChange>
              </w:rPr>
              <w:delText>51.</w:delText>
            </w:r>
            <w:r w:rsidDel="007216E3">
              <w:rPr>
                <w:rFonts w:eastAsiaTheme="minorEastAsia"/>
                <w:noProof/>
                <w:lang w:eastAsia="hu-HU"/>
              </w:rPr>
              <w:tab/>
            </w:r>
            <w:r w:rsidRPr="007216E3" w:rsidDel="007216E3">
              <w:rPr>
                <w:rFonts w:ascii="MS Gothic" w:eastAsia="MS Gothic" w:hAnsi="MS Gothic" w:cs="Tahoma"/>
                <w:b/>
                <w:noProof/>
                <w:lang w:eastAsia="hu-HU"/>
                <w:rPrChange w:id="474" w:author="Németh Balázs" w:date="2018-03-12T10:11:00Z">
                  <w:rPr>
                    <w:rStyle w:val="Hiperhivatkozs"/>
                    <w:rFonts w:ascii="MS Gothic" w:eastAsia="MS Gothic" w:hAnsi="MS Gothic" w:cs="Tahoma"/>
                    <w:b/>
                    <w:noProof/>
                    <w:lang w:eastAsia="hu-HU"/>
                  </w:rPr>
                </w:rPrChange>
              </w:rPr>
              <w:delText>☐</w:delText>
            </w:r>
            <w:r w:rsidRPr="007216E3" w:rsidDel="007216E3">
              <w:rPr>
                <w:rFonts w:ascii="Tahoma" w:hAnsi="Tahoma" w:cs="Tahoma"/>
                <w:b/>
                <w:noProof/>
                <w:lang w:eastAsia="hu-HU"/>
                <w:rPrChange w:id="475" w:author="Németh Balázs" w:date="2018-03-12T10:11:00Z">
                  <w:rPr>
                    <w:rStyle w:val="Hiperhivatkozs"/>
                    <w:rFonts w:ascii="Tahoma" w:hAnsi="Tahoma" w:cs="Tahoma"/>
                    <w:b/>
                    <w:noProof/>
                    <w:lang w:eastAsia="hu-HU"/>
                  </w:rPr>
                </w:rPrChange>
              </w:rPr>
              <w:delText xml:space="preserve"> Belső kialakítás</w:delText>
            </w:r>
            <w:r w:rsidDel="007216E3">
              <w:rPr>
                <w:noProof/>
                <w:webHidden/>
              </w:rPr>
              <w:tab/>
            </w:r>
            <w:r w:rsidR="00D14B94" w:rsidDel="007216E3">
              <w:rPr>
                <w:noProof/>
                <w:webHidden/>
              </w:rPr>
              <w:delText>63</w:delText>
            </w:r>
          </w:del>
        </w:p>
        <w:p w14:paraId="77B62379" w14:textId="478C1D51" w:rsidR="005538DA" w:rsidDel="007216E3" w:rsidRDefault="005538DA">
          <w:pPr>
            <w:pStyle w:val="TJ1"/>
            <w:rPr>
              <w:del w:id="476" w:author="Németh Balázs" w:date="2018-03-12T10:11:00Z"/>
              <w:rFonts w:eastAsiaTheme="minorEastAsia"/>
              <w:noProof/>
              <w:lang w:eastAsia="hu-HU"/>
            </w:rPr>
          </w:pPr>
          <w:del w:id="477" w:author="Németh Balázs" w:date="2018-03-12T10:11:00Z">
            <w:r w:rsidRPr="007216E3" w:rsidDel="007216E3">
              <w:rPr>
                <w:rFonts w:ascii="Tahoma" w:hAnsi="Tahoma" w:cs="Tahoma"/>
                <w:b/>
                <w:noProof/>
                <w:lang w:eastAsia="hu-HU"/>
                <w:rPrChange w:id="478" w:author="Németh Balázs" w:date="2018-03-12T10:11:00Z">
                  <w:rPr>
                    <w:rStyle w:val="Hiperhivatkozs"/>
                    <w:rFonts w:ascii="Tahoma" w:hAnsi="Tahoma" w:cs="Tahoma"/>
                    <w:b/>
                    <w:noProof/>
                    <w:lang w:eastAsia="hu-HU"/>
                  </w:rPr>
                </w:rPrChange>
              </w:rPr>
              <w:delText>52.</w:delText>
            </w:r>
            <w:r w:rsidDel="007216E3">
              <w:rPr>
                <w:rFonts w:eastAsiaTheme="minorEastAsia"/>
                <w:noProof/>
                <w:lang w:eastAsia="hu-HU"/>
              </w:rPr>
              <w:tab/>
            </w:r>
            <w:r w:rsidRPr="007216E3" w:rsidDel="007216E3">
              <w:rPr>
                <w:rFonts w:ascii="MS UI Gothic" w:eastAsia="MS UI Gothic" w:hAnsi="MS UI Gothic" w:cs="MS UI Gothic" w:hint="eastAsia"/>
                <w:b/>
                <w:noProof/>
                <w:lang w:eastAsia="hu-HU"/>
                <w:rPrChange w:id="479" w:author="Németh Balázs" w:date="2018-03-12T10:11:00Z">
                  <w:rPr>
                    <w:rStyle w:val="Hiperhivatkozs"/>
                    <w:rFonts w:ascii="MS UI Gothic" w:eastAsia="MS UI Gothic" w:hAnsi="MS UI Gothic" w:cs="MS UI Gothic" w:hint="eastAsia"/>
                    <w:b/>
                    <w:noProof/>
                    <w:lang w:eastAsia="hu-HU"/>
                  </w:rPr>
                </w:rPrChange>
              </w:rPr>
              <w:delText>☐</w:delText>
            </w:r>
            <w:r w:rsidRPr="007216E3" w:rsidDel="007216E3">
              <w:rPr>
                <w:rFonts w:ascii="Tahoma" w:hAnsi="Tahoma" w:cs="Tahoma"/>
                <w:b/>
                <w:noProof/>
                <w:lang w:eastAsia="hu-HU"/>
                <w:rPrChange w:id="480" w:author="Németh Balázs" w:date="2018-03-12T10:11:00Z">
                  <w:rPr>
                    <w:rStyle w:val="Hiperhivatkozs"/>
                    <w:rFonts w:ascii="Tahoma" w:hAnsi="Tahoma" w:cs="Tahoma"/>
                    <w:b/>
                    <w:noProof/>
                    <w:lang w:eastAsia="hu-HU"/>
                  </w:rPr>
                </w:rPrChange>
              </w:rPr>
              <w:delText xml:space="preserve"> Háromlapos</w:delText>
            </w:r>
            <w:r w:rsidDel="007216E3">
              <w:rPr>
                <w:noProof/>
                <w:webHidden/>
              </w:rPr>
              <w:tab/>
            </w:r>
            <w:r w:rsidR="00D14B94" w:rsidDel="007216E3">
              <w:rPr>
                <w:noProof/>
                <w:webHidden/>
              </w:rPr>
              <w:delText>64</w:delText>
            </w:r>
          </w:del>
        </w:p>
        <w:p w14:paraId="217BE107" w14:textId="654D9061" w:rsidR="005538DA" w:rsidDel="007216E3" w:rsidRDefault="005538DA">
          <w:pPr>
            <w:pStyle w:val="TJ1"/>
            <w:rPr>
              <w:del w:id="481" w:author="Németh Balázs" w:date="2018-03-12T10:11:00Z"/>
              <w:rFonts w:eastAsiaTheme="minorEastAsia"/>
              <w:noProof/>
              <w:lang w:eastAsia="hu-HU"/>
            </w:rPr>
          </w:pPr>
          <w:del w:id="482" w:author="Németh Balázs" w:date="2018-03-12T10:11:00Z">
            <w:r w:rsidRPr="007216E3" w:rsidDel="007216E3">
              <w:rPr>
                <w:rFonts w:ascii="Tahoma" w:hAnsi="Tahoma" w:cs="Tahoma"/>
                <w:b/>
                <w:noProof/>
                <w:lang w:eastAsia="hu-HU"/>
                <w:rPrChange w:id="483" w:author="Németh Balázs" w:date="2018-03-12T10:11:00Z">
                  <w:rPr>
                    <w:rStyle w:val="Hiperhivatkozs"/>
                    <w:rFonts w:ascii="Tahoma" w:hAnsi="Tahoma" w:cs="Tahoma"/>
                    <w:b/>
                    <w:noProof/>
                    <w:lang w:eastAsia="hu-HU"/>
                  </w:rPr>
                </w:rPrChange>
              </w:rPr>
              <w:delText>53.</w:delText>
            </w:r>
            <w:r w:rsidDel="007216E3">
              <w:rPr>
                <w:rFonts w:eastAsiaTheme="minorEastAsia"/>
                <w:noProof/>
                <w:lang w:eastAsia="hu-HU"/>
              </w:rPr>
              <w:tab/>
            </w:r>
            <w:r w:rsidRPr="007216E3" w:rsidDel="007216E3">
              <w:rPr>
                <w:rFonts w:ascii="MS Gothic" w:eastAsia="MS Gothic" w:hAnsi="MS Gothic" w:cs="Tahoma"/>
                <w:b/>
                <w:noProof/>
                <w:lang w:eastAsia="hu-HU"/>
                <w:rPrChange w:id="484" w:author="Németh Balázs" w:date="2018-03-12T10:11:00Z">
                  <w:rPr>
                    <w:rStyle w:val="Hiperhivatkozs"/>
                    <w:rFonts w:ascii="MS Gothic" w:eastAsia="MS Gothic" w:hAnsi="MS Gothic" w:cs="Tahoma"/>
                    <w:b/>
                    <w:noProof/>
                    <w:lang w:eastAsia="hu-HU"/>
                  </w:rPr>
                </w:rPrChange>
              </w:rPr>
              <w:delText>☒</w:delText>
            </w:r>
            <w:r w:rsidRPr="007216E3" w:rsidDel="007216E3">
              <w:rPr>
                <w:rFonts w:ascii="Tahoma" w:hAnsi="Tahoma" w:cs="Tahoma"/>
                <w:b/>
                <w:noProof/>
                <w:lang w:eastAsia="hu-HU"/>
                <w:rPrChange w:id="485" w:author="Németh Balázs" w:date="2018-03-12T10:11:00Z">
                  <w:rPr>
                    <w:rStyle w:val="Hiperhivatkozs"/>
                    <w:rFonts w:ascii="Tahoma" w:hAnsi="Tahoma" w:cs="Tahoma"/>
                    <w:b/>
                    <w:noProof/>
                    <w:lang w:eastAsia="hu-HU"/>
                  </w:rPr>
                </w:rPrChange>
              </w:rPr>
              <w:delText xml:space="preserve"> Illesztett csap</w:delText>
            </w:r>
            <w:r w:rsidDel="007216E3">
              <w:rPr>
                <w:noProof/>
                <w:webHidden/>
              </w:rPr>
              <w:tab/>
            </w:r>
          </w:del>
          <w:del w:id="486" w:author="Németh Balázs" w:date="2018-03-12T08:32:00Z">
            <w:r w:rsidDel="00D14B94">
              <w:rPr>
                <w:noProof/>
                <w:webHidden/>
              </w:rPr>
              <w:delText>64</w:delText>
            </w:r>
          </w:del>
        </w:p>
        <w:p w14:paraId="28749DFD" w14:textId="6BA8BEEA" w:rsidR="005538DA" w:rsidDel="007216E3" w:rsidRDefault="005538DA">
          <w:pPr>
            <w:pStyle w:val="TJ1"/>
            <w:rPr>
              <w:del w:id="487" w:author="Németh Balázs" w:date="2018-03-12T10:11:00Z"/>
              <w:rFonts w:eastAsiaTheme="minorEastAsia"/>
              <w:noProof/>
              <w:lang w:eastAsia="hu-HU"/>
            </w:rPr>
          </w:pPr>
          <w:del w:id="488" w:author="Németh Balázs" w:date="2018-03-12T10:11:00Z">
            <w:r w:rsidRPr="007216E3" w:rsidDel="007216E3">
              <w:rPr>
                <w:rFonts w:ascii="Tahoma" w:hAnsi="Tahoma" w:cs="Tahoma"/>
                <w:b/>
                <w:noProof/>
                <w:lang w:eastAsia="hu-HU"/>
                <w:rPrChange w:id="489" w:author="Németh Balázs" w:date="2018-03-12T10:11:00Z">
                  <w:rPr>
                    <w:rStyle w:val="Hiperhivatkozs"/>
                    <w:rFonts w:ascii="Tahoma" w:hAnsi="Tahoma" w:cs="Tahoma"/>
                    <w:b/>
                    <w:noProof/>
                    <w:lang w:eastAsia="hu-HU"/>
                  </w:rPr>
                </w:rPrChange>
              </w:rPr>
              <w:delText>54.</w:delText>
            </w:r>
            <w:r w:rsidDel="007216E3">
              <w:rPr>
                <w:rFonts w:eastAsiaTheme="minorEastAsia"/>
                <w:noProof/>
                <w:lang w:eastAsia="hu-HU"/>
              </w:rPr>
              <w:tab/>
            </w:r>
            <w:r w:rsidRPr="007216E3" w:rsidDel="007216E3">
              <w:rPr>
                <w:rFonts w:ascii="MS Gothic" w:eastAsia="MS Gothic" w:hAnsi="MS Gothic" w:cs="Tahoma"/>
                <w:b/>
                <w:noProof/>
                <w:lang w:eastAsia="hu-HU"/>
                <w:rPrChange w:id="490" w:author="Németh Balázs" w:date="2018-03-12T10:11:00Z">
                  <w:rPr>
                    <w:rStyle w:val="Hiperhivatkozs"/>
                    <w:rFonts w:ascii="MS Gothic" w:eastAsia="MS Gothic" w:hAnsi="MS Gothic" w:cs="Tahoma"/>
                    <w:b/>
                    <w:noProof/>
                    <w:lang w:eastAsia="hu-HU"/>
                  </w:rPr>
                </w:rPrChange>
              </w:rPr>
              <w:delText>☒</w:delText>
            </w:r>
            <w:r w:rsidRPr="007216E3" w:rsidDel="007216E3">
              <w:rPr>
                <w:rFonts w:ascii="Tahoma" w:hAnsi="Tahoma" w:cs="Tahoma"/>
                <w:b/>
                <w:noProof/>
                <w:lang w:eastAsia="hu-HU"/>
                <w:rPrChange w:id="491" w:author="Németh Balázs" w:date="2018-03-12T10:11:00Z">
                  <w:rPr>
                    <w:rStyle w:val="Hiperhivatkozs"/>
                    <w:rFonts w:ascii="Tahoma" w:hAnsi="Tahoma" w:cs="Tahoma"/>
                    <w:b/>
                    <w:noProof/>
                    <w:lang w:eastAsia="hu-HU"/>
                  </w:rPr>
                </w:rPrChange>
              </w:rPr>
              <w:delText xml:space="preserve"> Rögzített letolólap</w:delText>
            </w:r>
            <w:r w:rsidDel="007216E3">
              <w:rPr>
                <w:noProof/>
                <w:webHidden/>
              </w:rPr>
              <w:tab/>
            </w:r>
            <w:r w:rsidR="00D14B94" w:rsidDel="007216E3">
              <w:rPr>
                <w:noProof/>
                <w:webHidden/>
              </w:rPr>
              <w:delText>65</w:delText>
            </w:r>
          </w:del>
        </w:p>
        <w:p w14:paraId="1CDDC196" w14:textId="43B10381" w:rsidR="005538DA" w:rsidDel="007216E3" w:rsidRDefault="005538DA">
          <w:pPr>
            <w:pStyle w:val="TJ1"/>
            <w:rPr>
              <w:del w:id="492" w:author="Németh Balázs" w:date="2018-03-12T10:11:00Z"/>
              <w:rFonts w:eastAsiaTheme="minorEastAsia"/>
              <w:noProof/>
              <w:lang w:eastAsia="hu-HU"/>
            </w:rPr>
          </w:pPr>
          <w:del w:id="493" w:author="Németh Balázs" w:date="2018-03-12T10:11:00Z">
            <w:r w:rsidRPr="007216E3" w:rsidDel="007216E3">
              <w:rPr>
                <w:rFonts w:ascii="Tahoma" w:hAnsi="Tahoma" w:cs="Tahoma"/>
                <w:b/>
                <w:noProof/>
                <w:lang w:eastAsia="hu-HU"/>
                <w:rPrChange w:id="494" w:author="Németh Balázs" w:date="2018-03-12T10:11:00Z">
                  <w:rPr>
                    <w:rStyle w:val="Hiperhivatkozs"/>
                    <w:rFonts w:ascii="Tahoma" w:hAnsi="Tahoma" w:cs="Tahoma"/>
                    <w:b/>
                    <w:noProof/>
                    <w:lang w:eastAsia="hu-HU"/>
                  </w:rPr>
                </w:rPrChange>
              </w:rPr>
              <w:delText>55.</w:delText>
            </w:r>
            <w:r w:rsidDel="007216E3">
              <w:rPr>
                <w:rFonts w:eastAsiaTheme="minorEastAsia"/>
                <w:noProof/>
                <w:lang w:eastAsia="hu-HU"/>
              </w:rPr>
              <w:tab/>
            </w:r>
            <w:r w:rsidRPr="007216E3" w:rsidDel="007216E3">
              <w:rPr>
                <w:rFonts w:ascii="MS Gothic" w:eastAsia="MS Gothic" w:hAnsi="MS Gothic" w:cs="Tahoma"/>
                <w:b/>
                <w:noProof/>
                <w:lang w:eastAsia="hu-HU"/>
                <w:rPrChange w:id="495" w:author="Németh Balázs" w:date="2018-03-12T10:11:00Z">
                  <w:rPr>
                    <w:rStyle w:val="Hiperhivatkozs"/>
                    <w:rFonts w:ascii="MS Gothic" w:eastAsia="MS Gothic" w:hAnsi="MS Gothic" w:cs="Tahoma"/>
                    <w:b/>
                    <w:noProof/>
                    <w:lang w:eastAsia="hu-HU"/>
                  </w:rPr>
                </w:rPrChange>
              </w:rPr>
              <w:delText>☐</w:delText>
            </w:r>
            <w:r w:rsidRPr="007216E3" w:rsidDel="007216E3">
              <w:rPr>
                <w:rFonts w:ascii="Tahoma" w:hAnsi="Tahoma" w:cs="Tahoma"/>
                <w:b/>
                <w:noProof/>
                <w:lang w:eastAsia="hu-HU"/>
                <w:rPrChange w:id="496" w:author="Németh Balázs" w:date="2018-03-12T10:11:00Z">
                  <w:rPr>
                    <w:rStyle w:val="Hiperhivatkozs"/>
                    <w:rFonts w:ascii="Tahoma" w:hAnsi="Tahoma" w:cs="Tahoma"/>
                    <w:b/>
                    <w:noProof/>
                    <w:lang w:eastAsia="hu-HU"/>
                  </w:rPr>
                </w:rPrChange>
              </w:rPr>
              <w:delText xml:space="preserve"> Reteszelő</w:delText>
            </w:r>
            <w:r w:rsidDel="007216E3">
              <w:rPr>
                <w:noProof/>
                <w:webHidden/>
              </w:rPr>
              <w:tab/>
            </w:r>
            <w:r w:rsidR="00D14B94" w:rsidDel="007216E3">
              <w:rPr>
                <w:noProof/>
                <w:webHidden/>
              </w:rPr>
              <w:delText>66</w:delText>
            </w:r>
          </w:del>
        </w:p>
        <w:p w14:paraId="025866B2" w14:textId="78E0464C" w:rsidR="005538DA" w:rsidDel="007216E3" w:rsidRDefault="005538DA">
          <w:pPr>
            <w:pStyle w:val="TJ1"/>
            <w:rPr>
              <w:del w:id="497" w:author="Németh Balázs" w:date="2018-03-12T10:11:00Z"/>
              <w:rFonts w:eastAsiaTheme="minorEastAsia"/>
              <w:noProof/>
              <w:lang w:eastAsia="hu-HU"/>
            </w:rPr>
          </w:pPr>
          <w:del w:id="498" w:author="Németh Balázs" w:date="2018-03-12T10:11:00Z">
            <w:r w:rsidRPr="007216E3" w:rsidDel="007216E3">
              <w:rPr>
                <w:rFonts w:ascii="Tahoma" w:hAnsi="Tahoma" w:cs="Tahoma"/>
                <w:b/>
                <w:noProof/>
                <w:lang w:eastAsia="hu-HU"/>
                <w:rPrChange w:id="499" w:author="Németh Balázs" w:date="2018-03-12T10:11:00Z">
                  <w:rPr>
                    <w:rStyle w:val="Hiperhivatkozs"/>
                    <w:rFonts w:ascii="Tahoma" w:hAnsi="Tahoma" w:cs="Tahoma"/>
                    <w:b/>
                    <w:noProof/>
                    <w:lang w:eastAsia="hu-HU"/>
                  </w:rPr>
                </w:rPrChange>
              </w:rPr>
              <w:delText>56.</w:delText>
            </w:r>
            <w:r w:rsidDel="007216E3">
              <w:rPr>
                <w:rFonts w:eastAsiaTheme="minorEastAsia"/>
                <w:noProof/>
                <w:lang w:eastAsia="hu-HU"/>
              </w:rPr>
              <w:tab/>
            </w:r>
            <w:r w:rsidRPr="007216E3" w:rsidDel="007216E3">
              <w:rPr>
                <w:rFonts w:ascii="MS Gothic" w:eastAsia="MS Gothic" w:hAnsi="MS Gothic" w:cs="Tahoma"/>
                <w:b/>
                <w:noProof/>
                <w:lang w:eastAsia="hu-HU"/>
                <w:rPrChange w:id="500" w:author="Németh Balázs" w:date="2018-03-12T10:11:00Z">
                  <w:rPr>
                    <w:rStyle w:val="Hiperhivatkozs"/>
                    <w:rFonts w:ascii="MS Gothic" w:eastAsia="MS Gothic" w:hAnsi="MS Gothic" w:cs="Tahoma"/>
                    <w:b/>
                    <w:noProof/>
                    <w:lang w:eastAsia="hu-HU"/>
                  </w:rPr>
                </w:rPrChange>
              </w:rPr>
              <w:delText>☐</w:delText>
            </w:r>
            <w:r w:rsidRPr="007216E3" w:rsidDel="007216E3">
              <w:rPr>
                <w:rFonts w:ascii="Tahoma" w:hAnsi="Tahoma" w:cs="Tahoma"/>
                <w:b/>
                <w:noProof/>
                <w:lang w:eastAsia="hu-HU"/>
                <w:rPrChange w:id="501" w:author="Németh Balázs" w:date="2018-03-12T10:11:00Z">
                  <w:rPr>
                    <w:rStyle w:val="Hiperhivatkozs"/>
                    <w:rFonts w:ascii="Tahoma" w:hAnsi="Tahoma" w:cs="Tahoma"/>
                    <w:b/>
                    <w:noProof/>
                    <w:lang w:eastAsia="hu-HU"/>
                  </w:rPr>
                </w:rPrChange>
              </w:rPr>
              <w:delText xml:space="preserve"> Kilincsmű</w:delText>
            </w:r>
            <w:r w:rsidDel="007216E3">
              <w:rPr>
                <w:noProof/>
                <w:webHidden/>
              </w:rPr>
              <w:tab/>
            </w:r>
          </w:del>
          <w:del w:id="502" w:author="Németh Balázs" w:date="2018-03-12T08:32:00Z">
            <w:r w:rsidDel="00D14B94">
              <w:rPr>
                <w:noProof/>
                <w:webHidden/>
              </w:rPr>
              <w:delText>66</w:delText>
            </w:r>
          </w:del>
        </w:p>
        <w:p w14:paraId="14686DEB" w14:textId="4EF5DB07" w:rsidR="005538DA" w:rsidDel="007216E3" w:rsidRDefault="005538DA">
          <w:pPr>
            <w:pStyle w:val="TJ1"/>
            <w:rPr>
              <w:del w:id="503" w:author="Németh Balázs" w:date="2018-03-12T10:11:00Z"/>
              <w:rFonts w:eastAsiaTheme="minorEastAsia"/>
              <w:noProof/>
              <w:lang w:eastAsia="hu-HU"/>
            </w:rPr>
          </w:pPr>
          <w:del w:id="504" w:author="Németh Balázs" w:date="2018-03-12T10:11:00Z">
            <w:r w:rsidRPr="007216E3" w:rsidDel="007216E3">
              <w:rPr>
                <w:rFonts w:ascii="Tahoma" w:hAnsi="Tahoma" w:cs="Tahoma"/>
                <w:b/>
                <w:noProof/>
                <w:lang w:eastAsia="hu-HU"/>
                <w:rPrChange w:id="505" w:author="Németh Balázs" w:date="2018-03-12T10:11:00Z">
                  <w:rPr>
                    <w:rStyle w:val="Hiperhivatkozs"/>
                    <w:rFonts w:ascii="Tahoma" w:hAnsi="Tahoma" w:cs="Tahoma"/>
                    <w:b/>
                    <w:noProof/>
                    <w:lang w:eastAsia="hu-HU"/>
                  </w:rPr>
                </w:rPrChange>
              </w:rPr>
              <w:delText>57.</w:delText>
            </w:r>
            <w:r w:rsidDel="007216E3">
              <w:rPr>
                <w:rFonts w:eastAsiaTheme="minorEastAsia"/>
                <w:noProof/>
                <w:lang w:eastAsia="hu-HU"/>
              </w:rPr>
              <w:tab/>
            </w:r>
            <w:r w:rsidRPr="007216E3" w:rsidDel="007216E3">
              <w:rPr>
                <w:rFonts w:ascii="MS Gothic" w:eastAsia="MS Gothic" w:hAnsi="MS Gothic" w:cs="Tahoma"/>
                <w:b/>
                <w:noProof/>
                <w:lang w:eastAsia="hu-HU"/>
                <w:rPrChange w:id="506" w:author="Németh Balázs" w:date="2018-03-12T10:11:00Z">
                  <w:rPr>
                    <w:rStyle w:val="Hiperhivatkozs"/>
                    <w:rFonts w:ascii="MS Gothic" w:eastAsia="MS Gothic" w:hAnsi="MS Gothic" w:cs="Tahoma"/>
                    <w:b/>
                    <w:noProof/>
                    <w:lang w:eastAsia="hu-HU"/>
                  </w:rPr>
                </w:rPrChange>
              </w:rPr>
              <w:delText>☐</w:delText>
            </w:r>
            <w:r w:rsidRPr="007216E3" w:rsidDel="007216E3">
              <w:rPr>
                <w:rFonts w:ascii="Tahoma" w:hAnsi="Tahoma" w:cs="Tahoma"/>
                <w:b/>
                <w:noProof/>
                <w:lang w:eastAsia="hu-HU"/>
                <w:rPrChange w:id="507" w:author="Németh Balázs" w:date="2018-03-12T10:11:00Z">
                  <w:rPr>
                    <w:rStyle w:val="Hiperhivatkozs"/>
                    <w:rFonts w:ascii="Tahoma" w:hAnsi="Tahoma" w:cs="Tahoma"/>
                    <w:b/>
                    <w:noProof/>
                    <w:lang w:eastAsia="hu-HU"/>
                  </w:rPr>
                </w:rPrChange>
              </w:rPr>
              <w:delText xml:space="preserve"> Húzórudazat</w:delText>
            </w:r>
            <w:r w:rsidDel="007216E3">
              <w:rPr>
                <w:noProof/>
                <w:webHidden/>
              </w:rPr>
              <w:tab/>
            </w:r>
            <w:r w:rsidR="00D14B94" w:rsidDel="007216E3">
              <w:rPr>
                <w:noProof/>
                <w:webHidden/>
              </w:rPr>
              <w:delText>67</w:delText>
            </w:r>
          </w:del>
        </w:p>
        <w:p w14:paraId="054D8D25" w14:textId="48E07A7A" w:rsidR="005538DA" w:rsidDel="007216E3" w:rsidRDefault="005538DA">
          <w:pPr>
            <w:pStyle w:val="TJ1"/>
            <w:rPr>
              <w:del w:id="508" w:author="Németh Balázs" w:date="2018-03-12T10:11:00Z"/>
              <w:rFonts w:eastAsiaTheme="minorEastAsia"/>
              <w:noProof/>
              <w:lang w:eastAsia="hu-HU"/>
            </w:rPr>
          </w:pPr>
          <w:del w:id="509" w:author="Németh Balázs" w:date="2018-03-12T10:11:00Z">
            <w:r w:rsidRPr="007216E3" w:rsidDel="007216E3">
              <w:rPr>
                <w:rFonts w:ascii="Tahoma" w:hAnsi="Tahoma" w:cs="Tahoma"/>
                <w:b/>
                <w:noProof/>
                <w:lang w:eastAsia="hu-HU"/>
                <w:rPrChange w:id="510" w:author="Németh Balázs" w:date="2018-03-12T10:11:00Z">
                  <w:rPr>
                    <w:rStyle w:val="Hiperhivatkozs"/>
                    <w:rFonts w:ascii="Tahoma" w:hAnsi="Tahoma" w:cs="Tahoma"/>
                    <w:b/>
                    <w:noProof/>
                    <w:lang w:eastAsia="hu-HU"/>
                  </w:rPr>
                </w:rPrChange>
              </w:rPr>
              <w:delText>58.</w:delText>
            </w:r>
            <w:r w:rsidDel="007216E3">
              <w:rPr>
                <w:rFonts w:eastAsiaTheme="minorEastAsia"/>
                <w:noProof/>
                <w:lang w:eastAsia="hu-HU"/>
              </w:rPr>
              <w:tab/>
            </w:r>
            <w:r w:rsidRPr="007216E3" w:rsidDel="007216E3">
              <w:rPr>
                <w:rFonts w:ascii="MS Gothic" w:eastAsia="MS Gothic" w:hAnsi="MS Gothic" w:cs="Tahoma"/>
                <w:b/>
                <w:noProof/>
                <w:lang w:eastAsia="hu-HU"/>
                <w:rPrChange w:id="511" w:author="Németh Balázs" w:date="2018-03-12T10:11:00Z">
                  <w:rPr>
                    <w:rStyle w:val="Hiperhivatkozs"/>
                    <w:rFonts w:ascii="MS Gothic" w:eastAsia="MS Gothic" w:hAnsi="MS Gothic" w:cs="Tahoma"/>
                    <w:b/>
                    <w:noProof/>
                    <w:lang w:eastAsia="hu-HU"/>
                  </w:rPr>
                </w:rPrChange>
              </w:rPr>
              <w:delText>☐</w:delText>
            </w:r>
            <w:r w:rsidRPr="007216E3" w:rsidDel="007216E3">
              <w:rPr>
                <w:rFonts w:ascii="Tahoma" w:hAnsi="Tahoma" w:cs="Tahoma"/>
                <w:b/>
                <w:noProof/>
                <w:lang w:eastAsia="hu-HU"/>
                <w:rPrChange w:id="512" w:author="Németh Balázs" w:date="2018-03-12T10:11:00Z">
                  <w:rPr>
                    <w:rStyle w:val="Hiperhivatkozs"/>
                    <w:rFonts w:ascii="Tahoma" w:hAnsi="Tahoma" w:cs="Tahoma"/>
                    <w:b/>
                    <w:noProof/>
                    <w:lang w:eastAsia="hu-HU"/>
                  </w:rPr>
                </w:rPrChange>
              </w:rPr>
              <w:delText xml:space="preserve"> Kidobás</w:delText>
            </w:r>
            <w:r w:rsidDel="007216E3">
              <w:rPr>
                <w:noProof/>
                <w:webHidden/>
              </w:rPr>
              <w:tab/>
            </w:r>
            <w:r w:rsidR="00D14B94" w:rsidDel="007216E3">
              <w:rPr>
                <w:noProof/>
                <w:webHidden/>
              </w:rPr>
              <w:delText>67</w:delText>
            </w:r>
          </w:del>
        </w:p>
        <w:p w14:paraId="0B2C7479" w14:textId="66C7797A" w:rsidR="005538DA" w:rsidDel="007216E3" w:rsidRDefault="005538DA">
          <w:pPr>
            <w:pStyle w:val="TJ1"/>
            <w:rPr>
              <w:del w:id="513" w:author="Németh Balázs" w:date="2018-03-12T10:11:00Z"/>
              <w:rFonts w:eastAsiaTheme="minorEastAsia"/>
              <w:noProof/>
              <w:lang w:eastAsia="hu-HU"/>
            </w:rPr>
          </w:pPr>
          <w:del w:id="514" w:author="Németh Balázs" w:date="2018-03-12T10:11:00Z">
            <w:r w:rsidRPr="007216E3" w:rsidDel="007216E3">
              <w:rPr>
                <w:rFonts w:ascii="Tahoma" w:hAnsi="Tahoma" w:cs="Tahoma"/>
                <w:b/>
                <w:noProof/>
                <w:lang w:eastAsia="hu-HU"/>
                <w:rPrChange w:id="515" w:author="Németh Balázs" w:date="2018-03-12T10:11:00Z">
                  <w:rPr>
                    <w:rStyle w:val="Hiperhivatkozs"/>
                    <w:rFonts w:ascii="Tahoma" w:hAnsi="Tahoma" w:cs="Tahoma"/>
                    <w:b/>
                    <w:noProof/>
                    <w:lang w:eastAsia="hu-HU"/>
                  </w:rPr>
                </w:rPrChange>
              </w:rPr>
              <w:delText>59.</w:delText>
            </w:r>
            <w:r w:rsidDel="007216E3">
              <w:rPr>
                <w:rFonts w:eastAsiaTheme="minorEastAsia"/>
                <w:noProof/>
                <w:lang w:eastAsia="hu-HU"/>
              </w:rPr>
              <w:tab/>
            </w:r>
            <w:r w:rsidRPr="007216E3" w:rsidDel="007216E3">
              <w:rPr>
                <w:rFonts w:ascii="MS Gothic" w:eastAsia="MS Gothic" w:hAnsi="MS Gothic" w:cs="Tahoma"/>
                <w:b/>
                <w:noProof/>
                <w:lang w:eastAsia="hu-HU"/>
                <w:rPrChange w:id="516" w:author="Németh Balázs" w:date="2018-03-12T10:11:00Z">
                  <w:rPr>
                    <w:rStyle w:val="Hiperhivatkozs"/>
                    <w:rFonts w:ascii="MS Gothic" w:eastAsia="MS Gothic" w:hAnsi="MS Gothic" w:cs="Tahoma"/>
                    <w:b/>
                    <w:noProof/>
                    <w:lang w:eastAsia="hu-HU"/>
                  </w:rPr>
                </w:rPrChange>
              </w:rPr>
              <w:delText>☐</w:delText>
            </w:r>
            <w:r w:rsidRPr="007216E3" w:rsidDel="007216E3">
              <w:rPr>
                <w:rFonts w:ascii="Tahoma" w:hAnsi="Tahoma" w:cs="Tahoma"/>
                <w:b/>
                <w:noProof/>
                <w:lang w:eastAsia="hu-HU"/>
                <w:rPrChange w:id="517" w:author="Németh Balázs" w:date="2018-03-12T10:11:00Z">
                  <w:rPr>
                    <w:rStyle w:val="Hiperhivatkozs"/>
                    <w:rFonts w:ascii="Tahoma" w:hAnsi="Tahoma" w:cs="Tahoma"/>
                    <w:b/>
                    <w:noProof/>
                    <w:lang w:eastAsia="hu-HU"/>
                  </w:rPr>
                </w:rPrChange>
              </w:rPr>
              <w:delText xml:space="preserve"> Egyszeres kidobás</w:delText>
            </w:r>
            <w:r w:rsidDel="007216E3">
              <w:rPr>
                <w:noProof/>
                <w:webHidden/>
              </w:rPr>
              <w:tab/>
            </w:r>
          </w:del>
          <w:del w:id="518" w:author="Németh Balázs" w:date="2018-03-12T08:32:00Z">
            <w:r w:rsidDel="00D14B94">
              <w:rPr>
                <w:noProof/>
                <w:webHidden/>
              </w:rPr>
              <w:delText>67</w:delText>
            </w:r>
          </w:del>
        </w:p>
        <w:p w14:paraId="437D09FE" w14:textId="0D8C3163" w:rsidR="005538DA" w:rsidDel="007216E3" w:rsidRDefault="005538DA">
          <w:pPr>
            <w:pStyle w:val="TJ1"/>
            <w:rPr>
              <w:del w:id="519" w:author="Németh Balázs" w:date="2018-03-12T10:11:00Z"/>
              <w:rFonts w:eastAsiaTheme="minorEastAsia"/>
              <w:noProof/>
              <w:lang w:eastAsia="hu-HU"/>
            </w:rPr>
          </w:pPr>
          <w:del w:id="520" w:author="Németh Balázs" w:date="2018-03-12T10:11:00Z">
            <w:r w:rsidRPr="007216E3" w:rsidDel="007216E3">
              <w:rPr>
                <w:rFonts w:ascii="Tahoma" w:hAnsi="Tahoma" w:cs="Tahoma"/>
                <w:b/>
                <w:noProof/>
                <w:lang w:eastAsia="hu-HU"/>
                <w:rPrChange w:id="521" w:author="Németh Balázs" w:date="2018-03-12T10:11:00Z">
                  <w:rPr>
                    <w:rStyle w:val="Hiperhivatkozs"/>
                    <w:rFonts w:ascii="Tahoma" w:hAnsi="Tahoma" w:cs="Tahoma"/>
                    <w:b/>
                    <w:noProof/>
                    <w:lang w:eastAsia="hu-HU"/>
                  </w:rPr>
                </w:rPrChange>
              </w:rPr>
              <w:delText>60.</w:delText>
            </w:r>
            <w:r w:rsidDel="007216E3">
              <w:rPr>
                <w:rFonts w:eastAsiaTheme="minorEastAsia"/>
                <w:noProof/>
                <w:lang w:eastAsia="hu-HU"/>
              </w:rPr>
              <w:tab/>
            </w:r>
            <w:r w:rsidRPr="007216E3" w:rsidDel="007216E3">
              <w:rPr>
                <w:rFonts w:ascii="MS Gothic" w:eastAsia="MS Gothic" w:hAnsi="MS Gothic" w:cs="Tahoma"/>
                <w:b/>
                <w:noProof/>
                <w:lang w:eastAsia="hu-HU"/>
                <w:rPrChange w:id="522" w:author="Németh Balázs" w:date="2018-03-12T10:11:00Z">
                  <w:rPr>
                    <w:rStyle w:val="Hiperhivatkozs"/>
                    <w:rFonts w:ascii="MS Gothic" w:eastAsia="MS Gothic" w:hAnsi="MS Gothic" w:cs="Tahoma"/>
                    <w:b/>
                    <w:noProof/>
                    <w:lang w:eastAsia="hu-HU"/>
                  </w:rPr>
                </w:rPrChange>
              </w:rPr>
              <w:delText>☐</w:delText>
            </w:r>
            <w:r w:rsidRPr="007216E3" w:rsidDel="007216E3">
              <w:rPr>
                <w:rFonts w:ascii="Tahoma" w:hAnsi="Tahoma" w:cs="Tahoma"/>
                <w:b/>
                <w:noProof/>
                <w:lang w:eastAsia="hu-HU"/>
                <w:rPrChange w:id="523" w:author="Németh Balázs" w:date="2018-03-12T10:11:00Z">
                  <w:rPr>
                    <w:rStyle w:val="Hiperhivatkozs"/>
                    <w:rFonts w:ascii="Tahoma" w:hAnsi="Tahoma" w:cs="Tahoma"/>
                    <w:b/>
                    <w:noProof/>
                    <w:lang w:eastAsia="hu-HU"/>
                  </w:rPr>
                </w:rPrChange>
              </w:rPr>
              <w:delText>Kétszeres kidobás</w:delText>
            </w:r>
            <w:r w:rsidDel="007216E3">
              <w:rPr>
                <w:noProof/>
                <w:webHidden/>
              </w:rPr>
              <w:tab/>
            </w:r>
            <w:r w:rsidR="00D14B94" w:rsidDel="007216E3">
              <w:rPr>
                <w:noProof/>
                <w:webHidden/>
              </w:rPr>
              <w:delText>68</w:delText>
            </w:r>
          </w:del>
        </w:p>
        <w:p w14:paraId="2EF52C6B" w14:textId="564F644D" w:rsidR="005538DA" w:rsidDel="007216E3" w:rsidRDefault="005538DA">
          <w:pPr>
            <w:pStyle w:val="TJ1"/>
            <w:rPr>
              <w:del w:id="524" w:author="Németh Balázs" w:date="2018-03-12T10:11:00Z"/>
              <w:rFonts w:eastAsiaTheme="minorEastAsia"/>
              <w:noProof/>
              <w:lang w:eastAsia="hu-HU"/>
            </w:rPr>
          </w:pPr>
          <w:del w:id="525" w:author="Németh Balázs" w:date="2018-03-12T10:11:00Z">
            <w:r w:rsidRPr="007216E3" w:rsidDel="007216E3">
              <w:rPr>
                <w:rFonts w:ascii="Tahoma" w:hAnsi="Tahoma" w:cs="Tahoma"/>
                <w:b/>
                <w:noProof/>
                <w:lang w:eastAsia="hu-HU"/>
                <w:rPrChange w:id="526" w:author="Németh Balázs" w:date="2018-03-12T10:11:00Z">
                  <w:rPr>
                    <w:rStyle w:val="Hiperhivatkozs"/>
                    <w:rFonts w:ascii="Tahoma" w:hAnsi="Tahoma" w:cs="Tahoma"/>
                    <w:b/>
                    <w:noProof/>
                    <w:lang w:eastAsia="hu-HU"/>
                  </w:rPr>
                </w:rPrChange>
              </w:rPr>
              <w:delText>61.</w:delText>
            </w:r>
            <w:r w:rsidDel="007216E3">
              <w:rPr>
                <w:rFonts w:eastAsiaTheme="minorEastAsia"/>
                <w:noProof/>
                <w:lang w:eastAsia="hu-HU"/>
              </w:rPr>
              <w:tab/>
            </w:r>
            <w:r w:rsidRPr="007216E3" w:rsidDel="007216E3">
              <w:rPr>
                <w:rFonts w:ascii="MS Gothic" w:eastAsia="MS Gothic" w:hAnsi="MS Gothic" w:cs="Tahoma"/>
                <w:b/>
                <w:noProof/>
                <w:lang w:eastAsia="hu-HU"/>
                <w:rPrChange w:id="527" w:author="Németh Balázs" w:date="2018-03-12T10:11:00Z">
                  <w:rPr>
                    <w:rStyle w:val="Hiperhivatkozs"/>
                    <w:rFonts w:ascii="MS Gothic" w:eastAsia="MS Gothic" w:hAnsi="MS Gothic" w:cs="Tahoma"/>
                    <w:b/>
                    <w:noProof/>
                    <w:lang w:eastAsia="hu-HU"/>
                  </w:rPr>
                </w:rPrChange>
              </w:rPr>
              <w:delText>☐</w:delText>
            </w:r>
            <w:r w:rsidRPr="007216E3" w:rsidDel="007216E3">
              <w:rPr>
                <w:rFonts w:ascii="Tahoma" w:hAnsi="Tahoma" w:cs="Tahoma"/>
                <w:b/>
                <w:noProof/>
                <w:lang w:eastAsia="hu-HU"/>
                <w:rPrChange w:id="528" w:author="Németh Balázs" w:date="2018-03-12T10:11:00Z">
                  <w:rPr>
                    <w:rStyle w:val="Hiperhivatkozs"/>
                    <w:rFonts w:ascii="Tahoma" w:hAnsi="Tahoma" w:cs="Tahoma"/>
                    <w:b/>
                    <w:noProof/>
                    <w:lang w:eastAsia="hu-HU"/>
                  </w:rPr>
                </w:rPrChange>
              </w:rPr>
              <w:delText xml:space="preserve"> Kétszeres kidobás</w:delText>
            </w:r>
            <w:r w:rsidDel="007216E3">
              <w:rPr>
                <w:noProof/>
                <w:webHidden/>
              </w:rPr>
              <w:tab/>
            </w:r>
            <w:r w:rsidR="00D14B94" w:rsidDel="007216E3">
              <w:rPr>
                <w:noProof/>
                <w:webHidden/>
              </w:rPr>
              <w:delText>69</w:delText>
            </w:r>
          </w:del>
        </w:p>
        <w:p w14:paraId="0EB5C1DE" w14:textId="3EC7C6CC" w:rsidR="005538DA" w:rsidDel="007216E3" w:rsidRDefault="005538DA">
          <w:pPr>
            <w:pStyle w:val="TJ1"/>
            <w:rPr>
              <w:del w:id="529" w:author="Németh Balázs" w:date="2018-03-12T10:11:00Z"/>
              <w:rFonts w:eastAsiaTheme="minorEastAsia"/>
              <w:noProof/>
              <w:lang w:eastAsia="hu-HU"/>
            </w:rPr>
          </w:pPr>
          <w:del w:id="530" w:author="Németh Balázs" w:date="2018-03-12T10:11:00Z">
            <w:r w:rsidRPr="007216E3" w:rsidDel="007216E3">
              <w:rPr>
                <w:rFonts w:ascii="Tahoma" w:hAnsi="Tahoma" w:cs="Tahoma"/>
                <w:b/>
                <w:noProof/>
                <w:lang w:eastAsia="hu-HU"/>
                <w:rPrChange w:id="531" w:author="Németh Balázs" w:date="2018-03-12T10:11:00Z">
                  <w:rPr>
                    <w:rStyle w:val="Hiperhivatkozs"/>
                    <w:rFonts w:ascii="Tahoma" w:hAnsi="Tahoma" w:cs="Tahoma"/>
                    <w:b/>
                    <w:noProof/>
                    <w:lang w:eastAsia="hu-HU"/>
                  </w:rPr>
                </w:rPrChange>
              </w:rPr>
              <w:delText>62.</w:delText>
            </w:r>
            <w:r w:rsidDel="007216E3">
              <w:rPr>
                <w:rFonts w:eastAsiaTheme="minorEastAsia"/>
                <w:noProof/>
                <w:lang w:eastAsia="hu-HU"/>
              </w:rPr>
              <w:tab/>
            </w:r>
            <w:r w:rsidRPr="007216E3" w:rsidDel="007216E3">
              <w:rPr>
                <w:rFonts w:ascii="MS Gothic" w:eastAsia="MS Gothic" w:hAnsi="MS Gothic" w:cs="Tahoma"/>
                <w:b/>
                <w:noProof/>
                <w:lang w:eastAsia="hu-HU"/>
                <w:rPrChange w:id="532" w:author="Németh Balázs" w:date="2018-03-12T10:11:00Z">
                  <w:rPr>
                    <w:rStyle w:val="Hiperhivatkozs"/>
                    <w:rFonts w:ascii="MS Gothic" w:eastAsia="MS Gothic" w:hAnsi="MS Gothic" w:cs="Tahoma"/>
                    <w:b/>
                    <w:noProof/>
                    <w:lang w:eastAsia="hu-HU"/>
                  </w:rPr>
                </w:rPrChange>
              </w:rPr>
              <w:delText>☐</w:delText>
            </w:r>
            <w:r w:rsidRPr="007216E3" w:rsidDel="007216E3">
              <w:rPr>
                <w:rFonts w:ascii="Tahoma" w:hAnsi="Tahoma" w:cs="Tahoma"/>
                <w:b/>
                <w:noProof/>
                <w:lang w:eastAsia="hu-HU"/>
                <w:rPrChange w:id="533" w:author="Németh Balázs" w:date="2018-03-12T10:11:00Z">
                  <w:rPr>
                    <w:rStyle w:val="Hiperhivatkozs"/>
                    <w:rFonts w:ascii="Tahoma" w:hAnsi="Tahoma" w:cs="Tahoma"/>
                    <w:b/>
                    <w:noProof/>
                    <w:lang w:eastAsia="hu-HU"/>
                  </w:rPr>
                </w:rPrChange>
              </w:rPr>
              <w:delText xml:space="preserve"> Kétszeres kidobás</w:delText>
            </w:r>
            <w:r w:rsidDel="007216E3">
              <w:rPr>
                <w:noProof/>
                <w:webHidden/>
              </w:rPr>
              <w:tab/>
            </w:r>
            <w:r w:rsidR="00D14B94" w:rsidDel="007216E3">
              <w:rPr>
                <w:noProof/>
                <w:webHidden/>
              </w:rPr>
              <w:delText>69</w:delText>
            </w:r>
          </w:del>
        </w:p>
        <w:p w14:paraId="7F874204" w14:textId="52F165D8" w:rsidR="00450143" w:rsidRDefault="00450143">
          <w:r>
            <w:rPr>
              <w:b/>
              <w:bCs/>
            </w:rPr>
            <w:fldChar w:fldCharType="end"/>
          </w:r>
        </w:p>
      </w:sdtContent>
    </w:sdt>
    <w:p w14:paraId="1A75DDC9" w14:textId="65C6BEF4" w:rsidR="00717EF0" w:rsidRPr="002462DE" w:rsidRDefault="00565098">
      <w:pPr>
        <w:rPr>
          <w:sz w:val="20"/>
          <w:szCs w:val="20"/>
        </w:rPr>
      </w:pPr>
      <w:r w:rsidRPr="002462DE">
        <w:rPr>
          <w:sz w:val="20"/>
          <w:szCs w:val="20"/>
        </w:rPr>
        <w:br w:type="page"/>
      </w:r>
    </w:p>
    <w:bookmarkStart w:id="534" w:name="_Toc508612824"/>
    <w:p w14:paraId="6FF01BAB" w14:textId="5D13C817" w:rsidR="009E55DB" w:rsidRPr="00DF372C" w:rsidRDefault="007216E3" w:rsidP="00CE2D84">
      <w:pPr>
        <w:pStyle w:val="Cmsor1"/>
        <w:numPr>
          <w:ilvl w:val="0"/>
          <w:numId w:val="14"/>
        </w:numPr>
        <w:rPr>
          <w:rFonts w:ascii="Tahoma" w:hAnsi="Tahoma" w:cs="Tahoma"/>
          <w:b/>
          <w:sz w:val="40"/>
          <w:szCs w:val="40"/>
          <w:lang w:eastAsia="hu-HU"/>
        </w:rPr>
      </w:pPr>
      <w:sdt>
        <w:sdtPr>
          <w:rPr>
            <w:rFonts w:ascii="Tahoma" w:hAnsi="Tahoma" w:cs="Tahoma"/>
            <w:b/>
            <w:sz w:val="40"/>
            <w:szCs w:val="40"/>
          </w:rPr>
          <w:alias w:val="Termekek"/>
          <w:tag w:val="cb1"/>
          <w:id w:val="1148944944"/>
          <w14:checkbox>
            <w14:checked w14:val="0"/>
            <w14:checkedState w14:val="2612" w14:font="MS Gothic"/>
            <w14:uncheckedState w14:val="2610" w14:font="MS Gothic"/>
          </w14:checkbox>
        </w:sdtPr>
        <w:sdtContent>
          <w:ins w:id="535" w:author="Németh Balázs" w:date="2018-03-12T10:18:00Z">
            <w:r w:rsidR="005706A0">
              <w:rPr>
                <w:rFonts w:ascii="MS Gothic" w:eastAsia="MS Gothic" w:hAnsi="MS Gothic" w:cs="Tahoma" w:hint="eastAsia"/>
                <w:b/>
                <w:sz w:val="40"/>
                <w:szCs w:val="40"/>
              </w:rPr>
              <w:t>☐</w:t>
            </w:r>
          </w:ins>
          <w:del w:id="536" w:author="Németh Balázs" w:date="2018-03-12T10:18:00Z">
            <w:r w:rsidR="005706A0" w:rsidDel="005706A0">
              <w:rPr>
                <w:rFonts w:ascii="MS Gothic" w:eastAsia="MS Gothic" w:hAnsi="MS Gothic" w:cs="Tahoma" w:hint="eastAsia"/>
                <w:b/>
                <w:sz w:val="40"/>
                <w:szCs w:val="40"/>
              </w:rPr>
              <w:delText>☒</w:delText>
            </w:r>
          </w:del>
        </w:sdtContent>
      </w:sdt>
      <w:r w:rsidR="00FC7B11" w:rsidRPr="00DF372C">
        <w:rPr>
          <w:rFonts w:ascii="Tahoma" w:hAnsi="Tahoma" w:cs="Tahoma"/>
          <w:b/>
          <w:sz w:val="40"/>
          <w:szCs w:val="40"/>
        </w:rPr>
        <w:t xml:space="preserve"> </w:t>
      </w:r>
      <w:r w:rsidR="0001111B" w:rsidRPr="00DF372C">
        <w:rPr>
          <w:rFonts w:ascii="Tahoma" w:hAnsi="Tahoma" w:cs="Tahoma"/>
          <w:b/>
          <w:sz w:val="40"/>
          <w:szCs w:val="40"/>
          <w:lang w:eastAsia="hu-HU"/>
        </w:rPr>
        <w:t>TERMÉK</w:t>
      </w:r>
      <w:bookmarkEnd w:id="534"/>
    </w:p>
    <w:p w14:paraId="472E19D7" w14:textId="77777777" w:rsidR="0001111B" w:rsidRPr="002462DE" w:rsidRDefault="0001111B" w:rsidP="0001111B">
      <w:pPr>
        <w:rPr>
          <w:sz w:val="20"/>
          <w:szCs w:val="20"/>
        </w:rPr>
      </w:pPr>
      <w:r w:rsidRPr="002462DE">
        <w:rPr>
          <w:sz w:val="20"/>
          <w:szCs w:val="20"/>
        </w:rPr>
        <w:t>Termék leírás:</w:t>
      </w:r>
    </w:p>
    <w:p w14:paraId="4EA22F43" w14:textId="77777777" w:rsidR="0001111B" w:rsidRPr="002462DE" w:rsidRDefault="0001111B" w:rsidP="0001111B">
      <w:pPr>
        <w:rPr>
          <w:sz w:val="20"/>
          <w:szCs w:val="20"/>
        </w:rPr>
      </w:pPr>
      <w:r w:rsidRPr="002462DE">
        <w:rPr>
          <w:sz w:val="20"/>
          <w:szCs w:val="20"/>
        </w:rPr>
        <w:t>Rajzszám:</w:t>
      </w:r>
    </w:p>
    <w:p w14:paraId="3EFBF53B" w14:textId="77777777" w:rsidR="0001111B" w:rsidRDefault="0001111B" w:rsidP="0001111B">
      <w:pPr>
        <w:rPr>
          <w:sz w:val="20"/>
          <w:szCs w:val="20"/>
        </w:rPr>
      </w:pPr>
      <w:r w:rsidRPr="002462DE">
        <w:rPr>
          <w:sz w:val="20"/>
          <w:szCs w:val="20"/>
        </w:rPr>
        <w:t>Alapanyag:</w:t>
      </w:r>
    </w:p>
    <w:p w14:paraId="7CAD0FED" w14:textId="1648EF36" w:rsidR="00D61B38" w:rsidRPr="002462DE" w:rsidRDefault="00D61B38" w:rsidP="0001111B">
      <w:pPr>
        <w:rPr>
          <w:sz w:val="20"/>
          <w:szCs w:val="20"/>
        </w:rPr>
      </w:pPr>
      <w:r>
        <w:rPr>
          <w:sz w:val="20"/>
          <w:szCs w:val="20"/>
        </w:rPr>
        <w:t>Szín:</w:t>
      </w:r>
    </w:p>
    <w:p w14:paraId="62FBB4BE" w14:textId="77777777" w:rsidR="0001111B" w:rsidRPr="002462DE" w:rsidRDefault="0001111B" w:rsidP="0001111B">
      <w:pPr>
        <w:rPr>
          <w:sz w:val="20"/>
          <w:szCs w:val="20"/>
        </w:rPr>
      </w:pPr>
      <w:r w:rsidRPr="002462DE">
        <w:rPr>
          <w:sz w:val="20"/>
          <w:szCs w:val="20"/>
        </w:rPr>
        <w:t>Zsugor:</w:t>
      </w:r>
    </w:p>
    <w:p w14:paraId="6D51D4D5" w14:textId="77777777" w:rsidR="0001111B" w:rsidRPr="002462DE" w:rsidRDefault="0001111B" w:rsidP="0001111B">
      <w:pPr>
        <w:rPr>
          <w:sz w:val="20"/>
          <w:szCs w:val="20"/>
        </w:rPr>
      </w:pPr>
      <w:r w:rsidRPr="002462DE">
        <w:rPr>
          <w:sz w:val="20"/>
          <w:szCs w:val="20"/>
        </w:rPr>
        <w:t>Tömeg:</w:t>
      </w:r>
    </w:p>
    <w:p w14:paraId="775EDA39" w14:textId="77777777" w:rsidR="0001111B" w:rsidRPr="002462DE" w:rsidRDefault="0001111B" w:rsidP="0001111B">
      <w:pPr>
        <w:rPr>
          <w:sz w:val="20"/>
          <w:szCs w:val="20"/>
        </w:rPr>
      </w:pPr>
    </w:p>
    <w:p w14:paraId="0CE6BDD0" w14:textId="77777777" w:rsidR="0001111B" w:rsidRPr="002462DE" w:rsidRDefault="0001111B" w:rsidP="0001111B">
      <w:pPr>
        <w:rPr>
          <w:sz w:val="20"/>
          <w:szCs w:val="20"/>
        </w:rPr>
      </w:pPr>
      <w:r w:rsidRPr="002462DE">
        <w:rPr>
          <w:sz w:val="20"/>
          <w:szCs w:val="20"/>
        </w:rPr>
        <w:t>Gép típus:</w:t>
      </w:r>
    </w:p>
    <w:p w14:paraId="0B0C86D8" w14:textId="77777777" w:rsidR="0001111B" w:rsidRPr="002462DE" w:rsidRDefault="0001111B" w:rsidP="0001111B">
      <w:pPr>
        <w:rPr>
          <w:sz w:val="20"/>
          <w:szCs w:val="20"/>
        </w:rPr>
      </w:pPr>
      <w:r w:rsidRPr="002462DE">
        <w:rPr>
          <w:sz w:val="20"/>
          <w:szCs w:val="20"/>
        </w:rPr>
        <w:t>Záró erő:</w:t>
      </w:r>
    </w:p>
    <w:p w14:paraId="7A9DBB5F" w14:textId="77777777" w:rsidR="0001111B" w:rsidRDefault="0001111B" w:rsidP="0001111B">
      <w:pPr>
        <w:rPr>
          <w:sz w:val="20"/>
          <w:szCs w:val="20"/>
        </w:rPr>
      </w:pPr>
      <w:r w:rsidRPr="002462DE">
        <w:rPr>
          <w:sz w:val="20"/>
          <w:szCs w:val="20"/>
        </w:rPr>
        <w:t>Szerszám magasság:</w:t>
      </w:r>
    </w:p>
    <w:p w14:paraId="00235319" w14:textId="67F1D024" w:rsidR="003B355E" w:rsidRPr="002462DE" w:rsidRDefault="003B355E" w:rsidP="0001111B">
      <w:pPr>
        <w:rPr>
          <w:sz w:val="20"/>
          <w:szCs w:val="20"/>
        </w:rPr>
      </w:pPr>
      <w:r>
        <w:rPr>
          <w:sz w:val="20"/>
          <w:szCs w:val="20"/>
        </w:rPr>
        <w:t>Szerszám befoglaló méretei:</w:t>
      </w:r>
    </w:p>
    <w:p w14:paraId="102A207A" w14:textId="77777777" w:rsidR="0001111B" w:rsidRPr="002462DE" w:rsidRDefault="0001111B" w:rsidP="0001111B">
      <w:pPr>
        <w:rPr>
          <w:sz w:val="20"/>
          <w:szCs w:val="20"/>
        </w:rPr>
      </w:pPr>
      <w:r w:rsidRPr="002462DE">
        <w:rPr>
          <w:sz w:val="20"/>
          <w:szCs w:val="20"/>
        </w:rPr>
        <w:t>Fészekszám:</w:t>
      </w:r>
    </w:p>
    <w:p w14:paraId="3B2CB0A0" w14:textId="77777777" w:rsidR="0001111B" w:rsidRPr="002462DE" w:rsidRDefault="0001111B" w:rsidP="0001111B">
      <w:pPr>
        <w:rPr>
          <w:sz w:val="20"/>
          <w:szCs w:val="20"/>
        </w:rPr>
      </w:pPr>
      <w:r w:rsidRPr="002462DE">
        <w:rPr>
          <w:sz w:val="20"/>
          <w:szCs w:val="20"/>
        </w:rPr>
        <w:t>Ciklusidő:</w:t>
      </w:r>
    </w:p>
    <w:p w14:paraId="3C80CED4" w14:textId="77777777" w:rsidR="0001111B" w:rsidRPr="002462DE" w:rsidRDefault="0001111B" w:rsidP="0001111B">
      <w:pPr>
        <w:rPr>
          <w:sz w:val="20"/>
          <w:szCs w:val="20"/>
        </w:rPr>
      </w:pPr>
    </w:p>
    <w:p w14:paraId="348B79A7" w14:textId="77777777" w:rsidR="0001111B" w:rsidRPr="002462DE" w:rsidRDefault="0001111B" w:rsidP="0001111B">
      <w:pPr>
        <w:rPr>
          <w:sz w:val="20"/>
          <w:szCs w:val="20"/>
        </w:rPr>
      </w:pPr>
      <w:r w:rsidRPr="002462DE">
        <w:rPr>
          <w:sz w:val="20"/>
          <w:szCs w:val="20"/>
        </w:rPr>
        <w:t>Kért kiegészítő alkatrészek:</w:t>
      </w:r>
    </w:p>
    <w:p w14:paraId="4ACE519A" w14:textId="77777777" w:rsidR="0001111B" w:rsidRPr="002462DE" w:rsidRDefault="0001111B">
      <w:pPr>
        <w:rPr>
          <w:sz w:val="20"/>
          <w:szCs w:val="20"/>
        </w:rPr>
      </w:pPr>
    </w:p>
    <w:p w14:paraId="149874D4" w14:textId="77777777" w:rsidR="0001111B" w:rsidRPr="002462DE" w:rsidRDefault="0001111B">
      <w:pPr>
        <w:rPr>
          <w:sz w:val="20"/>
          <w:szCs w:val="20"/>
        </w:rPr>
      </w:pPr>
    </w:p>
    <w:p w14:paraId="37C6A8DB" w14:textId="77777777" w:rsidR="0001111B" w:rsidRPr="002462DE" w:rsidRDefault="0001111B">
      <w:pPr>
        <w:rPr>
          <w:sz w:val="20"/>
          <w:szCs w:val="20"/>
        </w:rPr>
      </w:pPr>
    </w:p>
    <w:p w14:paraId="5B48AA1B" w14:textId="77777777" w:rsidR="0001111B" w:rsidRPr="002462DE" w:rsidRDefault="0001111B">
      <w:pPr>
        <w:rPr>
          <w:sz w:val="20"/>
          <w:szCs w:val="20"/>
        </w:rPr>
      </w:pPr>
    </w:p>
    <w:p w14:paraId="0DB2B1C4" w14:textId="77777777" w:rsidR="0001111B" w:rsidRPr="002462DE" w:rsidRDefault="0001111B">
      <w:pPr>
        <w:rPr>
          <w:sz w:val="20"/>
          <w:szCs w:val="20"/>
        </w:rPr>
      </w:pPr>
    </w:p>
    <w:p w14:paraId="1B5A6B85" w14:textId="77777777" w:rsidR="0001111B" w:rsidRPr="002462DE" w:rsidRDefault="0001111B">
      <w:pPr>
        <w:rPr>
          <w:sz w:val="20"/>
          <w:szCs w:val="20"/>
        </w:rPr>
      </w:pPr>
    </w:p>
    <w:p w14:paraId="76DB9372" w14:textId="77777777" w:rsidR="0001111B" w:rsidRPr="002462DE" w:rsidRDefault="0001111B">
      <w:pPr>
        <w:rPr>
          <w:sz w:val="20"/>
          <w:szCs w:val="20"/>
        </w:rPr>
      </w:pPr>
    </w:p>
    <w:p w14:paraId="60B47D37" w14:textId="77777777" w:rsidR="0001111B" w:rsidRPr="002462DE" w:rsidRDefault="0001111B">
      <w:pPr>
        <w:rPr>
          <w:sz w:val="20"/>
          <w:szCs w:val="20"/>
        </w:rPr>
      </w:pPr>
    </w:p>
    <w:p w14:paraId="07348A1D" w14:textId="77777777" w:rsidR="0001111B" w:rsidRPr="002462DE" w:rsidRDefault="0001111B">
      <w:pPr>
        <w:rPr>
          <w:sz w:val="20"/>
          <w:szCs w:val="20"/>
        </w:rPr>
      </w:pPr>
    </w:p>
    <w:p w14:paraId="05A339EE" w14:textId="77777777" w:rsidR="0001111B" w:rsidRPr="002462DE" w:rsidRDefault="0001111B">
      <w:pPr>
        <w:rPr>
          <w:sz w:val="20"/>
          <w:szCs w:val="20"/>
        </w:rPr>
      </w:pPr>
    </w:p>
    <w:p w14:paraId="61F20632" w14:textId="77777777" w:rsidR="0001111B" w:rsidRPr="002462DE" w:rsidRDefault="0001111B">
      <w:pPr>
        <w:rPr>
          <w:sz w:val="20"/>
          <w:szCs w:val="20"/>
        </w:rPr>
      </w:pPr>
    </w:p>
    <w:p w14:paraId="1CE4A8D9" w14:textId="77777777" w:rsidR="0001111B" w:rsidRDefault="0001111B">
      <w:pPr>
        <w:rPr>
          <w:sz w:val="20"/>
          <w:szCs w:val="20"/>
        </w:rPr>
      </w:pPr>
    </w:p>
    <w:p w14:paraId="672DA8A7" w14:textId="77777777" w:rsidR="002462DE" w:rsidRDefault="002462DE">
      <w:pPr>
        <w:rPr>
          <w:sz w:val="20"/>
          <w:szCs w:val="20"/>
        </w:rPr>
      </w:pPr>
    </w:p>
    <w:p w14:paraId="5DAC032E" w14:textId="77777777" w:rsidR="002462DE" w:rsidRDefault="002462DE">
      <w:pPr>
        <w:rPr>
          <w:sz w:val="20"/>
          <w:szCs w:val="20"/>
        </w:rPr>
      </w:pPr>
    </w:p>
    <w:p w14:paraId="4973DE53" w14:textId="77777777" w:rsidR="002462DE" w:rsidRPr="002462DE" w:rsidRDefault="002462DE">
      <w:pPr>
        <w:rPr>
          <w:sz w:val="20"/>
          <w:szCs w:val="20"/>
        </w:rPr>
      </w:pPr>
    </w:p>
    <w:bookmarkStart w:id="537" w:name="_Toc504480125"/>
    <w:bookmarkStart w:id="538" w:name="_Toc508612825"/>
    <w:p w14:paraId="035C9F80" w14:textId="1D462490" w:rsidR="00717EF0" w:rsidRPr="00DF372C" w:rsidRDefault="007216E3" w:rsidP="00CF36E5">
      <w:pPr>
        <w:pStyle w:val="Cmsor1"/>
        <w:numPr>
          <w:ilvl w:val="0"/>
          <w:numId w:val="14"/>
        </w:numPr>
        <w:rPr>
          <w:rFonts w:ascii="Tahoma" w:eastAsia="Calibri" w:hAnsi="Tahoma" w:cs="Tahoma"/>
          <w:b/>
          <w:sz w:val="40"/>
          <w:szCs w:val="40"/>
          <w:lang w:eastAsia="hu-HU"/>
        </w:rPr>
      </w:pPr>
      <w:sdt>
        <w:sdtPr>
          <w:rPr>
            <w:rFonts w:ascii="Tahoma" w:hAnsi="Tahoma" w:cs="Tahoma"/>
            <w:b/>
            <w:sz w:val="40"/>
            <w:szCs w:val="40"/>
          </w:rPr>
          <w:id w:val="-913853519"/>
          <w14:checkbox>
            <w14:checked w14:val="1"/>
            <w14:checkedState w14:val="2612" w14:font="MS Gothic"/>
            <w14:uncheckedState w14:val="2610" w14:font="MS Gothic"/>
          </w14:checkbox>
        </w:sdtPr>
        <w:sdtContent>
          <w:r w:rsidR="00A8485F">
            <w:rPr>
              <w:rFonts w:ascii="MS Gothic" w:eastAsia="MS Gothic" w:hAnsi="MS Gothic" w:cs="Tahoma" w:hint="eastAsia"/>
              <w:b/>
              <w:sz w:val="40"/>
              <w:szCs w:val="40"/>
            </w:rPr>
            <w:t>☒</w:t>
          </w:r>
        </w:sdtContent>
      </w:sdt>
      <w:r w:rsidR="00FC7B11" w:rsidRPr="00DF372C">
        <w:rPr>
          <w:rFonts w:ascii="Tahoma" w:hAnsi="Tahoma" w:cs="Tahoma"/>
          <w:b/>
          <w:sz w:val="40"/>
          <w:szCs w:val="40"/>
        </w:rPr>
        <w:t xml:space="preserve"> </w:t>
      </w:r>
      <w:r w:rsidR="00717EF0" w:rsidRPr="00DF372C">
        <w:rPr>
          <w:rFonts w:ascii="Tahoma" w:eastAsia="Calibri" w:hAnsi="Tahoma" w:cs="Tahoma"/>
          <w:b/>
          <w:sz w:val="40"/>
          <w:szCs w:val="40"/>
          <w:lang w:eastAsia="hu-HU"/>
        </w:rPr>
        <w:t>Szerszám átvétele</w:t>
      </w:r>
      <w:bookmarkEnd w:id="537"/>
      <w:bookmarkEnd w:id="538"/>
    </w:p>
    <w:p w14:paraId="3639D5E8" w14:textId="54B37576" w:rsidR="00717EF0" w:rsidRPr="002462DE" w:rsidRDefault="001C1962" w:rsidP="00717EF0">
      <w:pPr>
        <w:rPr>
          <w:sz w:val="20"/>
          <w:szCs w:val="20"/>
        </w:rPr>
      </w:pPr>
      <w:r w:rsidRPr="002462DE">
        <w:rPr>
          <w:b/>
          <w:sz w:val="20"/>
          <w:szCs w:val="20"/>
        </w:rPr>
        <w:t>Szükséges</w:t>
      </w:r>
      <w:r w:rsidRPr="002462DE">
        <w:rPr>
          <w:sz w:val="20"/>
          <w:szCs w:val="20"/>
        </w:rPr>
        <w:t>:</w:t>
      </w:r>
    </w:p>
    <w:p w14:paraId="63CFFCA5" w14:textId="39F859F7" w:rsidR="00717EF0" w:rsidRPr="002462DE" w:rsidRDefault="00717EF0" w:rsidP="00717EF0">
      <w:pPr>
        <w:pStyle w:val="Listaszerbekezds"/>
        <w:numPr>
          <w:ilvl w:val="0"/>
          <w:numId w:val="4"/>
        </w:numPr>
        <w:rPr>
          <w:sz w:val="20"/>
          <w:szCs w:val="20"/>
        </w:rPr>
      </w:pPr>
      <w:r w:rsidRPr="002462DE">
        <w:rPr>
          <w:sz w:val="20"/>
          <w:szCs w:val="20"/>
        </w:rPr>
        <w:t>Mérési jegyzőkönyv.</w:t>
      </w:r>
    </w:p>
    <w:p w14:paraId="554E2062" w14:textId="43418537" w:rsidR="00717EF0" w:rsidRPr="002462DE" w:rsidRDefault="00717EF0" w:rsidP="00717EF0">
      <w:pPr>
        <w:pStyle w:val="Listaszerbekezds"/>
        <w:numPr>
          <w:ilvl w:val="0"/>
          <w:numId w:val="4"/>
        </w:numPr>
        <w:rPr>
          <w:sz w:val="20"/>
          <w:szCs w:val="20"/>
        </w:rPr>
      </w:pPr>
      <w:r w:rsidRPr="002462DE">
        <w:rPr>
          <w:sz w:val="20"/>
          <w:szCs w:val="20"/>
        </w:rPr>
        <w:t>Szerszám 2D összeállítási rajza.</w:t>
      </w:r>
    </w:p>
    <w:p w14:paraId="12BC221B" w14:textId="73376F8B" w:rsidR="00717EF0" w:rsidRPr="002462DE" w:rsidRDefault="00717EF0" w:rsidP="00717EF0">
      <w:pPr>
        <w:pStyle w:val="Listaszerbekezds"/>
        <w:numPr>
          <w:ilvl w:val="0"/>
          <w:numId w:val="4"/>
        </w:numPr>
        <w:rPr>
          <w:sz w:val="20"/>
          <w:szCs w:val="20"/>
        </w:rPr>
      </w:pPr>
      <w:r w:rsidRPr="002462DE">
        <w:rPr>
          <w:sz w:val="20"/>
          <w:szCs w:val="20"/>
        </w:rPr>
        <w:t>Tűréssel ellátott 2D szerszám alkatrészrajzok.</w:t>
      </w:r>
    </w:p>
    <w:p w14:paraId="733C1061" w14:textId="5BC8850C" w:rsidR="00717EF0" w:rsidRPr="002462DE" w:rsidRDefault="00717EF0" w:rsidP="00717EF0">
      <w:pPr>
        <w:pStyle w:val="Listaszerbekezds"/>
        <w:numPr>
          <w:ilvl w:val="0"/>
          <w:numId w:val="4"/>
        </w:numPr>
        <w:rPr>
          <w:sz w:val="20"/>
          <w:szCs w:val="20"/>
        </w:rPr>
      </w:pPr>
      <w:r w:rsidRPr="002462DE">
        <w:rPr>
          <w:sz w:val="20"/>
          <w:szCs w:val="20"/>
        </w:rPr>
        <w:t xml:space="preserve">A </w:t>
      </w:r>
      <w:r w:rsidR="000D3173">
        <w:rPr>
          <w:sz w:val="20"/>
          <w:szCs w:val="20"/>
        </w:rPr>
        <w:t xml:space="preserve">2D-3D </w:t>
      </w:r>
      <w:r w:rsidRPr="002462DE">
        <w:rPr>
          <w:sz w:val="20"/>
          <w:szCs w:val="20"/>
        </w:rPr>
        <w:t>szerszámdokumentáció átadása CD, DVD-n eredeti formátumban.</w:t>
      </w:r>
    </w:p>
    <w:p w14:paraId="614BC914" w14:textId="73761162" w:rsidR="00717EF0" w:rsidRPr="002462DE" w:rsidRDefault="00717EF0" w:rsidP="00717EF0">
      <w:pPr>
        <w:pStyle w:val="Listaszerbekezds"/>
        <w:numPr>
          <w:ilvl w:val="0"/>
          <w:numId w:val="4"/>
        </w:numPr>
        <w:rPr>
          <w:sz w:val="20"/>
          <w:szCs w:val="20"/>
        </w:rPr>
      </w:pPr>
      <w:r w:rsidRPr="002462DE">
        <w:rPr>
          <w:sz w:val="20"/>
          <w:szCs w:val="20"/>
        </w:rPr>
        <w:t>A szerszám 3D modelljének átadása STEP formátumban.</w:t>
      </w:r>
    </w:p>
    <w:p w14:paraId="31BB248D" w14:textId="1385C67A" w:rsidR="00717EF0" w:rsidRDefault="00717EF0" w:rsidP="00717EF0">
      <w:pPr>
        <w:pStyle w:val="Listaszerbekezds"/>
        <w:numPr>
          <w:ilvl w:val="0"/>
          <w:numId w:val="4"/>
        </w:numPr>
        <w:rPr>
          <w:sz w:val="20"/>
          <w:szCs w:val="20"/>
        </w:rPr>
      </w:pPr>
      <w:r w:rsidRPr="002462DE">
        <w:rPr>
          <w:sz w:val="20"/>
          <w:szCs w:val="20"/>
        </w:rPr>
        <w:t>A szerszám gyártásához használt elektródák megléte.</w:t>
      </w:r>
    </w:p>
    <w:p w14:paraId="4C62BFC4" w14:textId="56D8F1FE" w:rsidR="004862C6" w:rsidRPr="002462DE" w:rsidRDefault="000D3173" w:rsidP="00717EF0">
      <w:pPr>
        <w:pStyle w:val="Listaszerbekezds"/>
        <w:numPr>
          <w:ilvl w:val="0"/>
          <w:numId w:val="4"/>
        </w:numPr>
        <w:rPr>
          <w:sz w:val="20"/>
          <w:szCs w:val="20"/>
        </w:rPr>
      </w:pPr>
      <w:r>
        <w:rPr>
          <w:sz w:val="20"/>
          <w:szCs w:val="20"/>
        </w:rPr>
        <w:t>Fröccsszimulációs analízis.</w:t>
      </w:r>
    </w:p>
    <w:bookmarkStart w:id="539" w:name="_Toc504480126"/>
    <w:bookmarkStart w:id="540" w:name="_Toc508612826"/>
    <w:p w14:paraId="0F4B14C4" w14:textId="3E092F0F" w:rsidR="006A36EA" w:rsidRPr="002462DE" w:rsidRDefault="007216E3" w:rsidP="00CE2D84">
      <w:pPr>
        <w:pStyle w:val="Cmsor1"/>
        <w:numPr>
          <w:ilvl w:val="0"/>
          <w:numId w:val="14"/>
        </w:numPr>
        <w:rPr>
          <w:rFonts w:ascii="Tahoma" w:eastAsia="Calibri" w:hAnsi="Tahoma" w:cs="Tahoma"/>
          <w:b/>
          <w:sz w:val="40"/>
          <w:szCs w:val="40"/>
          <w:lang w:eastAsia="hu-HU"/>
        </w:rPr>
      </w:pPr>
      <w:sdt>
        <w:sdtPr>
          <w:rPr>
            <w:b/>
            <w:sz w:val="40"/>
            <w:szCs w:val="40"/>
          </w:rPr>
          <w:id w:val="-1397051492"/>
          <w14:checkbox>
            <w14:checked w14:val="1"/>
            <w14:checkedState w14:val="2612" w14:font="MS Gothic"/>
            <w14:uncheckedState w14:val="2610" w14:font="MS Gothic"/>
          </w14:checkbox>
        </w:sdtPr>
        <w:sdtContent>
          <w:r w:rsidR="00D14B94">
            <w:rPr>
              <w:rFonts w:ascii="MS Gothic" w:eastAsia="MS Gothic" w:hAnsi="MS Gothic" w:hint="eastAsia"/>
              <w:b/>
              <w:sz w:val="40"/>
              <w:szCs w:val="40"/>
            </w:rPr>
            <w:t>☒</w:t>
          </w:r>
        </w:sdtContent>
      </w:sdt>
      <w:r w:rsidR="00FC7B11" w:rsidRPr="00CC5B04">
        <w:rPr>
          <w:b/>
          <w:sz w:val="40"/>
          <w:szCs w:val="40"/>
        </w:rPr>
        <w:t xml:space="preserve"> </w:t>
      </w:r>
      <w:r w:rsidR="006A36EA" w:rsidRPr="002462DE">
        <w:rPr>
          <w:rFonts w:ascii="Tahoma" w:eastAsia="Calibri" w:hAnsi="Tahoma" w:cs="Tahoma"/>
          <w:b/>
          <w:sz w:val="40"/>
          <w:szCs w:val="40"/>
          <w:lang w:eastAsia="hu-HU"/>
        </w:rPr>
        <w:t>Általános feltételek</w:t>
      </w:r>
      <w:bookmarkEnd w:id="539"/>
      <w:bookmarkEnd w:id="540"/>
    </w:p>
    <w:p w14:paraId="15CB2400" w14:textId="42CADC1B" w:rsidR="006A36EA" w:rsidRDefault="003B355E" w:rsidP="006A36E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sz w:val="20"/>
          <w:szCs w:val="20"/>
          <w:u w:val="single"/>
        </w:rPr>
      </w:pPr>
      <w:r w:rsidRPr="003B355E">
        <w:rPr>
          <w:rFonts w:ascii="Times New Roman" w:hAnsi="Times New Roman" w:cs="Times New Roman"/>
          <w:b/>
          <w:sz w:val="20"/>
          <w:szCs w:val="20"/>
          <w:u w:val="single"/>
        </w:rPr>
        <w:t>Projekt odaítélése:</w:t>
      </w:r>
    </w:p>
    <w:p w14:paraId="3CA8C11B" w14:textId="77777777" w:rsidR="006217EE" w:rsidRDefault="006217EE" w:rsidP="006A36E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sz w:val="20"/>
          <w:szCs w:val="20"/>
          <w:u w:val="single"/>
        </w:rPr>
      </w:pPr>
    </w:p>
    <w:p w14:paraId="2A9EBA5E" w14:textId="299F2906" w:rsidR="003B355E" w:rsidRPr="006217EE" w:rsidRDefault="006217EE" w:rsidP="006A36E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6217EE">
        <w:rPr>
          <w:rFonts w:ascii="Times New Roman" w:hAnsi="Times New Roman" w:cs="Times New Roman"/>
          <w:sz w:val="20"/>
          <w:szCs w:val="20"/>
        </w:rPr>
        <w:t xml:space="preserve">Az előzetes szerszámspecifikáció alapján a megajánlott árajánlat szerint a gyártó elkezdheti a gyártást amint a megrendelést </w:t>
      </w:r>
      <w:commentRangeStart w:id="541"/>
      <w:r w:rsidRPr="006217EE">
        <w:rPr>
          <w:rFonts w:ascii="Times New Roman" w:hAnsi="Times New Roman" w:cs="Times New Roman"/>
          <w:sz w:val="20"/>
          <w:szCs w:val="20"/>
        </w:rPr>
        <w:t>megkapta</w:t>
      </w:r>
      <w:commentRangeEnd w:id="541"/>
      <w:r w:rsidR="00F34876">
        <w:rPr>
          <w:rStyle w:val="Jegyzethivatkozs"/>
        </w:rPr>
        <w:commentReference w:id="541"/>
      </w:r>
      <w:r w:rsidRPr="006217EE">
        <w:rPr>
          <w:rFonts w:ascii="Times New Roman" w:hAnsi="Times New Roman" w:cs="Times New Roman"/>
          <w:sz w:val="20"/>
          <w:szCs w:val="20"/>
        </w:rPr>
        <w:t>.</w:t>
      </w:r>
      <w:ins w:id="542" w:author="Varga Ernő" w:date="2018-02-16T09:05:00Z">
        <w:r w:rsidR="00F34876">
          <w:rPr>
            <w:rFonts w:ascii="Times New Roman" w:hAnsi="Times New Roman" w:cs="Times New Roman"/>
            <w:sz w:val="20"/>
            <w:szCs w:val="20"/>
          </w:rPr>
          <w:t xml:space="preserve"> </w:t>
        </w:r>
      </w:ins>
    </w:p>
    <w:p w14:paraId="2956F31D" w14:textId="77777777" w:rsidR="006A36EA" w:rsidRPr="002462DE" w:rsidRDefault="006A36EA" w:rsidP="006A36E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14:paraId="07B97110" w14:textId="77777777" w:rsidR="006A36EA" w:rsidRDefault="006A36EA" w:rsidP="006A36E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sz w:val="20"/>
          <w:szCs w:val="20"/>
          <w:u w:val="single"/>
        </w:rPr>
      </w:pPr>
      <w:r w:rsidRPr="002462DE">
        <w:rPr>
          <w:rFonts w:ascii="Times New Roman" w:hAnsi="Times New Roman" w:cs="Times New Roman"/>
          <w:b/>
          <w:sz w:val="20"/>
          <w:szCs w:val="20"/>
          <w:u w:val="single"/>
        </w:rPr>
        <w:t xml:space="preserve">Tervrajzok: </w:t>
      </w:r>
    </w:p>
    <w:p w14:paraId="4710B0A5" w14:textId="77777777" w:rsidR="002462DE" w:rsidRPr="002462DE" w:rsidRDefault="002462DE" w:rsidP="006A36E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sz w:val="20"/>
          <w:szCs w:val="20"/>
          <w:u w:val="single"/>
        </w:rPr>
      </w:pPr>
    </w:p>
    <w:p w14:paraId="16D095C7" w14:textId="4FC70497" w:rsidR="006A36EA" w:rsidRPr="002462DE" w:rsidRDefault="008F3312" w:rsidP="006A36E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2462DE">
        <w:rPr>
          <w:rFonts w:ascii="Times New Roman" w:hAnsi="Times New Roman" w:cs="Times New Roman"/>
          <w:sz w:val="20"/>
          <w:szCs w:val="20"/>
        </w:rPr>
        <w:t>Ez 3D rajz tartalmazza</w:t>
      </w:r>
      <w:r w:rsidR="006A36EA" w:rsidRPr="002462DE">
        <w:rPr>
          <w:rFonts w:ascii="Times New Roman" w:hAnsi="Times New Roman" w:cs="Times New Roman"/>
          <w:sz w:val="20"/>
          <w:szCs w:val="20"/>
        </w:rPr>
        <w:t xml:space="preserve"> a részletes szerszámterveket egyedi és</w:t>
      </w:r>
    </w:p>
    <w:p w14:paraId="5B0EA412" w14:textId="0646F77C" w:rsidR="006A36EA" w:rsidRPr="002462DE" w:rsidRDefault="008F3312" w:rsidP="006A36E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2462DE">
        <w:rPr>
          <w:rFonts w:ascii="Times New Roman" w:hAnsi="Times New Roman" w:cs="Times New Roman"/>
          <w:sz w:val="20"/>
          <w:szCs w:val="20"/>
        </w:rPr>
        <w:t xml:space="preserve">részletes </w:t>
      </w:r>
      <w:commentRangeStart w:id="543"/>
      <w:r w:rsidRPr="002462DE">
        <w:rPr>
          <w:rFonts w:ascii="Times New Roman" w:hAnsi="Times New Roman" w:cs="Times New Roman"/>
          <w:sz w:val="20"/>
          <w:szCs w:val="20"/>
        </w:rPr>
        <w:t>megoldásokkal</w:t>
      </w:r>
      <w:commentRangeEnd w:id="543"/>
      <w:r w:rsidR="00F34876">
        <w:rPr>
          <w:rStyle w:val="Jegyzethivatkozs"/>
        </w:rPr>
        <w:commentReference w:id="543"/>
      </w:r>
      <w:r w:rsidR="006A36EA" w:rsidRPr="002462DE">
        <w:rPr>
          <w:rFonts w:ascii="Times New Roman" w:hAnsi="Times New Roman" w:cs="Times New Roman"/>
          <w:sz w:val="20"/>
          <w:szCs w:val="20"/>
        </w:rPr>
        <w:t>.</w:t>
      </w:r>
    </w:p>
    <w:p w14:paraId="7328CF62" w14:textId="77777777" w:rsidR="006A36EA" w:rsidRPr="002462DE" w:rsidRDefault="006A36EA" w:rsidP="006A36E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14:paraId="49641E26" w14:textId="78589D5A" w:rsidR="006A36EA" w:rsidRPr="002462DE" w:rsidRDefault="006A36EA" w:rsidP="000D317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2462DE">
        <w:rPr>
          <w:rFonts w:ascii="Times New Roman" w:hAnsi="Times New Roman" w:cs="Times New Roman"/>
          <w:sz w:val="20"/>
          <w:szCs w:val="20"/>
        </w:rPr>
        <w:t xml:space="preserve">1. </w:t>
      </w:r>
      <w:r w:rsidRPr="000D3173">
        <w:rPr>
          <w:rFonts w:ascii="Times New Roman" w:hAnsi="Times New Roman" w:cs="Times New Roman"/>
          <w:sz w:val="20"/>
          <w:szCs w:val="20"/>
        </w:rPr>
        <w:t xml:space="preserve">A zsugor értékének meghatározása </w:t>
      </w:r>
      <w:r w:rsidR="000D3173" w:rsidRPr="000D3173">
        <w:rPr>
          <w:rFonts w:ascii="Times New Roman" w:hAnsi="Times New Roman" w:cs="Times New Roman"/>
          <w:sz w:val="20"/>
          <w:szCs w:val="20"/>
        </w:rPr>
        <w:t xml:space="preserve"> a megrendelő feladata. Abb</w:t>
      </w:r>
      <w:r w:rsidRPr="000D3173">
        <w:rPr>
          <w:rFonts w:ascii="Times New Roman" w:hAnsi="Times New Roman" w:cs="Times New Roman"/>
          <w:sz w:val="20"/>
          <w:szCs w:val="20"/>
        </w:rPr>
        <w:t>a</w:t>
      </w:r>
      <w:r w:rsidR="000D3173" w:rsidRPr="000D3173">
        <w:rPr>
          <w:rFonts w:ascii="Times New Roman" w:hAnsi="Times New Roman" w:cs="Times New Roman"/>
          <w:sz w:val="20"/>
          <w:szCs w:val="20"/>
        </w:rPr>
        <w:t>n az esetben</w:t>
      </w:r>
      <w:r w:rsidR="000D3173">
        <w:rPr>
          <w:rFonts w:ascii="Times New Roman" w:hAnsi="Times New Roman" w:cs="Times New Roman"/>
          <w:sz w:val="20"/>
          <w:szCs w:val="20"/>
        </w:rPr>
        <w:t>,</w:t>
      </w:r>
      <w:r w:rsidR="000D3173" w:rsidRPr="000D3173">
        <w:rPr>
          <w:rFonts w:ascii="Times New Roman" w:hAnsi="Times New Roman" w:cs="Times New Roman"/>
          <w:sz w:val="20"/>
          <w:szCs w:val="20"/>
        </w:rPr>
        <w:t xml:space="preserve"> ha nincs egyértelmű adat, a beszállító ajánlhat értéket a tapasztalatok alapján. Az ajánlott értéket a </w:t>
      </w:r>
      <w:r w:rsidR="003B355E">
        <w:rPr>
          <w:rFonts w:ascii="Times New Roman" w:hAnsi="Times New Roman" w:cs="Times New Roman"/>
          <w:sz w:val="20"/>
          <w:szCs w:val="20"/>
        </w:rPr>
        <w:t>Phoe</w:t>
      </w:r>
      <w:r w:rsidR="000D3173" w:rsidRPr="000D3173">
        <w:rPr>
          <w:rFonts w:ascii="Times New Roman" w:hAnsi="Times New Roman" w:cs="Times New Roman"/>
          <w:sz w:val="20"/>
          <w:szCs w:val="20"/>
        </w:rPr>
        <w:t xml:space="preserve">nix-Mecano-nak jóvá </w:t>
      </w:r>
      <w:commentRangeStart w:id="544"/>
      <w:r w:rsidR="000D3173" w:rsidRPr="000D3173">
        <w:rPr>
          <w:rFonts w:ascii="Times New Roman" w:hAnsi="Times New Roman" w:cs="Times New Roman"/>
          <w:sz w:val="20"/>
          <w:szCs w:val="20"/>
        </w:rPr>
        <w:t>kell</w:t>
      </w:r>
      <w:commentRangeEnd w:id="544"/>
      <w:r w:rsidR="00F34876">
        <w:rPr>
          <w:rStyle w:val="Jegyzethivatkozs"/>
        </w:rPr>
        <w:commentReference w:id="544"/>
      </w:r>
      <w:r w:rsidR="000D3173" w:rsidRPr="000D3173">
        <w:rPr>
          <w:rFonts w:ascii="Times New Roman" w:hAnsi="Times New Roman" w:cs="Times New Roman"/>
          <w:sz w:val="20"/>
          <w:szCs w:val="20"/>
        </w:rPr>
        <w:t xml:space="preserve"> hagynia</w:t>
      </w:r>
      <w:r w:rsidR="000D3173">
        <w:rPr>
          <w:rFonts w:ascii="Times New Roman" w:hAnsi="Times New Roman" w:cs="Times New Roman"/>
          <w:sz w:val="20"/>
          <w:szCs w:val="20"/>
        </w:rPr>
        <w:t>.</w:t>
      </w:r>
      <w:r w:rsidR="000D3173">
        <w:rPr>
          <w:rFonts w:ascii="Times New Roman" w:hAnsi="Times New Roman" w:cs="Times New Roman"/>
          <w:color w:val="FF0000"/>
          <w:sz w:val="20"/>
          <w:szCs w:val="20"/>
        </w:rPr>
        <w:t xml:space="preserve"> </w:t>
      </w:r>
    </w:p>
    <w:p w14:paraId="0ADE63EF" w14:textId="77777777" w:rsidR="006A36EA" w:rsidRPr="002462DE" w:rsidRDefault="006A36EA" w:rsidP="006A36E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14:paraId="1CE99CC1" w14:textId="47F20354" w:rsidR="006A36EA" w:rsidRPr="002462DE" w:rsidRDefault="006A36EA" w:rsidP="006A36E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2462DE">
        <w:rPr>
          <w:rFonts w:ascii="Times New Roman" w:hAnsi="Times New Roman" w:cs="Times New Roman"/>
          <w:sz w:val="20"/>
          <w:szCs w:val="20"/>
        </w:rPr>
        <w:t xml:space="preserve">3. A szerszám </w:t>
      </w:r>
      <w:commentRangeStart w:id="545"/>
      <w:r w:rsidRPr="002462DE">
        <w:rPr>
          <w:rFonts w:ascii="Times New Roman" w:hAnsi="Times New Roman" w:cs="Times New Roman"/>
          <w:sz w:val="20"/>
          <w:szCs w:val="20"/>
        </w:rPr>
        <w:t>transz</w:t>
      </w:r>
      <w:r w:rsidR="00B856DE">
        <w:rPr>
          <w:rFonts w:ascii="Times New Roman" w:hAnsi="Times New Roman" w:cs="Times New Roman"/>
          <w:sz w:val="20"/>
          <w:szCs w:val="20"/>
        </w:rPr>
        <w:t>f</w:t>
      </w:r>
      <w:r w:rsidRPr="002462DE">
        <w:rPr>
          <w:rFonts w:ascii="Times New Roman" w:hAnsi="Times New Roman" w:cs="Times New Roman"/>
          <w:sz w:val="20"/>
          <w:szCs w:val="20"/>
        </w:rPr>
        <w:t>erálásakor</w:t>
      </w:r>
      <w:commentRangeEnd w:id="545"/>
      <w:r w:rsidR="00F34876">
        <w:rPr>
          <w:rStyle w:val="Jegyzethivatkozs"/>
        </w:rPr>
        <w:commentReference w:id="545"/>
      </w:r>
      <w:r w:rsidRPr="002462DE">
        <w:rPr>
          <w:rFonts w:ascii="Times New Roman" w:hAnsi="Times New Roman" w:cs="Times New Roman"/>
          <w:sz w:val="20"/>
          <w:szCs w:val="20"/>
        </w:rPr>
        <w:t xml:space="preserve"> a </w:t>
      </w:r>
      <w:r w:rsidR="003B355E">
        <w:rPr>
          <w:rFonts w:ascii="Times New Roman" w:hAnsi="Times New Roman" w:cs="Times New Roman"/>
          <w:sz w:val="20"/>
          <w:szCs w:val="20"/>
        </w:rPr>
        <w:t>Phoe</w:t>
      </w:r>
      <w:r w:rsidR="00A8155B" w:rsidRPr="002462DE">
        <w:rPr>
          <w:rFonts w:ascii="Times New Roman" w:hAnsi="Times New Roman" w:cs="Times New Roman"/>
          <w:sz w:val="20"/>
          <w:szCs w:val="20"/>
        </w:rPr>
        <w:t>nix-</w:t>
      </w:r>
      <w:commentRangeStart w:id="546"/>
      <w:r w:rsidR="00A8155B" w:rsidRPr="002462DE">
        <w:rPr>
          <w:rFonts w:ascii="Times New Roman" w:hAnsi="Times New Roman" w:cs="Times New Roman"/>
          <w:sz w:val="20"/>
          <w:szCs w:val="20"/>
        </w:rPr>
        <w:t>Mecano</w:t>
      </w:r>
      <w:commentRangeEnd w:id="546"/>
      <w:r w:rsidR="00F34876">
        <w:rPr>
          <w:rStyle w:val="Jegyzethivatkozs"/>
        </w:rPr>
        <w:commentReference w:id="546"/>
      </w:r>
      <w:r w:rsidRPr="002462DE">
        <w:rPr>
          <w:rFonts w:ascii="Times New Roman" w:hAnsi="Times New Roman" w:cs="Times New Roman"/>
          <w:sz w:val="20"/>
          <w:szCs w:val="20"/>
        </w:rPr>
        <w:t xml:space="preserve"> kap egy készlet nyomtatott rajzot és 3D CAD</w:t>
      </w:r>
    </w:p>
    <w:p w14:paraId="492F5BEC" w14:textId="458618E1" w:rsidR="006A36EA" w:rsidRPr="002462DE" w:rsidRDefault="006A36EA" w:rsidP="006A36E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2462DE">
        <w:rPr>
          <w:rFonts w:ascii="Times New Roman" w:hAnsi="Times New Roman" w:cs="Times New Roman"/>
          <w:sz w:val="20"/>
          <w:szCs w:val="20"/>
        </w:rPr>
        <w:t>adatot, ami tartalmaz minden a gyártáshoz szükséges rajzot lehet</w:t>
      </w:r>
      <w:r w:rsidR="00A8155B" w:rsidRPr="002462DE">
        <w:rPr>
          <w:rFonts w:ascii="TimesNewRoman" w:eastAsia="TimesNewRoman" w:hAnsi="Times New Roman" w:cs="TimesNewRoman"/>
          <w:sz w:val="20"/>
          <w:szCs w:val="20"/>
        </w:rPr>
        <w:t>ő</w:t>
      </w:r>
      <w:r w:rsidR="00A8155B" w:rsidRPr="002462DE">
        <w:rPr>
          <w:rFonts w:ascii="Times New Roman" w:hAnsi="Times New Roman" w:cs="Times New Roman"/>
          <w:sz w:val="20"/>
          <w:szCs w:val="20"/>
        </w:rPr>
        <w:t>leg SolidWorks-</w:t>
      </w:r>
      <w:r w:rsidRPr="002462DE">
        <w:rPr>
          <w:rFonts w:ascii="Times New Roman" w:hAnsi="Times New Roman" w:cs="Times New Roman"/>
          <w:sz w:val="20"/>
          <w:szCs w:val="20"/>
        </w:rPr>
        <w:t>ben, különben</w:t>
      </w:r>
    </w:p>
    <w:p w14:paraId="38E65556" w14:textId="7771567C" w:rsidR="006A36EA" w:rsidRPr="002462DE" w:rsidRDefault="006A36EA" w:rsidP="006A36E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2462DE">
        <w:rPr>
          <w:rFonts w:ascii="Times New Roman" w:hAnsi="Times New Roman" w:cs="Times New Roman"/>
          <w:sz w:val="20"/>
          <w:szCs w:val="20"/>
        </w:rPr>
        <w:t>STEP-ben</w:t>
      </w:r>
      <w:r w:rsidR="00A8155B" w:rsidRPr="002462DE">
        <w:rPr>
          <w:rFonts w:ascii="Times New Roman" w:hAnsi="Times New Roman" w:cs="Times New Roman"/>
          <w:sz w:val="20"/>
          <w:szCs w:val="20"/>
        </w:rPr>
        <w:t xml:space="preserve"> vagy IGES-ben. Egyéb rajzok DXF,DWG</w:t>
      </w:r>
      <w:r w:rsidRPr="002462DE">
        <w:rPr>
          <w:rFonts w:ascii="Times New Roman" w:hAnsi="Times New Roman" w:cs="Times New Roman"/>
          <w:sz w:val="20"/>
          <w:szCs w:val="20"/>
        </w:rPr>
        <w:t xml:space="preserve"> fájlban vagy PDF-ben (min. 300 dpi).</w:t>
      </w:r>
    </w:p>
    <w:p w14:paraId="10AC83FF" w14:textId="77777777" w:rsidR="006A36EA" w:rsidRPr="002462DE" w:rsidRDefault="006A36EA" w:rsidP="006A36E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14:paraId="45507BA5" w14:textId="3C0F4F79" w:rsidR="006A36EA" w:rsidRDefault="006A36EA" w:rsidP="006A36E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2462DE">
        <w:rPr>
          <w:rFonts w:ascii="Times New Roman" w:hAnsi="Times New Roman" w:cs="Times New Roman"/>
          <w:sz w:val="20"/>
          <w:szCs w:val="20"/>
        </w:rPr>
        <w:t xml:space="preserve">4. Minden rajznak </w:t>
      </w:r>
      <w:r w:rsidR="008F3312" w:rsidRPr="002462DE">
        <w:rPr>
          <w:rFonts w:ascii="Times New Roman" w:hAnsi="Times New Roman" w:cs="Times New Roman"/>
          <w:sz w:val="20"/>
          <w:szCs w:val="20"/>
        </w:rPr>
        <w:t>a szerszám legutóbbi állapotát kell mutatnia</w:t>
      </w:r>
      <w:r w:rsidR="003B355E">
        <w:rPr>
          <w:rFonts w:ascii="Times New Roman" w:hAnsi="Times New Roman" w:cs="Times New Roman"/>
          <w:sz w:val="20"/>
          <w:szCs w:val="20"/>
        </w:rPr>
        <w:t>. A jóváhagyott rajzok utáni eltérést reviziós számmal kell  ellátni. ennek függvényében vehető át a szerszám és annak dokumentációja.</w:t>
      </w:r>
    </w:p>
    <w:p w14:paraId="7F637A02" w14:textId="77777777" w:rsidR="003B355E" w:rsidRPr="002462DE" w:rsidRDefault="003B355E" w:rsidP="006A36E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14:paraId="72B22C90" w14:textId="704283CB" w:rsidR="006A36EA" w:rsidRPr="002462DE" w:rsidRDefault="006A36EA" w:rsidP="006A36E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2462DE">
        <w:rPr>
          <w:rFonts w:ascii="Times New Roman" w:hAnsi="Times New Roman" w:cs="Times New Roman"/>
          <w:sz w:val="20"/>
          <w:szCs w:val="20"/>
        </w:rPr>
        <w:t>5. Késésekr</w:t>
      </w:r>
      <w:r w:rsidR="00A8155B" w:rsidRPr="002462DE">
        <w:rPr>
          <w:rFonts w:ascii="Times New Roman" w:hAnsi="Times New Roman" w:cs="Times New Roman"/>
          <w:sz w:val="20"/>
          <w:szCs w:val="20"/>
        </w:rPr>
        <w:t>ő</w:t>
      </w:r>
      <w:r w:rsidRPr="002462DE">
        <w:rPr>
          <w:rFonts w:ascii="Times New Roman" w:hAnsi="Times New Roman" w:cs="Times New Roman"/>
          <w:sz w:val="20"/>
          <w:szCs w:val="20"/>
        </w:rPr>
        <w:t>l vagy a kés</w:t>
      </w:r>
      <w:r w:rsidR="00A8155B" w:rsidRPr="002462DE">
        <w:rPr>
          <w:rFonts w:ascii="Times New Roman" w:hAnsi="Times New Roman" w:cs="Times New Roman"/>
          <w:sz w:val="20"/>
          <w:szCs w:val="20"/>
        </w:rPr>
        <w:t>ő</w:t>
      </w:r>
      <w:r w:rsidRPr="002462DE">
        <w:rPr>
          <w:rFonts w:ascii="Times New Roman" w:hAnsi="Times New Roman" w:cs="Times New Roman"/>
          <w:sz w:val="20"/>
          <w:szCs w:val="20"/>
        </w:rPr>
        <w:t>bbi változások miatt bekövetkez</w:t>
      </w:r>
      <w:r w:rsidR="00A8155B" w:rsidRPr="002462DE">
        <w:rPr>
          <w:rFonts w:ascii="Times New Roman" w:hAnsi="Times New Roman" w:cs="Times New Roman"/>
          <w:sz w:val="20"/>
          <w:szCs w:val="20"/>
        </w:rPr>
        <w:t>ő</w:t>
      </w:r>
      <w:r w:rsidRPr="002462DE">
        <w:rPr>
          <w:rFonts w:ascii="TimesNewRoman" w:eastAsia="TimesNewRoman" w:hAnsi="Times New Roman" w:cs="TimesNewRoman"/>
          <w:sz w:val="20"/>
          <w:szCs w:val="20"/>
        </w:rPr>
        <w:t xml:space="preserve"> </w:t>
      </w:r>
      <w:r w:rsidRPr="002462DE">
        <w:rPr>
          <w:rFonts w:ascii="Times New Roman" w:hAnsi="Times New Roman" w:cs="Times New Roman"/>
          <w:sz w:val="20"/>
          <w:szCs w:val="20"/>
        </w:rPr>
        <w:t>többletköltségekkel kapcsolatos</w:t>
      </w:r>
    </w:p>
    <w:p w14:paraId="5F9C9B2D" w14:textId="4C0145E7" w:rsidR="006A36EA" w:rsidRPr="003B355E" w:rsidRDefault="006A36EA" w:rsidP="003B355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2462DE">
        <w:rPr>
          <w:rFonts w:ascii="Times New Roman" w:hAnsi="Times New Roman" w:cs="Times New Roman"/>
          <w:sz w:val="20"/>
          <w:szCs w:val="20"/>
        </w:rPr>
        <w:t>igényr</w:t>
      </w:r>
      <w:r w:rsidR="00A8155B" w:rsidRPr="002462DE">
        <w:rPr>
          <w:rFonts w:ascii="Times New Roman" w:hAnsi="Times New Roman" w:cs="Times New Roman"/>
          <w:sz w:val="20"/>
          <w:szCs w:val="20"/>
        </w:rPr>
        <w:t>ő</w:t>
      </w:r>
      <w:r w:rsidRPr="002462DE">
        <w:rPr>
          <w:rFonts w:ascii="Times New Roman" w:hAnsi="Times New Roman" w:cs="Times New Roman"/>
          <w:sz w:val="20"/>
          <w:szCs w:val="20"/>
        </w:rPr>
        <w:t>l, m</w:t>
      </w:r>
      <w:r w:rsidR="00A8155B" w:rsidRPr="002462DE">
        <w:rPr>
          <w:rFonts w:ascii="TimesNewRoman" w:eastAsia="TimesNewRoman" w:hAnsi="Times New Roman" w:cs="TimesNewRoman"/>
          <w:sz w:val="20"/>
          <w:szCs w:val="20"/>
        </w:rPr>
        <w:t>ű</w:t>
      </w:r>
      <w:r w:rsidRPr="002462DE">
        <w:rPr>
          <w:rFonts w:ascii="Times New Roman" w:hAnsi="Times New Roman" w:cs="Times New Roman"/>
          <w:sz w:val="20"/>
          <w:szCs w:val="20"/>
        </w:rPr>
        <w:t xml:space="preserve">szaki pontosításról stb. írásban értesíteni kell a </w:t>
      </w:r>
      <w:r w:rsidR="003B355E">
        <w:rPr>
          <w:rFonts w:ascii="Times New Roman" w:hAnsi="Times New Roman" w:cs="Times New Roman"/>
          <w:sz w:val="20"/>
          <w:szCs w:val="20"/>
        </w:rPr>
        <w:t>Phoe</w:t>
      </w:r>
      <w:r w:rsidR="00A8155B" w:rsidRPr="002462DE">
        <w:rPr>
          <w:rFonts w:ascii="Times New Roman" w:hAnsi="Times New Roman" w:cs="Times New Roman"/>
          <w:sz w:val="20"/>
          <w:szCs w:val="20"/>
        </w:rPr>
        <w:t>nix-</w:t>
      </w:r>
      <w:commentRangeStart w:id="547"/>
      <w:r w:rsidR="00A8155B" w:rsidRPr="002462DE">
        <w:rPr>
          <w:rFonts w:ascii="Times New Roman" w:hAnsi="Times New Roman" w:cs="Times New Roman"/>
          <w:sz w:val="20"/>
          <w:szCs w:val="20"/>
        </w:rPr>
        <w:t>M</w:t>
      </w:r>
      <w:r w:rsidR="008F3312" w:rsidRPr="002462DE">
        <w:rPr>
          <w:rFonts w:ascii="Times New Roman" w:hAnsi="Times New Roman" w:cs="Times New Roman"/>
          <w:sz w:val="20"/>
          <w:szCs w:val="20"/>
        </w:rPr>
        <w:t>ecano-t.</w:t>
      </w:r>
      <w:commentRangeEnd w:id="547"/>
      <w:r w:rsidR="00F34876">
        <w:rPr>
          <w:rStyle w:val="Jegyzethivatkozs"/>
        </w:rPr>
        <w:commentReference w:id="547"/>
      </w:r>
    </w:p>
    <w:p w14:paraId="4134ED7A" w14:textId="77777777" w:rsidR="006A36EA" w:rsidRPr="002462DE" w:rsidRDefault="006A36EA" w:rsidP="006A36E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14:paraId="15F9E8D7" w14:textId="77777777" w:rsidR="006A36EA" w:rsidRPr="002462DE" w:rsidRDefault="006A36EA" w:rsidP="006A36E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2462DE">
        <w:rPr>
          <w:rFonts w:ascii="Times New Roman" w:hAnsi="Times New Roman" w:cs="Times New Roman"/>
          <w:sz w:val="20"/>
          <w:szCs w:val="20"/>
        </w:rPr>
        <w:t>7. A tervrajzokra és a tervekre vonatkozó követelményeket be kell tartani.</w:t>
      </w:r>
    </w:p>
    <w:p w14:paraId="7C604824" w14:textId="77777777" w:rsidR="003710BA" w:rsidRPr="003710BA" w:rsidRDefault="003710BA" w:rsidP="003710B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14:paraId="0E26334B" w14:textId="5D67A33E" w:rsidR="009B3B42" w:rsidRPr="002462DE" w:rsidRDefault="006A36EA" w:rsidP="009B3B4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/>
          <w:sz w:val="20"/>
          <w:szCs w:val="20"/>
          <w:u w:val="single"/>
        </w:rPr>
      </w:pPr>
      <w:r w:rsidRPr="002462DE">
        <w:rPr>
          <w:rFonts w:ascii="Times New Roman" w:hAnsi="Times New Roman" w:cs="Times New Roman"/>
          <w:b/>
          <w:bCs/>
          <w:color w:val="000000"/>
          <w:sz w:val="20"/>
          <w:szCs w:val="20"/>
          <w:u w:val="single"/>
        </w:rPr>
        <w:t>Projekt jelentés</w:t>
      </w:r>
    </w:p>
    <w:p w14:paraId="7B9E84FD" w14:textId="77777777" w:rsidR="006A36EA" w:rsidRPr="002462DE" w:rsidRDefault="006A36EA" w:rsidP="006A36E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color w:val="000000"/>
          <w:sz w:val="20"/>
          <w:szCs w:val="20"/>
        </w:rPr>
      </w:pPr>
    </w:p>
    <w:p w14:paraId="2B85F855" w14:textId="359753D5" w:rsidR="002462DE" w:rsidRDefault="006A36EA" w:rsidP="009B3B4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</w:rPr>
      </w:pPr>
      <w:r w:rsidRPr="002462DE">
        <w:rPr>
          <w:rFonts w:ascii="Times New Roman" w:hAnsi="Times New Roman" w:cs="Times New Roman"/>
          <w:color w:val="000000"/>
          <w:sz w:val="20"/>
          <w:szCs w:val="20"/>
        </w:rPr>
        <w:t>A szerszám szállítója heti rendszerességgel írásban tesz jelentést a projekt el</w:t>
      </w:r>
      <w:r w:rsidR="00A8155B" w:rsidRPr="002462DE">
        <w:rPr>
          <w:rFonts w:ascii="TimesNewRoman" w:eastAsia="TimesNewRoman" w:hAnsi="Times New Roman" w:cs="TimesNewRoman"/>
          <w:color w:val="000000"/>
          <w:sz w:val="20"/>
          <w:szCs w:val="20"/>
        </w:rPr>
        <w:t>ő</w:t>
      </w:r>
      <w:r w:rsidR="00A8155B" w:rsidRPr="002462DE">
        <w:rPr>
          <w:rFonts w:ascii="Times New Roman" w:hAnsi="Times New Roman" w:cs="Times New Roman"/>
          <w:color w:val="000000"/>
          <w:sz w:val="20"/>
          <w:szCs w:val="20"/>
        </w:rPr>
        <w:t xml:space="preserve">rehaladásáról a </w:t>
      </w:r>
      <w:r w:rsidR="003B355E">
        <w:rPr>
          <w:rFonts w:ascii="Times New Roman" w:hAnsi="Times New Roman" w:cs="Times New Roman"/>
          <w:sz w:val="20"/>
          <w:szCs w:val="20"/>
        </w:rPr>
        <w:t>Phoe</w:t>
      </w:r>
      <w:r w:rsidR="003B355E" w:rsidRPr="002462DE">
        <w:rPr>
          <w:rFonts w:ascii="Times New Roman" w:hAnsi="Times New Roman" w:cs="Times New Roman"/>
          <w:sz w:val="20"/>
          <w:szCs w:val="20"/>
        </w:rPr>
        <w:t>nix</w:t>
      </w:r>
      <w:ins w:id="548" w:author="Madi Kinga" w:date="2018-02-15T16:55:00Z">
        <w:r w:rsidR="004855E2">
          <w:rPr>
            <w:rFonts w:ascii="Times New Roman" w:hAnsi="Times New Roman" w:cs="Times New Roman"/>
            <w:sz w:val="20"/>
            <w:szCs w:val="20"/>
          </w:rPr>
          <w:t xml:space="preserve"> </w:t>
        </w:r>
      </w:ins>
      <w:del w:id="549" w:author="Madi Kinga" w:date="2018-02-15T16:55:00Z">
        <w:r w:rsidR="003B355E" w:rsidRPr="002462DE" w:rsidDel="004855E2">
          <w:rPr>
            <w:rFonts w:ascii="Times New Roman" w:hAnsi="Times New Roman" w:cs="Times New Roman"/>
            <w:sz w:val="20"/>
            <w:szCs w:val="20"/>
          </w:rPr>
          <w:delText>-</w:delText>
        </w:r>
      </w:del>
      <w:r w:rsidR="003B355E" w:rsidRPr="002462DE">
        <w:rPr>
          <w:rFonts w:ascii="Times New Roman" w:hAnsi="Times New Roman" w:cs="Times New Roman"/>
          <w:sz w:val="20"/>
          <w:szCs w:val="20"/>
        </w:rPr>
        <w:t>M</w:t>
      </w:r>
      <w:r w:rsidR="003B355E">
        <w:rPr>
          <w:rFonts w:ascii="Times New Roman" w:hAnsi="Times New Roman" w:cs="Times New Roman"/>
          <w:sz w:val="20"/>
          <w:szCs w:val="20"/>
        </w:rPr>
        <w:t>ecano-nak</w:t>
      </w:r>
      <w:r w:rsidR="00A8155B" w:rsidRPr="002462DE">
        <w:rPr>
          <w:rFonts w:ascii="Times New Roman" w:hAnsi="Times New Roman" w:cs="Times New Roman"/>
          <w:color w:val="000000"/>
          <w:sz w:val="20"/>
          <w:szCs w:val="20"/>
        </w:rPr>
        <w:t xml:space="preserve"> képekkel alátámasztva </w:t>
      </w:r>
      <w:r w:rsidR="0001111B" w:rsidRPr="002462DE">
        <w:rPr>
          <w:rFonts w:ascii="Times New Roman" w:hAnsi="Times New Roman" w:cs="Times New Roman"/>
          <w:color w:val="000000"/>
          <w:sz w:val="20"/>
          <w:szCs w:val="20"/>
        </w:rPr>
        <w:t xml:space="preserve">a </w:t>
      </w:r>
      <w:r w:rsidR="009B3B42" w:rsidRPr="002462DE">
        <w:rPr>
          <w:rFonts w:ascii="Times New Roman" w:hAnsi="Times New Roman" w:cs="Times New Roman"/>
          <w:color w:val="000000"/>
          <w:sz w:val="20"/>
          <w:szCs w:val="20"/>
        </w:rPr>
        <w:t>folyamatot.</w:t>
      </w:r>
    </w:p>
    <w:p w14:paraId="7A9986CB" w14:textId="77777777" w:rsidR="003B355E" w:rsidRDefault="003B355E" w:rsidP="009B3B4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</w:rPr>
      </w:pPr>
    </w:p>
    <w:p w14:paraId="41C72A17" w14:textId="77777777" w:rsidR="006217EE" w:rsidRDefault="006217EE" w:rsidP="009B3B4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</w:rPr>
      </w:pPr>
    </w:p>
    <w:p w14:paraId="10A68AFA" w14:textId="77777777" w:rsidR="006217EE" w:rsidRDefault="006217EE" w:rsidP="009B3B4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</w:rPr>
      </w:pPr>
    </w:p>
    <w:p w14:paraId="602E4B65" w14:textId="77777777" w:rsidR="006217EE" w:rsidRDefault="006217EE" w:rsidP="009B3B4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</w:rPr>
      </w:pPr>
    </w:p>
    <w:p w14:paraId="6B0F52D5" w14:textId="77777777" w:rsidR="006217EE" w:rsidRDefault="006217EE" w:rsidP="009B3B4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</w:rPr>
      </w:pPr>
    </w:p>
    <w:p w14:paraId="45E999DC" w14:textId="77777777" w:rsidR="006217EE" w:rsidRDefault="006217EE" w:rsidP="009B3B4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</w:rPr>
      </w:pPr>
    </w:p>
    <w:p w14:paraId="2DC056BA" w14:textId="77777777" w:rsidR="006217EE" w:rsidRDefault="006217EE" w:rsidP="009B3B4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</w:rPr>
      </w:pPr>
    </w:p>
    <w:p w14:paraId="2C7E03FA" w14:textId="77777777" w:rsidR="00A8485F" w:rsidRDefault="00A8485F" w:rsidP="009B3B4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</w:rPr>
      </w:pPr>
    </w:p>
    <w:p w14:paraId="796B51C7" w14:textId="77777777" w:rsidR="00A8485F" w:rsidRDefault="00A8485F" w:rsidP="009B3B4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</w:rPr>
      </w:pPr>
    </w:p>
    <w:p w14:paraId="252D35D5" w14:textId="77777777" w:rsidR="00A8485F" w:rsidRDefault="00A8485F" w:rsidP="009B3B4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</w:rPr>
      </w:pPr>
    </w:p>
    <w:p w14:paraId="5276EDA4" w14:textId="77777777" w:rsidR="00A8485F" w:rsidRDefault="00A8485F" w:rsidP="009B3B4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0"/>
          <w:szCs w:val="20"/>
        </w:rPr>
      </w:pPr>
    </w:p>
    <w:p w14:paraId="46CBF430" w14:textId="0977E315" w:rsidR="004855E2" w:rsidRDefault="004855E2" w:rsidP="009B3B42">
      <w:pPr>
        <w:autoSpaceDE w:val="0"/>
        <w:autoSpaceDN w:val="0"/>
        <w:adjustRightInd w:val="0"/>
        <w:spacing w:after="0" w:line="240" w:lineRule="auto"/>
        <w:rPr>
          <w:ins w:id="550" w:author="Madi Kinga" w:date="2018-02-15T16:55:00Z"/>
          <w:rFonts w:ascii="Times New Roman" w:hAnsi="Times New Roman" w:cs="Times New Roman"/>
          <w:color w:val="000000"/>
          <w:sz w:val="20"/>
          <w:szCs w:val="20"/>
        </w:rPr>
      </w:pPr>
    </w:p>
    <w:p w14:paraId="574F41CB" w14:textId="77777777" w:rsidR="006217EE" w:rsidRPr="004855E2" w:rsidRDefault="006217EE">
      <w:pPr>
        <w:rPr>
          <w:rFonts w:ascii="Times New Roman" w:hAnsi="Times New Roman" w:cs="Times New Roman"/>
          <w:sz w:val="20"/>
          <w:szCs w:val="20"/>
          <w:rPrChange w:id="551" w:author="Madi Kinga" w:date="2018-02-15T16:55:00Z">
            <w:rPr>
              <w:rFonts w:ascii="Times New Roman" w:hAnsi="Times New Roman" w:cs="Times New Roman"/>
              <w:color w:val="000000"/>
              <w:sz w:val="20"/>
              <w:szCs w:val="20"/>
            </w:rPr>
          </w:rPrChange>
        </w:rPr>
        <w:pPrChange w:id="552" w:author="Madi Kinga" w:date="2018-02-15T16:55:00Z">
          <w:pPr>
            <w:autoSpaceDE w:val="0"/>
            <w:autoSpaceDN w:val="0"/>
            <w:adjustRightInd w:val="0"/>
            <w:spacing w:after="0" w:line="240" w:lineRule="auto"/>
          </w:pPr>
        </w:pPrChange>
      </w:pPr>
    </w:p>
    <w:p w14:paraId="2ADEFBE6" w14:textId="77777777" w:rsidR="006A36EA" w:rsidRDefault="006A36EA" w:rsidP="006A36E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20"/>
          <w:szCs w:val="20"/>
          <w:u w:val="single"/>
        </w:rPr>
      </w:pPr>
      <w:r w:rsidRPr="002462DE">
        <w:rPr>
          <w:rFonts w:ascii="Times New Roman" w:hAnsi="Times New Roman" w:cs="Times New Roman"/>
          <w:b/>
          <w:bCs/>
          <w:sz w:val="20"/>
          <w:szCs w:val="20"/>
          <w:u w:val="single"/>
        </w:rPr>
        <w:t>Vázlatok</w:t>
      </w:r>
    </w:p>
    <w:p w14:paraId="68A072D4" w14:textId="77777777" w:rsidR="002462DE" w:rsidRPr="002462DE" w:rsidRDefault="002462DE" w:rsidP="006A36E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20"/>
          <w:szCs w:val="20"/>
          <w:u w:val="single"/>
        </w:rPr>
      </w:pPr>
    </w:p>
    <w:p w14:paraId="47727AB3" w14:textId="1B5DE8E1" w:rsidR="006A36EA" w:rsidRPr="002462DE" w:rsidRDefault="006A36EA" w:rsidP="006A36E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2462DE">
        <w:rPr>
          <w:rFonts w:ascii="Times New Roman" w:hAnsi="Times New Roman" w:cs="Times New Roman"/>
          <w:sz w:val="20"/>
          <w:szCs w:val="20"/>
        </w:rPr>
        <w:t>1. A szerszám f</w:t>
      </w:r>
      <w:r w:rsidR="009B3B42" w:rsidRPr="002462DE">
        <w:rPr>
          <w:rFonts w:ascii="TimesNewRoman" w:eastAsia="TimesNewRoman" w:hAnsi="Times New Roman" w:cs="TimesNewRoman"/>
          <w:sz w:val="20"/>
          <w:szCs w:val="20"/>
        </w:rPr>
        <w:t>ő</w:t>
      </w:r>
      <w:r w:rsidRPr="002462DE">
        <w:rPr>
          <w:rFonts w:ascii="TimesNewRoman" w:eastAsia="TimesNewRoman" w:hAnsi="Times New Roman" w:cs="TimesNewRoman"/>
          <w:sz w:val="20"/>
          <w:szCs w:val="20"/>
        </w:rPr>
        <w:t xml:space="preserve"> </w:t>
      </w:r>
      <w:r w:rsidRPr="002462DE">
        <w:rPr>
          <w:rFonts w:ascii="Times New Roman" w:hAnsi="Times New Roman" w:cs="Times New Roman"/>
          <w:sz w:val="20"/>
          <w:szCs w:val="20"/>
        </w:rPr>
        <w:t>méreteit (küls</w:t>
      </w:r>
      <w:r w:rsidR="009B3B42" w:rsidRPr="002462DE">
        <w:rPr>
          <w:rFonts w:ascii="TimesNewRoman" w:eastAsia="TimesNewRoman" w:hAnsi="Times New Roman" w:cs="TimesNewRoman"/>
          <w:sz w:val="20"/>
          <w:szCs w:val="20"/>
        </w:rPr>
        <w:t>ő</w:t>
      </w:r>
      <w:r w:rsidRPr="002462DE">
        <w:rPr>
          <w:rFonts w:ascii="TimesNewRoman" w:eastAsia="TimesNewRoman" w:hAnsi="Times New Roman" w:cs="TimesNewRoman"/>
          <w:sz w:val="20"/>
          <w:szCs w:val="20"/>
        </w:rPr>
        <w:t xml:space="preserve"> </w:t>
      </w:r>
      <w:r w:rsidRPr="002462DE">
        <w:rPr>
          <w:rFonts w:ascii="Times New Roman" w:hAnsi="Times New Roman" w:cs="Times New Roman"/>
          <w:sz w:val="20"/>
          <w:szCs w:val="20"/>
        </w:rPr>
        <w:t>méretek, szerszám magasság) a megrendelésben meghatározott</w:t>
      </w:r>
    </w:p>
    <w:p w14:paraId="0DD9FE32" w14:textId="40A62ADD" w:rsidR="006A36EA" w:rsidRPr="002462DE" w:rsidRDefault="006A36EA" w:rsidP="006A36E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2462DE">
        <w:rPr>
          <w:rFonts w:ascii="Times New Roman" w:hAnsi="Times New Roman" w:cs="Times New Roman"/>
          <w:sz w:val="20"/>
          <w:szCs w:val="20"/>
        </w:rPr>
        <w:t>gép méretéhez kell igazítani. A</w:t>
      </w:r>
      <w:r w:rsidR="003710BA">
        <w:rPr>
          <w:rFonts w:ascii="Times New Roman" w:hAnsi="Times New Roman" w:cs="Times New Roman"/>
          <w:sz w:val="20"/>
          <w:szCs w:val="20"/>
        </w:rPr>
        <w:t xml:space="preserve"> megrende</w:t>
      </w:r>
      <w:r w:rsidR="006217EE">
        <w:rPr>
          <w:rFonts w:ascii="Times New Roman" w:hAnsi="Times New Roman" w:cs="Times New Roman"/>
          <w:sz w:val="20"/>
          <w:szCs w:val="20"/>
        </w:rPr>
        <w:t>l</w:t>
      </w:r>
      <w:r w:rsidR="003710BA">
        <w:rPr>
          <w:rFonts w:ascii="Times New Roman" w:hAnsi="Times New Roman" w:cs="Times New Roman"/>
          <w:sz w:val="20"/>
          <w:szCs w:val="20"/>
        </w:rPr>
        <w:t>őt</w:t>
      </w:r>
      <w:r w:rsidR="009B3B42" w:rsidRPr="002462DE">
        <w:rPr>
          <w:rFonts w:ascii="Times New Roman" w:hAnsi="Times New Roman" w:cs="Times New Roman"/>
          <w:sz w:val="20"/>
          <w:szCs w:val="20"/>
        </w:rPr>
        <w:t xml:space="preserve"> </w:t>
      </w:r>
      <w:r w:rsidRPr="002462DE">
        <w:rPr>
          <w:rFonts w:ascii="Times New Roman" w:hAnsi="Times New Roman" w:cs="Times New Roman"/>
          <w:sz w:val="20"/>
          <w:szCs w:val="20"/>
        </w:rPr>
        <w:t>tájékoztatni kell az eltérésekr</w:t>
      </w:r>
      <w:r w:rsidR="009B3B42" w:rsidRPr="002462DE">
        <w:rPr>
          <w:rFonts w:ascii="TimesNewRoman" w:eastAsia="TimesNewRoman" w:hAnsi="Times New Roman" w:cs="TimesNewRoman"/>
          <w:sz w:val="20"/>
          <w:szCs w:val="20"/>
        </w:rPr>
        <w:t>ő</w:t>
      </w:r>
      <w:r w:rsidRPr="002462DE">
        <w:rPr>
          <w:rFonts w:ascii="Times New Roman" w:hAnsi="Times New Roman" w:cs="Times New Roman"/>
          <w:sz w:val="20"/>
          <w:szCs w:val="20"/>
        </w:rPr>
        <w:t>l.</w:t>
      </w:r>
    </w:p>
    <w:p w14:paraId="7EF97D7B" w14:textId="4846B724" w:rsidR="006A36EA" w:rsidRPr="002462DE" w:rsidRDefault="006A36EA" w:rsidP="006A36E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2462DE">
        <w:rPr>
          <w:rFonts w:ascii="Times New Roman" w:hAnsi="Times New Roman" w:cs="Times New Roman"/>
          <w:sz w:val="20"/>
          <w:szCs w:val="20"/>
        </w:rPr>
        <w:t>(Ebben az esetben a megrendel</w:t>
      </w:r>
      <w:r w:rsidR="009B3B42" w:rsidRPr="002462DE">
        <w:rPr>
          <w:rFonts w:ascii="TimesNewRoman" w:eastAsia="TimesNewRoman" w:hAnsi="Times New Roman" w:cs="TimesNewRoman"/>
          <w:sz w:val="20"/>
          <w:szCs w:val="20"/>
        </w:rPr>
        <w:t>ő</w:t>
      </w:r>
      <w:r w:rsidR="003B1799" w:rsidRPr="002462DE">
        <w:rPr>
          <w:rFonts w:ascii="TimesNewRoman" w:eastAsia="TimesNewRoman" w:hAnsi="Times New Roman" w:cs="TimesNewRoman"/>
          <w:sz w:val="20"/>
          <w:szCs w:val="20"/>
        </w:rPr>
        <w:t xml:space="preserve"> </w:t>
      </w:r>
      <w:r w:rsidRPr="002462DE">
        <w:rPr>
          <w:rFonts w:ascii="Times New Roman" w:hAnsi="Times New Roman" w:cs="Times New Roman"/>
          <w:sz w:val="20"/>
          <w:szCs w:val="20"/>
        </w:rPr>
        <w:t>fél a kapcsolattartó személy)</w:t>
      </w:r>
    </w:p>
    <w:p w14:paraId="5444F30A" w14:textId="77777777" w:rsidR="003C4F59" w:rsidRPr="002462DE" w:rsidRDefault="003C4F59" w:rsidP="006A36E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14:paraId="54A3965F" w14:textId="20810753" w:rsidR="006A36EA" w:rsidRPr="002462DE" w:rsidRDefault="006A36EA" w:rsidP="006A36E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2462DE">
        <w:rPr>
          <w:rFonts w:ascii="Times New Roman" w:hAnsi="Times New Roman" w:cs="Times New Roman"/>
          <w:sz w:val="20"/>
          <w:szCs w:val="20"/>
        </w:rPr>
        <w:t xml:space="preserve">2. </w:t>
      </w:r>
      <w:r w:rsidR="006217EE">
        <w:rPr>
          <w:rFonts w:ascii="Times New Roman" w:hAnsi="Times New Roman" w:cs="Times New Roman"/>
          <w:sz w:val="20"/>
          <w:szCs w:val="20"/>
        </w:rPr>
        <w:t xml:space="preserve">A 3D STEP formátumot </w:t>
      </w:r>
      <w:r w:rsidR="009B3B42" w:rsidRPr="002462DE">
        <w:rPr>
          <w:rFonts w:ascii="Times New Roman" w:hAnsi="Times New Roman" w:cs="Times New Roman"/>
          <w:sz w:val="20"/>
          <w:szCs w:val="20"/>
        </w:rPr>
        <w:t xml:space="preserve"> be kell benyújtani</w:t>
      </w:r>
      <w:r w:rsidR="006217EE" w:rsidRPr="006217EE">
        <w:rPr>
          <w:rFonts w:ascii="Times New Roman" w:hAnsi="Times New Roman" w:cs="Times New Roman"/>
          <w:sz w:val="20"/>
          <w:szCs w:val="20"/>
        </w:rPr>
        <w:t xml:space="preserve"> </w:t>
      </w:r>
      <w:r w:rsidR="006217EE">
        <w:rPr>
          <w:rFonts w:ascii="Times New Roman" w:hAnsi="Times New Roman" w:cs="Times New Roman"/>
          <w:sz w:val="20"/>
          <w:szCs w:val="20"/>
        </w:rPr>
        <w:t>Phoe</w:t>
      </w:r>
      <w:r w:rsidR="006217EE" w:rsidRPr="002462DE">
        <w:rPr>
          <w:rFonts w:ascii="Times New Roman" w:hAnsi="Times New Roman" w:cs="Times New Roman"/>
          <w:sz w:val="20"/>
          <w:szCs w:val="20"/>
        </w:rPr>
        <w:t>nix-M</w:t>
      </w:r>
      <w:r w:rsidR="006217EE">
        <w:rPr>
          <w:rFonts w:ascii="Times New Roman" w:hAnsi="Times New Roman" w:cs="Times New Roman"/>
          <w:sz w:val="20"/>
          <w:szCs w:val="20"/>
        </w:rPr>
        <w:t xml:space="preserve">ecano-nak. </w:t>
      </w:r>
      <w:r w:rsidR="00416A3F" w:rsidRPr="002462DE">
        <w:rPr>
          <w:rFonts w:ascii="Times New Roman" w:hAnsi="Times New Roman" w:cs="Times New Roman"/>
          <w:sz w:val="20"/>
          <w:szCs w:val="20"/>
        </w:rPr>
        <w:t xml:space="preserve">A százalékos </w:t>
      </w:r>
      <w:r w:rsidRPr="002462DE">
        <w:rPr>
          <w:rFonts w:ascii="Times New Roman" w:hAnsi="Times New Roman" w:cs="Times New Roman"/>
          <w:sz w:val="20"/>
          <w:szCs w:val="20"/>
        </w:rPr>
        <w:t>zsugorodást és a számított ciklusid</w:t>
      </w:r>
      <w:r w:rsidR="009B3B42" w:rsidRPr="002462DE">
        <w:rPr>
          <w:rFonts w:ascii="TimesNewRoman" w:eastAsia="TimesNewRoman" w:hAnsi="Times New Roman" w:cs="TimesNewRoman"/>
          <w:sz w:val="20"/>
          <w:szCs w:val="20"/>
        </w:rPr>
        <w:t>ő</w:t>
      </w:r>
      <w:r w:rsidRPr="002462DE">
        <w:rPr>
          <w:rFonts w:ascii="Times New Roman" w:hAnsi="Times New Roman" w:cs="Times New Roman"/>
          <w:sz w:val="20"/>
          <w:szCs w:val="20"/>
        </w:rPr>
        <w:t>t fel kell tüntetni a r</w:t>
      </w:r>
      <w:r w:rsidR="00416A3F" w:rsidRPr="002462DE">
        <w:rPr>
          <w:rFonts w:ascii="Times New Roman" w:hAnsi="Times New Roman" w:cs="Times New Roman"/>
          <w:sz w:val="20"/>
          <w:szCs w:val="20"/>
        </w:rPr>
        <w:t xml:space="preserve">ajzon. A rajzokat a DIN 824-nek </w:t>
      </w:r>
      <w:r w:rsidRPr="002462DE">
        <w:rPr>
          <w:rFonts w:ascii="Times New Roman" w:hAnsi="Times New Roman" w:cs="Times New Roman"/>
          <w:sz w:val="20"/>
          <w:szCs w:val="20"/>
        </w:rPr>
        <w:t>megfelel</w:t>
      </w:r>
      <w:r w:rsidR="009B3B42" w:rsidRPr="002462DE">
        <w:rPr>
          <w:rFonts w:ascii="TimesNewRoman" w:eastAsia="TimesNewRoman" w:hAnsi="Times New Roman" w:cs="TimesNewRoman"/>
          <w:sz w:val="20"/>
          <w:szCs w:val="20"/>
        </w:rPr>
        <w:t>ő</w:t>
      </w:r>
      <w:r w:rsidRPr="002462DE">
        <w:rPr>
          <w:rFonts w:ascii="Times New Roman" w:hAnsi="Times New Roman" w:cs="Times New Roman"/>
          <w:sz w:val="20"/>
          <w:szCs w:val="20"/>
        </w:rPr>
        <w:t xml:space="preserve">en kell összehajtani (DIN A4 </w:t>
      </w:r>
      <w:del w:id="553" w:author="Varga Ernő" w:date="2018-02-16T09:25:00Z">
        <w:r w:rsidRPr="002462DE" w:rsidDel="00CB7C0B">
          <w:rPr>
            <w:rFonts w:ascii="Times New Roman" w:hAnsi="Times New Roman" w:cs="Times New Roman"/>
            <w:sz w:val="20"/>
            <w:szCs w:val="20"/>
          </w:rPr>
          <w:delText xml:space="preserve">széllel </w:delText>
        </w:r>
      </w:del>
      <w:ins w:id="554" w:author="Varga Ernő" w:date="2018-02-16T09:25:00Z">
        <w:r w:rsidR="00CB7C0B">
          <w:rPr>
            <w:rFonts w:ascii="Times New Roman" w:hAnsi="Times New Roman" w:cs="Times New Roman"/>
            <w:sz w:val="20"/>
            <w:szCs w:val="20"/>
          </w:rPr>
          <w:t>méretekkel</w:t>
        </w:r>
        <w:r w:rsidR="00CB7C0B" w:rsidRPr="002462DE">
          <w:rPr>
            <w:rFonts w:ascii="Times New Roman" w:hAnsi="Times New Roman" w:cs="Times New Roman"/>
            <w:sz w:val="20"/>
            <w:szCs w:val="20"/>
          </w:rPr>
          <w:t xml:space="preserve"> </w:t>
        </w:r>
      </w:ins>
      <w:r w:rsidRPr="002462DE">
        <w:rPr>
          <w:rFonts w:ascii="Times New Roman" w:hAnsi="Times New Roman" w:cs="Times New Roman"/>
          <w:sz w:val="20"/>
          <w:szCs w:val="20"/>
        </w:rPr>
        <w:t>iktatáshoz).</w:t>
      </w:r>
      <w:r w:rsidR="00416A3F" w:rsidRPr="002462DE">
        <w:rPr>
          <w:rFonts w:ascii="Times New Roman" w:hAnsi="Times New Roman" w:cs="Times New Roman"/>
          <w:sz w:val="20"/>
          <w:szCs w:val="20"/>
        </w:rPr>
        <w:t xml:space="preserve"> </w:t>
      </w:r>
    </w:p>
    <w:p w14:paraId="742CB945" w14:textId="77777777" w:rsidR="003C4F59" w:rsidRPr="002462DE" w:rsidRDefault="003C4F59" w:rsidP="006A36E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14:paraId="22CC8A8A" w14:textId="51791B97" w:rsidR="006A36EA" w:rsidRPr="002462DE" w:rsidRDefault="006A36EA" w:rsidP="006A36E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2462DE">
        <w:rPr>
          <w:rFonts w:ascii="Times New Roman" w:hAnsi="Times New Roman" w:cs="Times New Roman"/>
          <w:sz w:val="20"/>
          <w:szCs w:val="20"/>
        </w:rPr>
        <w:t xml:space="preserve">3. A </w:t>
      </w:r>
      <w:r w:rsidR="006217EE">
        <w:rPr>
          <w:rFonts w:ascii="Times New Roman" w:hAnsi="Times New Roman" w:cs="Times New Roman"/>
          <w:sz w:val="20"/>
          <w:szCs w:val="20"/>
        </w:rPr>
        <w:t xml:space="preserve">3D STEP </w:t>
      </w:r>
      <w:r w:rsidRPr="002462DE">
        <w:rPr>
          <w:rFonts w:ascii="Times New Roman" w:hAnsi="Times New Roman" w:cs="Times New Roman"/>
          <w:sz w:val="20"/>
          <w:szCs w:val="20"/>
        </w:rPr>
        <w:t>kézhezvételét követ</w:t>
      </w:r>
      <w:r w:rsidR="009B3B42" w:rsidRPr="002462DE">
        <w:rPr>
          <w:rFonts w:ascii="TimesNewRoman" w:eastAsia="TimesNewRoman" w:hAnsi="Times New Roman" w:cs="TimesNewRoman"/>
          <w:sz w:val="20"/>
          <w:szCs w:val="20"/>
        </w:rPr>
        <w:t>ő</w:t>
      </w:r>
      <w:r w:rsidRPr="002462DE">
        <w:rPr>
          <w:rFonts w:ascii="TimesNewRoman" w:eastAsia="TimesNewRoman" w:hAnsi="Times New Roman" w:cs="TimesNewRoman"/>
          <w:sz w:val="20"/>
          <w:szCs w:val="20"/>
        </w:rPr>
        <w:t xml:space="preserve"> </w:t>
      </w:r>
      <w:del w:id="555" w:author="Varga Ernő" w:date="2018-02-16T09:26:00Z">
        <w:r w:rsidRPr="002462DE" w:rsidDel="00CB7C0B">
          <w:rPr>
            <w:rFonts w:ascii="Times New Roman" w:hAnsi="Times New Roman" w:cs="Times New Roman"/>
            <w:sz w:val="20"/>
            <w:szCs w:val="20"/>
          </w:rPr>
          <w:delText>egy héten</w:delText>
        </w:r>
      </w:del>
      <w:ins w:id="556" w:author="Varga Ernő" w:date="2018-02-16T09:26:00Z">
        <w:r w:rsidR="00CB7C0B">
          <w:rPr>
            <w:rFonts w:ascii="Times New Roman" w:hAnsi="Times New Roman" w:cs="Times New Roman"/>
            <w:sz w:val="20"/>
            <w:szCs w:val="20"/>
          </w:rPr>
          <w:t>3 napon belül</w:t>
        </w:r>
      </w:ins>
      <w:r w:rsidRPr="002462DE">
        <w:rPr>
          <w:rFonts w:ascii="Times New Roman" w:hAnsi="Times New Roman" w:cs="Times New Roman"/>
          <w:sz w:val="20"/>
          <w:szCs w:val="20"/>
        </w:rPr>
        <w:t xml:space="preserve"> belül a </w:t>
      </w:r>
      <w:r w:rsidR="009B3B42" w:rsidRPr="002462DE">
        <w:rPr>
          <w:rFonts w:ascii="Times New Roman" w:hAnsi="Times New Roman" w:cs="Times New Roman"/>
          <w:sz w:val="20"/>
          <w:szCs w:val="20"/>
        </w:rPr>
        <w:t>Pheonix-Mecano (PM)</w:t>
      </w:r>
      <w:r w:rsidRPr="002462DE">
        <w:rPr>
          <w:rFonts w:ascii="Times New Roman" w:hAnsi="Times New Roman" w:cs="Times New Roman"/>
          <w:sz w:val="20"/>
          <w:szCs w:val="20"/>
        </w:rPr>
        <w:t xml:space="preserve"> megadja a vonatkozó</w:t>
      </w:r>
    </w:p>
    <w:p w14:paraId="1BEB8350" w14:textId="197FAF0E" w:rsidR="006A36EA" w:rsidRPr="002462DE" w:rsidRDefault="006A36EA" w:rsidP="006A36E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del w:id="557" w:author="Varga Ernő" w:date="2018-02-16T09:27:00Z">
        <w:r w:rsidRPr="002462DE" w:rsidDel="00CB7C0B">
          <w:rPr>
            <w:rFonts w:ascii="Times New Roman" w:hAnsi="Times New Roman" w:cs="Times New Roman"/>
            <w:sz w:val="20"/>
            <w:szCs w:val="20"/>
          </w:rPr>
          <w:delText xml:space="preserve">megjegyzéseit </w:delText>
        </w:r>
      </w:del>
      <w:ins w:id="558" w:author="Varga Ernő" w:date="2018-02-16T09:27:00Z">
        <w:r w:rsidR="00CB7C0B">
          <w:rPr>
            <w:rFonts w:ascii="Times New Roman" w:hAnsi="Times New Roman" w:cs="Times New Roman"/>
            <w:sz w:val="20"/>
            <w:szCs w:val="20"/>
          </w:rPr>
          <w:t>módosítási javaslatait</w:t>
        </w:r>
        <w:r w:rsidR="00CB7C0B" w:rsidRPr="002462DE">
          <w:rPr>
            <w:rFonts w:ascii="Times New Roman" w:hAnsi="Times New Roman" w:cs="Times New Roman"/>
            <w:sz w:val="20"/>
            <w:szCs w:val="20"/>
          </w:rPr>
          <w:t xml:space="preserve"> </w:t>
        </w:r>
      </w:ins>
      <w:r w:rsidRPr="002462DE">
        <w:rPr>
          <w:rFonts w:ascii="Times New Roman" w:hAnsi="Times New Roman" w:cs="Times New Roman"/>
          <w:sz w:val="20"/>
          <w:szCs w:val="20"/>
        </w:rPr>
        <w:t>vagy jóváhagyását.</w:t>
      </w:r>
    </w:p>
    <w:p w14:paraId="72CC88D2" w14:textId="77777777" w:rsidR="003C4F59" w:rsidRPr="002462DE" w:rsidRDefault="003C4F59" w:rsidP="006A36E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14:paraId="351949DD" w14:textId="1B62201A" w:rsidR="006A36EA" w:rsidRPr="002462DE" w:rsidRDefault="006A36EA" w:rsidP="006A36E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2462DE">
        <w:rPr>
          <w:rFonts w:ascii="Times New Roman" w:hAnsi="Times New Roman" w:cs="Times New Roman"/>
          <w:sz w:val="20"/>
          <w:szCs w:val="20"/>
        </w:rPr>
        <w:t>4. A tervezet rajzokat a</w:t>
      </w:r>
      <w:r w:rsidR="005709E9">
        <w:rPr>
          <w:rFonts w:ascii="Times New Roman" w:hAnsi="Times New Roman" w:cs="Times New Roman"/>
          <w:sz w:val="20"/>
          <w:szCs w:val="20"/>
        </w:rPr>
        <w:t xml:space="preserve"> </w:t>
      </w:r>
      <w:r w:rsidR="005709E9" w:rsidRPr="002462DE">
        <w:rPr>
          <w:rFonts w:ascii="Times New Roman" w:hAnsi="Times New Roman" w:cs="Times New Roman"/>
          <w:sz w:val="20"/>
          <w:szCs w:val="20"/>
        </w:rPr>
        <w:t>Pheonix-Mecano</w:t>
      </w:r>
      <w:r w:rsidRPr="002462DE">
        <w:rPr>
          <w:rFonts w:ascii="Times New Roman" w:hAnsi="Times New Roman" w:cs="Times New Roman"/>
          <w:sz w:val="20"/>
          <w:szCs w:val="20"/>
        </w:rPr>
        <w:t xml:space="preserve"> hagyja jóvá és engedélyezi. Ha egy héten</w:t>
      </w:r>
    </w:p>
    <w:p w14:paraId="1CFB6CD7" w14:textId="209D031E" w:rsidR="006A36EA" w:rsidRPr="002462DE" w:rsidRDefault="006A36EA" w:rsidP="009B3B4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2462DE">
        <w:rPr>
          <w:rFonts w:ascii="Times New Roman" w:hAnsi="Times New Roman" w:cs="Times New Roman"/>
          <w:sz w:val="20"/>
          <w:szCs w:val="20"/>
        </w:rPr>
        <w:t>belül nem érkezik visszajelzés a szállító köteles kapcsolatba lépni a</w:t>
      </w:r>
      <w:r w:rsidR="005709E9" w:rsidRPr="005709E9">
        <w:rPr>
          <w:rFonts w:ascii="Times New Roman" w:hAnsi="Times New Roman" w:cs="Times New Roman"/>
          <w:sz w:val="20"/>
          <w:szCs w:val="20"/>
        </w:rPr>
        <w:t xml:space="preserve"> </w:t>
      </w:r>
      <w:r w:rsidR="005709E9" w:rsidRPr="002462DE">
        <w:rPr>
          <w:rFonts w:ascii="Times New Roman" w:hAnsi="Times New Roman" w:cs="Times New Roman"/>
          <w:sz w:val="20"/>
          <w:szCs w:val="20"/>
        </w:rPr>
        <w:t>Pheonix-Mecano</w:t>
      </w:r>
      <w:r w:rsidR="005709E9">
        <w:rPr>
          <w:rFonts w:ascii="Times New Roman" w:hAnsi="Times New Roman" w:cs="Times New Roman"/>
          <w:sz w:val="20"/>
          <w:szCs w:val="20"/>
        </w:rPr>
        <w:t>-val</w:t>
      </w:r>
      <w:r w:rsidRPr="002462DE">
        <w:rPr>
          <w:rFonts w:ascii="Times New Roman" w:hAnsi="Times New Roman" w:cs="Times New Roman"/>
          <w:sz w:val="20"/>
          <w:szCs w:val="20"/>
        </w:rPr>
        <w:t xml:space="preserve"> </w:t>
      </w:r>
      <w:r w:rsidR="009B3B42" w:rsidRPr="002462DE">
        <w:rPr>
          <w:rFonts w:ascii="Times New Roman" w:hAnsi="Times New Roman" w:cs="Times New Roman"/>
          <w:sz w:val="20"/>
          <w:szCs w:val="20"/>
        </w:rPr>
        <w:t>Kecskeméten.</w:t>
      </w:r>
    </w:p>
    <w:p w14:paraId="2BA9CAC4" w14:textId="77777777" w:rsidR="003C4F59" w:rsidRPr="002462DE" w:rsidRDefault="003C4F59" w:rsidP="006A36E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14:paraId="748B2794" w14:textId="4FE2FA34" w:rsidR="006A36EA" w:rsidRPr="002462DE" w:rsidRDefault="006A36EA" w:rsidP="006A36E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2462DE">
        <w:rPr>
          <w:rFonts w:ascii="Times New Roman" w:hAnsi="Times New Roman" w:cs="Times New Roman"/>
          <w:sz w:val="20"/>
          <w:szCs w:val="20"/>
        </w:rPr>
        <w:t>5. A szerszám rajzait a megfelel</w:t>
      </w:r>
      <w:r w:rsidR="009B3B42" w:rsidRPr="002462DE">
        <w:rPr>
          <w:rFonts w:ascii="TimesNewRoman" w:eastAsia="TimesNewRoman" w:hAnsi="Times New Roman" w:cs="TimesNewRoman"/>
          <w:sz w:val="20"/>
          <w:szCs w:val="20"/>
        </w:rPr>
        <w:t>ő</w:t>
      </w:r>
      <w:r w:rsidR="009B3B42" w:rsidRPr="002462DE">
        <w:rPr>
          <w:rFonts w:ascii="TimesNewRoman" w:eastAsia="TimesNewRoman" w:hAnsi="Times New Roman" w:cs="TimesNewRoman"/>
          <w:sz w:val="20"/>
          <w:szCs w:val="20"/>
        </w:rPr>
        <w:t xml:space="preserve"> </w:t>
      </w:r>
      <w:r w:rsidR="009B3B42" w:rsidRPr="002462DE">
        <w:rPr>
          <w:rFonts w:ascii="Times New Roman" w:hAnsi="Times New Roman" w:cs="Times New Roman"/>
          <w:sz w:val="20"/>
          <w:szCs w:val="20"/>
        </w:rPr>
        <w:t xml:space="preserve">Pheonix-Mecano </w:t>
      </w:r>
      <w:r w:rsidRPr="002462DE">
        <w:rPr>
          <w:rFonts w:ascii="Times New Roman" w:hAnsi="Times New Roman" w:cs="Times New Roman"/>
          <w:sz w:val="20"/>
          <w:szCs w:val="20"/>
        </w:rPr>
        <w:t>szerszám számmal kell azonosítani. Ezt az</w:t>
      </w:r>
    </w:p>
    <w:p w14:paraId="197A50CE" w14:textId="09D3558A" w:rsidR="006A36EA" w:rsidRPr="002462DE" w:rsidRDefault="006A36EA" w:rsidP="006A36E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2462DE">
        <w:rPr>
          <w:rFonts w:ascii="Times New Roman" w:hAnsi="Times New Roman" w:cs="Times New Roman"/>
          <w:sz w:val="20"/>
          <w:szCs w:val="20"/>
        </w:rPr>
        <w:t xml:space="preserve">egyes szerszám megrendelésekben meg kell határozni, </w:t>
      </w:r>
      <w:del w:id="559" w:author="Varga Ernő" w:date="2018-02-16T09:33:00Z">
        <w:r w:rsidRPr="002462DE" w:rsidDel="00CB7C0B">
          <w:rPr>
            <w:rFonts w:ascii="Times New Roman" w:hAnsi="Times New Roman" w:cs="Times New Roman"/>
            <w:sz w:val="20"/>
            <w:szCs w:val="20"/>
          </w:rPr>
          <w:delText xml:space="preserve">és </w:delText>
        </w:r>
      </w:del>
      <w:ins w:id="560" w:author="Varga Ernő" w:date="2018-02-16T09:33:00Z">
        <w:r w:rsidR="00CB7C0B">
          <w:rPr>
            <w:rFonts w:ascii="Times New Roman" w:hAnsi="Times New Roman" w:cs="Times New Roman"/>
            <w:sz w:val="20"/>
            <w:szCs w:val="20"/>
          </w:rPr>
          <w:t>ez</w:t>
        </w:r>
        <w:r w:rsidR="00CB7C0B" w:rsidRPr="002462DE">
          <w:rPr>
            <w:rFonts w:ascii="Times New Roman" w:hAnsi="Times New Roman" w:cs="Times New Roman"/>
            <w:sz w:val="20"/>
            <w:szCs w:val="20"/>
          </w:rPr>
          <w:t xml:space="preserve"> </w:t>
        </w:r>
      </w:ins>
      <w:r w:rsidRPr="002462DE">
        <w:rPr>
          <w:rFonts w:ascii="Times New Roman" w:hAnsi="Times New Roman" w:cs="Times New Roman"/>
          <w:sz w:val="20"/>
          <w:szCs w:val="20"/>
        </w:rPr>
        <w:t>nem azonos a termékszámmal (product</w:t>
      </w:r>
    </w:p>
    <w:p w14:paraId="047AA204" w14:textId="77777777" w:rsidR="006A36EA" w:rsidRPr="002462DE" w:rsidRDefault="006A36EA" w:rsidP="006A36E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2462DE">
        <w:rPr>
          <w:rFonts w:ascii="Times New Roman" w:hAnsi="Times New Roman" w:cs="Times New Roman"/>
          <w:sz w:val="20"/>
          <w:szCs w:val="20"/>
        </w:rPr>
        <w:t>number, PN).</w:t>
      </w:r>
    </w:p>
    <w:p w14:paraId="2BD47907" w14:textId="77777777" w:rsidR="003C4F59" w:rsidRPr="002462DE" w:rsidRDefault="003C4F59" w:rsidP="006A36E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14:paraId="63B09D11" w14:textId="346D181F" w:rsidR="00717EF0" w:rsidRPr="002462DE" w:rsidRDefault="006A36EA" w:rsidP="006A36EA">
      <w:pPr>
        <w:rPr>
          <w:sz w:val="20"/>
          <w:szCs w:val="20"/>
        </w:rPr>
      </w:pPr>
      <w:r w:rsidRPr="002462DE">
        <w:rPr>
          <w:rFonts w:ascii="Times New Roman" w:hAnsi="Times New Roman" w:cs="Times New Roman"/>
          <w:sz w:val="20"/>
          <w:szCs w:val="20"/>
        </w:rPr>
        <w:t xml:space="preserve">6. Az összeállítási rajzokon minden alkatrésznek és /rész/ összeállításnak </w:t>
      </w:r>
      <w:del w:id="561" w:author="Varga Ernő" w:date="2018-02-16T09:35:00Z">
        <w:r w:rsidRPr="002462DE" w:rsidDel="00250675">
          <w:rPr>
            <w:rFonts w:ascii="Times New Roman" w:hAnsi="Times New Roman" w:cs="Times New Roman"/>
            <w:sz w:val="20"/>
            <w:szCs w:val="20"/>
          </w:rPr>
          <w:delText xml:space="preserve">egy </w:delText>
        </w:r>
      </w:del>
      <w:r w:rsidRPr="002462DE">
        <w:rPr>
          <w:rFonts w:ascii="Times New Roman" w:hAnsi="Times New Roman" w:cs="Times New Roman"/>
          <w:sz w:val="20"/>
          <w:szCs w:val="20"/>
        </w:rPr>
        <w:t>tételszámot kell adni.</w:t>
      </w:r>
    </w:p>
    <w:p w14:paraId="3F2F9EC2" w14:textId="77777777" w:rsidR="003C4F59" w:rsidRPr="002462DE" w:rsidRDefault="003C4F59" w:rsidP="003C4F5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20"/>
          <w:szCs w:val="20"/>
        </w:rPr>
      </w:pPr>
      <w:r w:rsidRPr="002462DE">
        <w:rPr>
          <w:rFonts w:ascii="Times New Roman" w:hAnsi="Times New Roman" w:cs="Times New Roman"/>
          <w:bCs/>
          <w:sz w:val="20"/>
          <w:szCs w:val="20"/>
        </w:rPr>
        <w:t>Európai vetítés</w:t>
      </w:r>
    </w:p>
    <w:p w14:paraId="09868918" w14:textId="20EA5E28" w:rsidR="00717EF0" w:rsidRPr="002462DE" w:rsidRDefault="003C4F59" w:rsidP="003C4F59">
      <w:pPr>
        <w:rPr>
          <w:rFonts w:ascii="Times New Roman" w:hAnsi="Times New Roman" w:cs="Times New Roman"/>
          <w:sz w:val="20"/>
          <w:szCs w:val="20"/>
        </w:rPr>
      </w:pPr>
      <w:r w:rsidRPr="002462DE">
        <w:rPr>
          <w:rFonts w:ascii="Times New Roman" w:hAnsi="Times New Roman" w:cs="Times New Roman"/>
          <w:sz w:val="20"/>
          <w:szCs w:val="20"/>
        </w:rPr>
        <w:t>A rajzoknak európai vetítéssel kell készülniük és a rajokon fel kell tüntetni az “európai vetítés” jelölést.</w:t>
      </w:r>
    </w:p>
    <w:p w14:paraId="5A2AEAAA" w14:textId="522C8F85" w:rsidR="003C4F59" w:rsidRPr="002462DE" w:rsidRDefault="003C4F59" w:rsidP="003C4F59">
      <w:pPr>
        <w:jc w:val="center"/>
        <w:rPr>
          <w:sz w:val="20"/>
          <w:szCs w:val="20"/>
        </w:rPr>
      </w:pPr>
      <w:r w:rsidRPr="002462DE">
        <w:rPr>
          <w:noProof/>
          <w:sz w:val="20"/>
          <w:szCs w:val="20"/>
          <w:lang w:val="en-GB" w:eastAsia="en-GB"/>
        </w:rPr>
        <w:drawing>
          <wp:inline distT="0" distB="0" distL="0" distR="0" wp14:anchorId="549D20C8" wp14:editId="1A5B2B2E">
            <wp:extent cx="2157665" cy="1170432"/>
            <wp:effectExtent l="0" t="0" r="0" b="0"/>
            <wp:docPr id="524" name="Kép 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159854" cy="117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ins w:id="562" w:author="Varga Ernő" w:date="2018-02-16T13:20:00Z">
        <w:r w:rsidR="00A60A6F">
          <w:rPr>
            <w:sz w:val="20"/>
            <w:szCs w:val="20"/>
          </w:rPr>
          <w:t xml:space="preserve">   </w:t>
        </w:r>
      </w:ins>
    </w:p>
    <w:p w14:paraId="511C09C4" w14:textId="77777777" w:rsidR="003C4F59" w:rsidRDefault="003C4F59" w:rsidP="003C4F5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20"/>
          <w:szCs w:val="20"/>
          <w:u w:val="single"/>
        </w:rPr>
      </w:pPr>
      <w:r w:rsidRPr="002462DE">
        <w:rPr>
          <w:rFonts w:ascii="Times New Roman" w:hAnsi="Times New Roman" w:cs="Times New Roman"/>
          <w:b/>
          <w:bCs/>
          <w:sz w:val="20"/>
          <w:szCs w:val="20"/>
          <w:u w:val="single"/>
        </w:rPr>
        <w:t>Metrikus méretezés</w:t>
      </w:r>
    </w:p>
    <w:p w14:paraId="58C3BFC3" w14:textId="77777777" w:rsidR="002462DE" w:rsidRPr="002462DE" w:rsidRDefault="002462DE" w:rsidP="003C4F5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20"/>
          <w:szCs w:val="20"/>
          <w:u w:val="single"/>
        </w:rPr>
      </w:pPr>
    </w:p>
    <w:p w14:paraId="3BAF7E91" w14:textId="43726075" w:rsidR="003C4F59" w:rsidRPr="002462DE" w:rsidRDefault="005709E9" w:rsidP="003C4F5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Minden szerszám</w:t>
      </w:r>
      <w:r w:rsidR="003C4F59" w:rsidRPr="002462DE">
        <w:rPr>
          <w:rFonts w:ascii="Times New Roman" w:hAnsi="Times New Roman" w:cs="Times New Roman"/>
          <w:sz w:val="20"/>
          <w:szCs w:val="20"/>
        </w:rPr>
        <w:t>rajzot metrikus méretezéssel kell készíteni. Minden menetnek meg kell felelnie az ISO</w:t>
      </w:r>
    </w:p>
    <w:p w14:paraId="2B744CE6" w14:textId="15EB480A" w:rsidR="003C4F59" w:rsidRPr="005709E9" w:rsidRDefault="003C4F59" w:rsidP="003C4F59">
      <w:pPr>
        <w:rPr>
          <w:rFonts w:ascii="Times New Roman" w:hAnsi="Times New Roman" w:cs="Times New Roman"/>
          <w:sz w:val="20"/>
          <w:szCs w:val="20"/>
        </w:rPr>
      </w:pPr>
      <w:r w:rsidRPr="002462DE">
        <w:rPr>
          <w:rFonts w:ascii="Times New Roman" w:hAnsi="Times New Roman" w:cs="Times New Roman"/>
          <w:sz w:val="20"/>
          <w:szCs w:val="20"/>
        </w:rPr>
        <w:t>szabványnak. A metszeteket sraffozni kell.</w:t>
      </w:r>
    </w:p>
    <w:p w14:paraId="76A47F01" w14:textId="54023305" w:rsidR="003C4F59" w:rsidRPr="002462DE" w:rsidRDefault="003C4F59" w:rsidP="003C4F5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20"/>
          <w:szCs w:val="20"/>
          <w:u w:val="single"/>
        </w:rPr>
      </w:pPr>
      <w:r w:rsidRPr="002462DE">
        <w:rPr>
          <w:rFonts w:ascii="Times New Roman" w:hAnsi="Times New Roman" w:cs="Times New Roman"/>
          <w:b/>
          <w:bCs/>
          <w:sz w:val="20"/>
          <w:szCs w:val="20"/>
          <w:u w:val="single"/>
        </w:rPr>
        <w:t>T</w:t>
      </w:r>
      <w:r w:rsidR="009B3B42" w:rsidRPr="002462DE">
        <w:rPr>
          <w:rFonts w:ascii="TimesNewRoman,Bold" w:hAnsi="TimesNewRoman,Bold" w:cs="TimesNewRoman,Bold"/>
          <w:b/>
          <w:bCs/>
          <w:sz w:val="20"/>
          <w:szCs w:val="20"/>
          <w:u w:val="single"/>
        </w:rPr>
        <w:t>ű</w:t>
      </w:r>
      <w:r w:rsidRPr="002462DE">
        <w:rPr>
          <w:rFonts w:ascii="Times New Roman" w:hAnsi="Times New Roman" w:cs="Times New Roman"/>
          <w:b/>
          <w:bCs/>
          <w:sz w:val="20"/>
          <w:szCs w:val="20"/>
          <w:u w:val="single"/>
        </w:rPr>
        <w:t>résezési rendszer</w:t>
      </w:r>
    </w:p>
    <w:p w14:paraId="27B6E707" w14:textId="77777777" w:rsidR="003C4F59" w:rsidRPr="002462DE" w:rsidRDefault="003C4F59" w:rsidP="003C4F5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Cs/>
          <w:sz w:val="20"/>
          <w:szCs w:val="20"/>
        </w:rPr>
      </w:pPr>
    </w:p>
    <w:p w14:paraId="1FA948F8" w14:textId="76376E63" w:rsidR="003C4F59" w:rsidRPr="002462DE" w:rsidDel="00A60A6F" w:rsidRDefault="003C4F59" w:rsidP="003C4F59">
      <w:pPr>
        <w:autoSpaceDE w:val="0"/>
        <w:autoSpaceDN w:val="0"/>
        <w:adjustRightInd w:val="0"/>
        <w:spacing w:after="0" w:line="240" w:lineRule="auto"/>
        <w:rPr>
          <w:del w:id="563" w:author="Varga Ernő" w:date="2018-02-16T13:28:00Z"/>
          <w:rFonts w:ascii="Times New Roman" w:hAnsi="Times New Roman" w:cs="Times New Roman"/>
          <w:sz w:val="20"/>
          <w:szCs w:val="20"/>
        </w:rPr>
      </w:pPr>
      <w:del w:id="564" w:author="Varga Ernő" w:date="2018-02-16T13:28:00Z">
        <w:r w:rsidRPr="002462DE" w:rsidDel="00A60A6F">
          <w:rPr>
            <w:rFonts w:ascii="Times New Roman" w:hAnsi="Times New Roman" w:cs="Times New Roman"/>
            <w:sz w:val="20"/>
            <w:szCs w:val="20"/>
          </w:rPr>
          <w:delText>Az alábbi, kötelez</w:delText>
        </w:r>
        <w:r w:rsidR="009B3B42" w:rsidRPr="002462DE" w:rsidDel="00A60A6F">
          <w:rPr>
            <w:rFonts w:ascii="TimesNewRoman" w:eastAsia="TimesNewRoman" w:hAnsi="Times New Roman" w:cs="TimesNewRoman"/>
            <w:sz w:val="20"/>
            <w:szCs w:val="20"/>
          </w:rPr>
          <w:delText>ő</w:delText>
        </w:r>
        <w:r w:rsidRPr="002462DE" w:rsidDel="00A60A6F">
          <w:rPr>
            <w:rFonts w:ascii="TimesNewRoman" w:eastAsia="TimesNewRoman" w:hAnsi="Times New Roman" w:cs="TimesNewRoman"/>
            <w:sz w:val="20"/>
            <w:szCs w:val="20"/>
          </w:rPr>
          <w:delText xml:space="preserve"> </w:delText>
        </w:r>
        <w:r w:rsidRPr="002462DE" w:rsidDel="00A60A6F">
          <w:rPr>
            <w:rFonts w:ascii="Times New Roman" w:hAnsi="Times New Roman" w:cs="Times New Roman"/>
            <w:sz w:val="20"/>
            <w:szCs w:val="20"/>
          </w:rPr>
          <w:delText>t</w:delText>
        </w:r>
        <w:r w:rsidR="009B3B42" w:rsidRPr="002462DE" w:rsidDel="00A60A6F">
          <w:rPr>
            <w:rFonts w:ascii="TimesNewRoman" w:eastAsia="TimesNewRoman" w:hAnsi="Times New Roman" w:cs="TimesNewRoman"/>
            <w:sz w:val="20"/>
            <w:szCs w:val="20"/>
          </w:rPr>
          <w:delText>ű</w:delText>
        </w:r>
        <w:r w:rsidRPr="002462DE" w:rsidDel="00A60A6F">
          <w:rPr>
            <w:rFonts w:ascii="Times New Roman" w:hAnsi="Times New Roman" w:cs="Times New Roman"/>
            <w:sz w:val="20"/>
            <w:szCs w:val="20"/>
          </w:rPr>
          <w:delText>résezési rendszert kell alkalmazni a részletrajzoknál és az egyes alkatrészek</w:delText>
        </w:r>
      </w:del>
    </w:p>
    <w:p w14:paraId="3C611275" w14:textId="3DF44077" w:rsidR="003C4F59" w:rsidRPr="002462DE" w:rsidRDefault="003C4F59" w:rsidP="003C4F5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del w:id="565" w:author="Varga Ernő" w:date="2018-02-16T13:28:00Z">
        <w:r w:rsidRPr="002462DE" w:rsidDel="00A60A6F">
          <w:rPr>
            <w:rFonts w:ascii="Times New Roman" w:hAnsi="Times New Roman" w:cs="Times New Roman"/>
            <w:sz w:val="20"/>
            <w:szCs w:val="20"/>
          </w:rPr>
          <w:delText>rajzainál:</w:delText>
        </w:r>
      </w:del>
      <w:ins w:id="566" w:author="Varga Ernő" w:date="2018-02-16T13:28:00Z">
        <w:r w:rsidR="00A60A6F">
          <w:rPr>
            <w:rFonts w:ascii="Times New Roman" w:hAnsi="Times New Roman" w:cs="Times New Roman"/>
            <w:sz w:val="20"/>
            <w:szCs w:val="20"/>
          </w:rPr>
          <w:t>Ha a műhelyrajzon a névleges méretnél tűrés nem szerepel, az alábbi tűrések szerint kell a felületet legyártani:</w:t>
        </w:r>
      </w:ins>
    </w:p>
    <w:p w14:paraId="730DED77" w14:textId="74E77BE6" w:rsidR="003C4F59" w:rsidRPr="002462DE" w:rsidRDefault="003C4F59" w:rsidP="003C4F5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2462DE">
        <w:rPr>
          <w:rFonts w:ascii="Times New Roman" w:hAnsi="Times New Roman" w:cs="Times New Roman"/>
          <w:sz w:val="20"/>
          <w:szCs w:val="20"/>
        </w:rPr>
        <w:t>Tizedesvessz</w:t>
      </w:r>
      <w:r w:rsidR="009B3B42" w:rsidRPr="002462DE">
        <w:rPr>
          <w:rFonts w:ascii="TimesNewRoman" w:eastAsia="TimesNewRoman" w:hAnsi="Times New Roman" w:cs="TimesNewRoman"/>
          <w:sz w:val="20"/>
          <w:szCs w:val="20"/>
        </w:rPr>
        <w:t>ő</w:t>
      </w:r>
      <w:r w:rsidRPr="002462DE">
        <w:rPr>
          <w:rFonts w:ascii="TimesNewRoman" w:eastAsia="TimesNewRoman" w:hAnsi="Times New Roman" w:cs="TimesNewRoman"/>
          <w:sz w:val="20"/>
          <w:szCs w:val="20"/>
        </w:rPr>
        <w:t xml:space="preserve"> </w:t>
      </w:r>
      <w:r w:rsidRPr="002462DE">
        <w:rPr>
          <w:rFonts w:ascii="Times New Roman" w:hAnsi="Times New Roman" w:cs="Times New Roman"/>
          <w:sz w:val="20"/>
          <w:szCs w:val="20"/>
        </w:rPr>
        <w:t>nélkül</w:t>
      </w:r>
      <w:ins w:id="567" w:author="Varga Ernő" w:date="2018-02-16T13:29:00Z">
        <w:r w:rsidR="00A60A6F">
          <w:rPr>
            <w:rFonts w:ascii="Times New Roman" w:hAnsi="Times New Roman" w:cs="Times New Roman"/>
            <w:sz w:val="20"/>
            <w:szCs w:val="20"/>
          </w:rPr>
          <w:t>i méret esetén</w:t>
        </w:r>
      </w:ins>
      <w:r w:rsidRPr="002462DE">
        <w:rPr>
          <w:rFonts w:ascii="Times New Roman" w:hAnsi="Times New Roman" w:cs="Times New Roman"/>
          <w:sz w:val="20"/>
          <w:szCs w:val="20"/>
        </w:rPr>
        <w:t xml:space="preserve"> ±0,4</w:t>
      </w:r>
    </w:p>
    <w:p w14:paraId="785BDBB3" w14:textId="77777777" w:rsidR="003C4F59" w:rsidRPr="002462DE" w:rsidRDefault="003C4F59" w:rsidP="003C4F5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2462DE">
        <w:rPr>
          <w:rFonts w:ascii="Times New Roman" w:hAnsi="Times New Roman" w:cs="Times New Roman"/>
          <w:sz w:val="20"/>
          <w:szCs w:val="20"/>
        </w:rPr>
        <w:t>0,0 ±0,1</w:t>
      </w:r>
    </w:p>
    <w:p w14:paraId="77084A66" w14:textId="77777777" w:rsidR="003C4F59" w:rsidRPr="002462DE" w:rsidRDefault="003C4F59" w:rsidP="003C4F5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2462DE">
        <w:rPr>
          <w:rFonts w:ascii="Times New Roman" w:hAnsi="Times New Roman" w:cs="Times New Roman"/>
          <w:sz w:val="20"/>
          <w:szCs w:val="20"/>
        </w:rPr>
        <w:t>0,00 ±0,01</w:t>
      </w:r>
    </w:p>
    <w:p w14:paraId="141B2C4F" w14:textId="77777777" w:rsidR="003C4F59" w:rsidRPr="002462DE" w:rsidRDefault="003C4F59" w:rsidP="003C4F5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2462DE">
        <w:rPr>
          <w:rFonts w:ascii="Times New Roman" w:hAnsi="Times New Roman" w:cs="Times New Roman"/>
          <w:sz w:val="20"/>
          <w:szCs w:val="20"/>
        </w:rPr>
        <w:t>0,000 ±0,005</w:t>
      </w:r>
    </w:p>
    <w:p w14:paraId="717F92E9" w14:textId="0E1E87BA" w:rsidR="003C4F59" w:rsidRPr="002462DE" w:rsidRDefault="003C4F59" w:rsidP="003C4F5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2462DE">
        <w:rPr>
          <w:rFonts w:ascii="Times New Roman" w:hAnsi="Times New Roman" w:cs="Times New Roman"/>
          <w:sz w:val="20"/>
          <w:szCs w:val="20"/>
        </w:rPr>
        <w:t>Ha ez a t</w:t>
      </w:r>
      <w:r w:rsidR="009B3B42" w:rsidRPr="002462DE">
        <w:rPr>
          <w:rFonts w:ascii="TimesNewRoman" w:eastAsia="TimesNewRoman" w:hAnsi="Times New Roman" w:cs="TimesNewRoman"/>
          <w:sz w:val="20"/>
          <w:szCs w:val="20"/>
        </w:rPr>
        <w:t>ű</w:t>
      </w:r>
      <w:r w:rsidRPr="002462DE">
        <w:rPr>
          <w:rFonts w:ascii="Times New Roman" w:hAnsi="Times New Roman" w:cs="Times New Roman"/>
          <w:sz w:val="20"/>
          <w:szCs w:val="20"/>
        </w:rPr>
        <w:t>rés rendszer elégtelen, a t</w:t>
      </w:r>
      <w:r w:rsidR="009B3B42" w:rsidRPr="002462DE">
        <w:rPr>
          <w:rFonts w:ascii="TimesNewRoman" w:eastAsia="TimesNewRoman" w:hAnsi="Times New Roman" w:cs="TimesNewRoman"/>
          <w:sz w:val="20"/>
          <w:szCs w:val="20"/>
        </w:rPr>
        <w:t>ű</w:t>
      </w:r>
      <w:r w:rsidRPr="002462DE">
        <w:rPr>
          <w:rFonts w:ascii="Times New Roman" w:hAnsi="Times New Roman" w:cs="Times New Roman"/>
          <w:sz w:val="20"/>
          <w:szCs w:val="20"/>
        </w:rPr>
        <w:t>rés méreteket a névleges méretnél kell megadni.</w:t>
      </w:r>
    </w:p>
    <w:p w14:paraId="4633E809" w14:textId="5854F79D" w:rsidR="003C4F59" w:rsidRPr="002462DE" w:rsidRDefault="003C4F59" w:rsidP="003C4F5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2462DE">
        <w:rPr>
          <w:rFonts w:ascii="Times New Roman" w:hAnsi="Times New Roman" w:cs="Times New Roman"/>
          <w:sz w:val="20"/>
          <w:szCs w:val="20"/>
        </w:rPr>
        <w:t>A t</w:t>
      </w:r>
      <w:r w:rsidR="009B3B42" w:rsidRPr="002462DE">
        <w:rPr>
          <w:rFonts w:ascii="TimesNewRoman" w:eastAsia="TimesNewRoman" w:hAnsi="Times New Roman" w:cs="TimesNewRoman"/>
          <w:sz w:val="20"/>
          <w:szCs w:val="20"/>
        </w:rPr>
        <w:t>ű</w:t>
      </w:r>
      <w:r w:rsidRPr="002462DE">
        <w:rPr>
          <w:rFonts w:ascii="Times New Roman" w:hAnsi="Times New Roman" w:cs="Times New Roman"/>
          <w:sz w:val="20"/>
          <w:szCs w:val="20"/>
        </w:rPr>
        <w:t>rések alapján minden egyes alkatrésznek legyárthatónak kell lennie a beszerelési pozíció és az azt</w:t>
      </w:r>
    </w:p>
    <w:p w14:paraId="600B9CF7" w14:textId="1AE15EC9" w:rsidR="00717EF0" w:rsidRPr="002462DE" w:rsidRDefault="003C4F59" w:rsidP="003C4F59">
      <w:pPr>
        <w:rPr>
          <w:sz w:val="20"/>
          <w:szCs w:val="20"/>
        </w:rPr>
      </w:pPr>
      <w:r w:rsidRPr="002462DE">
        <w:rPr>
          <w:rFonts w:ascii="Times New Roman" w:hAnsi="Times New Roman" w:cs="Times New Roman"/>
          <w:sz w:val="20"/>
          <w:szCs w:val="20"/>
        </w:rPr>
        <w:t>követ</w:t>
      </w:r>
      <w:r w:rsidR="009B3B42" w:rsidRPr="002462DE">
        <w:rPr>
          <w:rFonts w:ascii="TimesNewRoman" w:eastAsia="TimesNewRoman" w:hAnsi="Times New Roman" w:cs="TimesNewRoman"/>
          <w:sz w:val="20"/>
          <w:szCs w:val="20"/>
        </w:rPr>
        <w:t>ő</w:t>
      </w:r>
      <w:r w:rsidR="005709E9">
        <w:rPr>
          <w:rFonts w:ascii="TimesNewRoman" w:eastAsia="TimesNewRoman" w:hAnsi="Times New Roman" w:cs="TimesNewRoman"/>
          <w:sz w:val="20"/>
          <w:szCs w:val="20"/>
        </w:rPr>
        <w:t xml:space="preserve"> </w:t>
      </w:r>
      <w:r w:rsidRPr="002462DE">
        <w:rPr>
          <w:rFonts w:ascii="Times New Roman" w:hAnsi="Times New Roman" w:cs="Times New Roman"/>
          <w:sz w:val="20"/>
          <w:szCs w:val="20"/>
        </w:rPr>
        <w:t>funkció ismerete nélkül is.</w:t>
      </w:r>
    </w:p>
    <w:p w14:paraId="42E45160" w14:textId="58DE086F" w:rsidR="00717EF0" w:rsidRPr="002462DE" w:rsidRDefault="00BF4DF3">
      <w:pPr>
        <w:rPr>
          <w:rFonts w:ascii="Times New Roman" w:hAnsi="Times New Roman" w:cs="Times New Roman"/>
          <w:b/>
          <w:bCs/>
          <w:sz w:val="20"/>
          <w:szCs w:val="20"/>
          <w:u w:val="single"/>
        </w:rPr>
      </w:pPr>
      <w:r w:rsidRPr="002462DE">
        <w:rPr>
          <w:rFonts w:ascii="Times New Roman" w:hAnsi="Times New Roman" w:cs="Times New Roman"/>
          <w:b/>
          <w:bCs/>
          <w:sz w:val="20"/>
          <w:szCs w:val="20"/>
          <w:u w:val="single"/>
        </w:rPr>
        <w:t>Mintázási feltételek</w:t>
      </w:r>
    </w:p>
    <w:p w14:paraId="0BB6471C" w14:textId="35E90A96" w:rsidR="005709E9" w:rsidRDefault="00BF4DF3" w:rsidP="005709E9">
      <w:pPr>
        <w:spacing w:after="0" w:line="216" w:lineRule="auto"/>
        <w:rPr>
          <w:rFonts w:ascii="Times New Roman" w:hAnsi="Times New Roman" w:cs="Times New Roman"/>
          <w:sz w:val="20"/>
          <w:szCs w:val="20"/>
        </w:rPr>
      </w:pPr>
      <w:r w:rsidRPr="005709E9">
        <w:rPr>
          <w:rFonts w:ascii="Times New Roman" w:hAnsi="Times New Roman" w:cs="Times New Roman"/>
          <w:sz w:val="20"/>
          <w:szCs w:val="20"/>
        </w:rPr>
        <w:t>A szerszám jóváhagyását követően a PM</w:t>
      </w:r>
      <w:ins w:id="568" w:author="Varga Ernő" w:date="2018-02-16T13:37:00Z">
        <w:r w:rsidR="00532FAB">
          <w:rPr>
            <w:rFonts w:ascii="Times New Roman" w:hAnsi="Times New Roman" w:cs="Times New Roman"/>
            <w:sz w:val="20"/>
            <w:szCs w:val="20"/>
          </w:rPr>
          <w:t>K</w:t>
        </w:r>
      </w:ins>
      <w:r w:rsidRPr="005709E9">
        <w:rPr>
          <w:rFonts w:ascii="Times New Roman" w:hAnsi="Times New Roman" w:cs="Times New Roman"/>
          <w:sz w:val="20"/>
          <w:szCs w:val="20"/>
        </w:rPr>
        <w:t xml:space="preserve"> biztosítja a mintázáshoz szükséges anyagmennyiséget és minőséget, </w:t>
      </w:r>
      <w:del w:id="569" w:author="Varga Ernő" w:date="2018-02-16T13:38:00Z">
        <w:r w:rsidRPr="005709E9" w:rsidDel="00532FAB">
          <w:rPr>
            <w:rFonts w:ascii="Times New Roman" w:hAnsi="Times New Roman" w:cs="Times New Roman"/>
            <w:sz w:val="20"/>
            <w:szCs w:val="20"/>
          </w:rPr>
          <w:delText xml:space="preserve">feltéve </w:delText>
        </w:r>
      </w:del>
      <w:ins w:id="570" w:author="Varga Ernő" w:date="2018-02-16T13:38:00Z">
        <w:r w:rsidR="00532FAB">
          <w:rPr>
            <w:rFonts w:ascii="Times New Roman" w:hAnsi="Times New Roman" w:cs="Times New Roman"/>
            <w:sz w:val="20"/>
            <w:szCs w:val="20"/>
          </w:rPr>
          <w:t>kivéve</w:t>
        </w:r>
        <w:r w:rsidR="00532FAB" w:rsidRPr="005709E9">
          <w:rPr>
            <w:rFonts w:ascii="Times New Roman" w:hAnsi="Times New Roman" w:cs="Times New Roman"/>
            <w:sz w:val="20"/>
            <w:szCs w:val="20"/>
          </w:rPr>
          <w:t xml:space="preserve"> </w:t>
        </w:r>
      </w:ins>
      <w:r w:rsidRPr="005709E9">
        <w:rPr>
          <w:rFonts w:ascii="Times New Roman" w:hAnsi="Times New Roman" w:cs="Times New Roman"/>
          <w:sz w:val="20"/>
          <w:szCs w:val="20"/>
        </w:rPr>
        <w:t>ha azt a gyártó be tudja szerezni az előzetesen megbeszélt költségekkel.</w:t>
      </w:r>
    </w:p>
    <w:p w14:paraId="4C9A12B2" w14:textId="29256B86" w:rsidR="002462DE" w:rsidRPr="005709E9" w:rsidRDefault="00436D32" w:rsidP="005709E9">
      <w:pPr>
        <w:spacing w:after="0" w:line="216" w:lineRule="auto"/>
        <w:rPr>
          <w:rFonts w:ascii="Times New Roman" w:hAnsi="Times New Roman" w:cs="Times New Roman"/>
          <w:sz w:val="20"/>
          <w:szCs w:val="20"/>
        </w:rPr>
      </w:pPr>
      <w:r w:rsidRPr="005709E9">
        <w:rPr>
          <w:rFonts w:ascii="Times New Roman" w:hAnsi="Times New Roman" w:cs="Times New Roman"/>
          <w:sz w:val="20"/>
          <w:szCs w:val="20"/>
        </w:rPr>
        <w:t>Az első gyártást</w:t>
      </w:r>
      <w:r w:rsidR="00BF4DF3" w:rsidRPr="005709E9">
        <w:rPr>
          <w:rFonts w:ascii="Times New Roman" w:hAnsi="Times New Roman" w:cs="Times New Roman"/>
          <w:sz w:val="20"/>
          <w:szCs w:val="20"/>
        </w:rPr>
        <w:t xml:space="preserve"> követően a gyártó 5-10db</w:t>
      </w:r>
      <w:r w:rsidRPr="005709E9">
        <w:rPr>
          <w:rFonts w:ascii="Times New Roman" w:hAnsi="Times New Roman" w:cs="Times New Roman"/>
          <w:sz w:val="20"/>
          <w:szCs w:val="20"/>
        </w:rPr>
        <w:t xml:space="preserve"> mintát biztosít a PM</w:t>
      </w:r>
      <w:ins w:id="571" w:author="Varga Ernő" w:date="2018-02-16T13:38:00Z">
        <w:r w:rsidR="00532FAB">
          <w:rPr>
            <w:rFonts w:ascii="Times New Roman" w:hAnsi="Times New Roman" w:cs="Times New Roman"/>
            <w:sz w:val="20"/>
            <w:szCs w:val="20"/>
          </w:rPr>
          <w:t>K</w:t>
        </w:r>
      </w:ins>
      <w:r w:rsidRPr="005709E9">
        <w:rPr>
          <w:rFonts w:ascii="Times New Roman" w:hAnsi="Times New Roman" w:cs="Times New Roman"/>
          <w:sz w:val="20"/>
          <w:szCs w:val="20"/>
        </w:rPr>
        <w:t xml:space="preserve"> számára</w:t>
      </w:r>
      <w:r w:rsidR="002462DE" w:rsidRPr="005709E9">
        <w:rPr>
          <w:rFonts w:ascii="Times New Roman" w:hAnsi="Times New Roman" w:cs="Times New Roman"/>
          <w:sz w:val="20"/>
          <w:szCs w:val="20"/>
        </w:rPr>
        <w:t xml:space="preserve"> mérésre</w:t>
      </w:r>
      <w:ins w:id="572" w:author="Varga Ernő" w:date="2018-02-16T13:38:00Z">
        <w:r w:rsidR="00532FAB">
          <w:rPr>
            <w:rFonts w:ascii="Times New Roman" w:hAnsi="Times New Roman" w:cs="Times New Roman"/>
            <w:sz w:val="20"/>
            <w:szCs w:val="20"/>
          </w:rPr>
          <w:t>, próbaszerelésre</w:t>
        </w:r>
      </w:ins>
      <w:r w:rsidR="002462DE" w:rsidRPr="005709E9">
        <w:rPr>
          <w:rFonts w:ascii="Times New Roman" w:hAnsi="Times New Roman" w:cs="Times New Roman"/>
          <w:sz w:val="20"/>
          <w:szCs w:val="20"/>
        </w:rPr>
        <w:t>.</w:t>
      </w:r>
    </w:p>
    <w:p w14:paraId="249201D8" w14:textId="77777777" w:rsidR="002462DE" w:rsidRPr="005709E9" w:rsidRDefault="00BF4DF3" w:rsidP="005709E9">
      <w:pPr>
        <w:spacing w:after="0" w:line="216" w:lineRule="auto"/>
        <w:rPr>
          <w:rFonts w:ascii="Times New Roman" w:hAnsi="Times New Roman" w:cs="Times New Roman"/>
          <w:sz w:val="20"/>
          <w:szCs w:val="20"/>
        </w:rPr>
      </w:pPr>
      <w:r w:rsidRPr="005709E9">
        <w:rPr>
          <w:rFonts w:ascii="Times New Roman" w:hAnsi="Times New Roman" w:cs="Times New Roman"/>
          <w:sz w:val="20"/>
          <w:szCs w:val="20"/>
        </w:rPr>
        <w:t>A PM a mintákat a leterheltség függvényéb</w:t>
      </w:r>
      <w:r w:rsidR="004A4FF8" w:rsidRPr="005709E9">
        <w:rPr>
          <w:rFonts w:ascii="Times New Roman" w:hAnsi="Times New Roman" w:cs="Times New Roman"/>
          <w:sz w:val="20"/>
          <w:szCs w:val="20"/>
        </w:rPr>
        <w:t>en a mérőszoba számára tov</w:t>
      </w:r>
      <w:r w:rsidR="002462DE" w:rsidRPr="005709E9">
        <w:rPr>
          <w:rFonts w:ascii="Times New Roman" w:hAnsi="Times New Roman" w:cs="Times New Roman"/>
          <w:sz w:val="20"/>
          <w:szCs w:val="20"/>
        </w:rPr>
        <w:t>ábbítja.</w:t>
      </w:r>
    </w:p>
    <w:p w14:paraId="58F678FE" w14:textId="105D8E1E" w:rsidR="00BF4DF3" w:rsidRPr="005709E9" w:rsidRDefault="004A4FF8" w:rsidP="005709E9">
      <w:pPr>
        <w:spacing w:after="0" w:line="216" w:lineRule="auto"/>
        <w:rPr>
          <w:rFonts w:ascii="Times New Roman" w:hAnsi="Times New Roman" w:cs="Times New Roman"/>
          <w:sz w:val="20"/>
          <w:szCs w:val="20"/>
        </w:rPr>
      </w:pPr>
      <w:r w:rsidRPr="005709E9">
        <w:rPr>
          <w:rFonts w:ascii="Times New Roman" w:hAnsi="Times New Roman" w:cs="Times New Roman"/>
          <w:sz w:val="20"/>
          <w:szCs w:val="20"/>
        </w:rPr>
        <w:t>A mérésről mérési jegyzőkönyv készül, ami alapján a gyártónak a hibás méreteket köteles korrekciózni garanciálisan, az elfogadható értékek eléréséig.</w:t>
      </w:r>
    </w:p>
    <w:p w14:paraId="7021D5C9" w14:textId="355C8AE1" w:rsidR="002462DE" w:rsidRPr="00543137" w:rsidRDefault="004A4FF8" w:rsidP="00543137">
      <w:pPr>
        <w:spacing w:after="0" w:line="216" w:lineRule="auto"/>
        <w:rPr>
          <w:rFonts w:ascii="Times New Roman" w:hAnsi="Times New Roman" w:cs="Times New Roman"/>
          <w:sz w:val="20"/>
          <w:szCs w:val="20"/>
        </w:rPr>
      </w:pPr>
      <w:r w:rsidRPr="005709E9">
        <w:rPr>
          <w:rFonts w:ascii="Times New Roman" w:hAnsi="Times New Roman" w:cs="Times New Roman"/>
          <w:sz w:val="20"/>
          <w:szCs w:val="20"/>
        </w:rPr>
        <w:t>Amíg a darab nem elfogadott státusban van, addig a kifizetések nem lehetségesek.</w:t>
      </w:r>
    </w:p>
    <w:bookmarkStart w:id="573" w:name="_Toc508612827"/>
    <w:p w14:paraId="2E5C09FE" w14:textId="0D313F78" w:rsidR="00555CEA" w:rsidRPr="00DF372C" w:rsidRDefault="007216E3" w:rsidP="00CE2D84">
      <w:pPr>
        <w:pStyle w:val="Cmsor1"/>
        <w:numPr>
          <w:ilvl w:val="0"/>
          <w:numId w:val="14"/>
        </w:numPr>
        <w:rPr>
          <w:rFonts w:ascii="Tahoma" w:hAnsi="Tahoma" w:cs="Tahoma"/>
          <w:b/>
          <w:sz w:val="40"/>
          <w:szCs w:val="40"/>
          <w:lang w:eastAsia="hu-HU"/>
        </w:rPr>
      </w:pPr>
      <w:sdt>
        <w:sdtPr>
          <w:rPr>
            <w:rFonts w:ascii="Tahoma" w:hAnsi="Tahoma" w:cs="Tahoma"/>
            <w:b/>
            <w:sz w:val="40"/>
            <w:szCs w:val="40"/>
            <w:lang w:eastAsia="hu-HU"/>
          </w:rPr>
          <w:id w:val="-624612300"/>
          <w14:checkbox>
            <w14:checked w14:val="1"/>
            <w14:checkedState w14:val="2612" w14:font="MS Gothic"/>
            <w14:uncheckedState w14:val="2610" w14:font="MS Gothic"/>
          </w14:checkbox>
        </w:sdtPr>
        <w:sdtContent>
          <w:r w:rsidR="00543137">
            <w:rPr>
              <w:rFonts w:ascii="MS Gothic" w:eastAsia="MS Gothic" w:hAnsi="MS Gothic" w:cs="Tahoma" w:hint="eastAsia"/>
              <w:b/>
              <w:sz w:val="40"/>
              <w:szCs w:val="40"/>
              <w:lang w:eastAsia="hu-HU"/>
            </w:rPr>
            <w:t>☒</w:t>
          </w:r>
        </w:sdtContent>
      </w:sdt>
      <w:r w:rsidR="00FC7B11" w:rsidRPr="00DF372C">
        <w:rPr>
          <w:rFonts w:ascii="Tahoma" w:hAnsi="Tahoma" w:cs="Tahoma"/>
          <w:b/>
          <w:sz w:val="40"/>
          <w:szCs w:val="40"/>
          <w:lang w:eastAsia="hu-HU"/>
        </w:rPr>
        <w:t xml:space="preserve"> </w:t>
      </w:r>
      <w:r w:rsidR="00717EF0" w:rsidRPr="00DF372C">
        <w:rPr>
          <w:rFonts w:ascii="Tahoma" w:hAnsi="Tahoma" w:cs="Tahoma"/>
          <w:b/>
          <w:sz w:val="40"/>
          <w:szCs w:val="40"/>
          <w:lang w:eastAsia="hu-HU"/>
        </w:rPr>
        <w:t>Általános szerszám</w:t>
      </w:r>
      <w:r w:rsidR="0001111B" w:rsidRPr="00DF372C">
        <w:rPr>
          <w:rFonts w:ascii="Tahoma" w:hAnsi="Tahoma" w:cs="Tahoma"/>
          <w:b/>
          <w:sz w:val="40"/>
          <w:szCs w:val="40"/>
          <w:lang w:eastAsia="hu-HU"/>
        </w:rPr>
        <w:t xml:space="preserve"> kialakítás</w:t>
      </w:r>
      <w:bookmarkEnd w:id="573"/>
    </w:p>
    <w:p w14:paraId="1BF817D0" w14:textId="504C51DE" w:rsidR="00555CEA" w:rsidRPr="002462DE" w:rsidRDefault="00555CEA" w:rsidP="00555CEA">
      <w:pPr>
        <w:jc w:val="right"/>
        <w:rPr>
          <w:sz w:val="20"/>
          <w:szCs w:val="20"/>
        </w:rPr>
      </w:pPr>
      <w:r w:rsidRPr="002462DE">
        <w:rPr>
          <w:noProof/>
          <w:sz w:val="20"/>
          <w:szCs w:val="20"/>
          <w:lang w:val="en-GB" w:eastAsia="en-GB"/>
        </w:rPr>
        <w:drawing>
          <wp:inline distT="0" distB="0" distL="0" distR="0" wp14:anchorId="1AEDA2CB" wp14:editId="0571212B">
            <wp:extent cx="4178968" cy="4138552"/>
            <wp:effectExtent l="0" t="0" r="0" b="0"/>
            <wp:docPr id="212" name="Kép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78968" cy="4138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662F7" w14:textId="77777777" w:rsidR="006D3484" w:rsidRPr="002462DE" w:rsidRDefault="00555CEA" w:rsidP="006D3484">
      <w:pPr>
        <w:pStyle w:val="Listaszerbekezds"/>
        <w:numPr>
          <w:ilvl w:val="0"/>
          <w:numId w:val="6"/>
        </w:numPr>
        <w:spacing w:after="0"/>
        <w:rPr>
          <w:sz w:val="20"/>
          <w:szCs w:val="20"/>
        </w:rPr>
      </w:pPr>
      <w:r w:rsidRPr="002462DE">
        <w:rPr>
          <w:sz w:val="20"/>
          <w:szCs w:val="20"/>
        </w:rPr>
        <w:t>Alternatív anyagminőség használata lehetséges, ha tanúsítvánnyal ellátott anyag összetételi dokumentációt mellékelnek.</w:t>
      </w:r>
    </w:p>
    <w:p w14:paraId="73FE8D91" w14:textId="5BFF8116" w:rsidR="00585027" w:rsidRDefault="006B2BF2" w:rsidP="006D3484">
      <w:pPr>
        <w:pStyle w:val="Listaszerbekezds"/>
        <w:numPr>
          <w:ilvl w:val="0"/>
          <w:numId w:val="6"/>
        </w:numPr>
        <w:spacing w:after="0"/>
        <w:rPr>
          <w:sz w:val="20"/>
          <w:szCs w:val="20"/>
        </w:rPr>
      </w:pPr>
      <w:r w:rsidRPr="002462DE">
        <w:rPr>
          <w:sz w:val="20"/>
          <w:szCs w:val="20"/>
        </w:rPr>
        <w:t xml:space="preserve">A lapok keménység szempontjából a gyártótól kapott normáliaként értendőek. </w:t>
      </w:r>
    </w:p>
    <w:p w14:paraId="3DD3C008" w14:textId="77777777" w:rsidR="002C4FDE" w:rsidRPr="002C4FDE" w:rsidRDefault="002C4FDE" w:rsidP="002C4FDE">
      <w:pPr>
        <w:spacing w:after="0"/>
        <w:rPr>
          <w:sz w:val="20"/>
          <w:szCs w:val="20"/>
        </w:rPr>
      </w:pPr>
    </w:p>
    <w:tbl>
      <w:tblPr>
        <w:tblStyle w:val="TableGrid1"/>
        <w:tblW w:w="10206" w:type="dxa"/>
        <w:tblInd w:w="-5" w:type="dxa"/>
        <w:tblLook w:val="04A0" w:firstRow="1" w:lastRow="0" w:firstColumn="1" w:lastColumn="0" w:noHBand="0" w:noVBand="1"/>
      </w:tblPr>
      <w:tblGrid>
        <w:gridCol w:w="717"/>
        <w:gridCol w:w="2341"/>
        <w:gridCol w:w="799"/>
        <w:gridCol w:w="823"/>
        <w:gridCol w:w="823"/>
        <w:gridCol w:w="823"/>
        <w:gridCol w:w="823"/>
        <w:gridCol w:w="899"/>
        <w:gridCol w:w="1011"/>
        <w:gridCol w:w="1147"/>
      </w:tblGrid>
      <w:tr w:rsidR="002300B8" w:rsidRPr="002462DE" w14:paraId="52F402E0" w14:textId="77777777" w:rsidTr="00EE5E93">
        <w:tc>
          <w:tcPr>
            <w:tcW w:w="717" w:type="dxa"/>
            <w:vMerge w:val="restart"/>
            <w:tcBorders>
              <w:right w:val="single" w:sz="18" w:space="0" w:color="auto"/>
            </w:tcBorders>
            <w:shd w:val="clear" w:color="auto" w:fill="9CD4D2"/>
            <w:vAlign w:val="center"/>
          </w:tcPr>
          <w:p w14:paraId="0F3D4E05" w14:textId="140FEEA2" w:rsidR="002300B8" w:rsidRPr="002462DE" w:rsidRDefault="00555CEA" w:rsidP="00EE5E93">
            <w:pPr>
              <w:jc w:val="center"/>
              <w:rPr>
                <w:sz w:val="20"/>
                <w:szCs w:val="20"/>
              </w:rPr>
            </w:pPr>
            <w:r w:rsidRPr="002462DE">
              <w:rPr>
                <w:sz w:val="20"/>
                <w:szCs w:val="20"/>
              </w:rPr>
              <w:t>Lap szám</w:t>
            </w:r>
          </w:p>
        </w:tc>
        <w:tc>
          <w:tcPr>
            <w:tcW w:w="2383" w:type="dxa"/>
            <w:vMerge w:val="restart"/>
            <w:tcBorders>
              <w:left w:val="single" w:sz="18" w:space="0" w:color="auto"/>
            </w:tcBorders>
            <w:shd w:val="clear" w:color="auto" w:fill="9CD4D2"/>
            <w:vAlign w:val="center"/>
          </w:tcPr>
          <w:p w14:paraId="3DE6C998" w14:textId="0DB60BD5" w:rsidR="002300B8" w:rsidRPr="002462DE" w:rsidRDefault="00555CEA" w:rsidP="00EE5E93">
            <w:pPr>
              <w:jc w:val="center"/>
              <w:rPr>
                <w:sz w:val="20"/>
                <w:szCs w:val="20"/>
              </w:rPr>
            </w:pPr>
            <w:r w:rsidRPr="002462DE">
              <w:rPr>
                <w:sz w:val="20"/>
                <w:szCs w:val="20"/>
              </w:rPr>
              <w:t>Lap neve</w:t>
            </w:r>
          </w:p>
        </w:tc>
        <w:tc>
          <w:tcPr>
            <w:tcW w:w="6002" w:type="dxa"/>
            <w:gridSpan w:val="7"/>
            <w:shd w:val="clear" w:color="auto" w:fill="9CD4D2"/>
            <w:vAlign w:val="center"/>
          </w:tcPr>
          <w:p w14:paraId="62232252" w14:textId="32BBAAD1" w:rsidR="002300B8" w:rsidRPr="002462DE" w:rsidRDefault="00555CEA" w:rsidP="00555CEA">
            <w:pPr>
              <w:jc w:val="center"/>
              <w:rPr>
                <w:sz w:val="20"/>
                <w:szCs w:val="20"/>
              </w:rPr>
            </w:pPr>
            <w:r w:rsidRPr="002462DE">
              <w:rPr>
                <w:sz w:val="20"/>
                <w:szCs w:val="20"/>
              </w:rPr>
              <w:t>Anyag</w:t>
            </w:r>
          </w:p>
        </w:tc>
        <w:tc>
          <w:tcPr>
            <w:tcW w:w="1104" w:type="dxa"/>
            <w:vMerge w:val="restart"/>
            <w:shd w:val="clear" w:color="auto" w:fill="9CD4D2"/>
            <w:vAlign w:val="center"/>
          </w:tcPr>
          <w:p w14:paraId="31B39F53" w14:textId="365DA90F" w:rsidR="002300B8" w:rsidRPr="002462DE" w:rsidRDefault="00555CEA" w:rsidP="00EE5E93">
            <w:pPr>
              <w:jc w:val="center"/>
              <w:rPr>
                <w:sz w:val="20"/>
                <w:szCs w:val="20"/>
              </w:rPr>
            </w:pPr>
            <w:r w:rsidRPr="002462DE">
              <w:rPr>
                <w:sz w:val="20"/>
                <w:szCs w:val="20"/>
              </w:rPr>
              <w:t>Keménység</w:t>
            </w:r>
          </w:p>
        </w:tc>
      </w:tr>
      <w:tr w:rsidR="002300B8" w:rsidRPr="002462DE" w14:paraId="7779A191" w14:textId="77777777" w:rsidTr="00EE5E93">
        <w:tc>
          <w:tcPr>
            <w:tcW w:w="717" w:type="dxa"/>
            <w:vMerge/>
            <w:tcBorders>
              <w:bottom w:val="single" w:sz="18" w:space="0" w:color="auto"/>
              <w:right w:val="single" w:sz="18" w:space="0" w:color="auto"/>
            </w:tcBorders>
            <w:shd w:val="clear" w:color="auto" w:fill="9CD4D2"/>
            <w:vAlign w:val="center"/>
          </w:tcPr>
          <w:p w14:paraId="761F2F67" w14:textId="77777777" w:rsidR="002300B8" w:rsidRPr="002462DE" w:rsidRDefault="002300B8" w:rsidP="00EE5E93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2383" w:type="dxa"/>
            <w:vMerge/>
            <w:tcBorders>
              <w:left w:val="single" w:sz="18" w:space="0" w:color="auto"/>
              <w:bottom w:val="single" w:sz="18" w:space="0" w:color="auto"/>
            </w:tcBorders>
            <w:shd w:val="clear" w:color="auto" w:fill="9CD4D2"/>
            <w:vAlign w:val="center"/>
          </w:tcPr>
          <w:p w14:paraId="256A6F11" w14:textId="77777777" w:rsidR="002300B8" w:rsidRPr="002462DE" w:rsidRDefault="002300B8" w:rsidP="00EE5E93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799" w:type="dxa"/>
            <w:tcBorders>
              <w:bottom w:val="single" w:sz="18" w:space="0" w:color="auto"/>
            </w:tcBorders>
            <w:shd w:val="clear" w:color="auto" w:fill="9CD4D2"/>
            <w:vAlign w:val="center"/>
          </w:tcPr>
          <w:p w14:paraId="618D04E3" w14:textId="4079F597" w:rsidR="002300B8" w:rsidRPr="002462DE" w:rsidRDefault="002300B8" w:rsidP="00EE5E93">
            <w:pPr>
              <w:jc w:val="center"/>
              <w:rPr>
                <w:sz w:val="20"/>
                <w:szCs w:val="20"/>
              </w:rPr>
            </w:pPr>
            <w:r w:rsidRPr="002462DE">
              <w:rPr>
                <w:sz w:val="20"/>
                <w:szCs w:val="20"/>
              </w:rPr>
              <w:t>1.1730</w:t>
            </w:r>
          </w:p>
        </w:tc>
        <w:tc>
          <w:tcPr>
            <w:tcW w:w="823" w:type="dxa"/>
            <w:tcBorders>
              <w:bottom w:val="single" w:sz="18" w:space="0" w:color="auto"/>
            </w:tcBorders>
            <w:shd w:val="clear" w:color="auto" w:fill="9CD4D2"/>
            <w:vAlign w:val="center"/>
          </w:tcPr>
          <w:p w14:paraId="7F33A155" w14:textId="69DB9A2C" w:rsidR="002300B8" w:rsidRPr="002462DE" w:rsidRDefault="002300B8" w:rsidP="00EE5E93">
            <w:pPr>
              <w:jc w:val="center"/>
              <w:rPr>
                <w:sz w:val="20"/>
                <w:szCs w:val="20"/>
              </w:rPr>
            </w:pPr>
            <w:r w:rsidRPr="002462DE">
              <w:rPr>
                <w:sz w:val="20"/>
                <w:szCs w:val="20"/>
              </w:rPr>
              <w:t>1.2083 ESR</w:t>
            </w:r>
          </w:p>
        </w:tc>
        <w:tc>
          <w:tcPr>
            <w:tcW w:w="823" w:type="dxa"/>
            <w:tcBorders>
              <w:bottom w:val="single" w:sz="18" w:space="0" w:color="auto"/>
            </w:tcBorders>
            <w:shd w:val="clear" w:color="auto" w:fill="9CD4D2"/>
            <w:vAlign w:val="center"/>
          </w:tcPr>
          <w:p w14:paraId="7AC148FD" w14:textId="77777777" w:rsidR="002300B8" w:rsidRPr="002462DE" w:rsidRDefault="002300B8" w:rsidP="00EE5E93">
            <w:pPr>
              <w:jc w:val="center"/>
              <w:rPr>
                <w:sz w:val="20"/>
                <w:szCs w:val="20"/>
              </w:rPr>
            </w:pPr>
            <w:r w:rsidRPr="002462DE">
              <w:rPr>
                <w:sz w:val="20"/>
                <w:szCs w:val="20"/>
              </w:rPr>
              <w:t>1.2085</w:t>
            </w:r>
          </w:p>
        </w:tc>
        <w:tc>
          <w:tcPr>
            <w:tcW w:w="823" w:type="dxa"/>
            <w:tcBorders>
              <w:bottom w:val="single" w:sz="18" w:space="0" w:color="auto"/>
            </w:tcBorders>
            <w:shd w:val="clear" w:color="auto" w:fill="9CD4D2"/>
            <w:vAlign w:val="center"/>
          </w:tcPr>
          <w:p w14:paraId="641A0FB6" w14:textId="0C622BE2" w:rsidR="002300B8" w:rsidRPr="002462DE" w:rsidRDefault="002300B8" w:rsidP="00EE5E93">
            <w:pPr>
              <w:jc w:val="center"/>
              <w:rPr>
                <w:sz w:val="20"/>
                <w:szCs w:val="20"/>
              </w:rPr>
            </w:pPr>
            <w:r w:rsidRPr="002462DE">
              <w:rPr>
                <w:sz w:val="20"/>
                <w:szCs w:val="20"/>
              </w:rPr>
              <w:t>1.2312</w:t>
            </w:r>
          </w:p>
        </w:tc>
        <w:tc>
          <w:tcPr>
            <w:tcW w:w="823" w:type="dxa"/>
            <w:tcBorders>
              <w:bottom w:val="single" w:sz="18" w:space="0" w:color="auto"/>
            </w:tcBorders>
            <w:shd w:val="clear" w:color="auto" w:fill="9CD4D2"/>
            <w:vAlign w:val="center"/>
          </w:tcPr>
          <w:p w14:paraId="56D9B86B" w14:textId="7CD1AC5D" w:rsidR="002300B8" w:rsidRPr="002462DE" w:rsidRDefault="002300B8" w:rsidP="00EE5E93">
            <w:pPr>
              <w:jc w:val="center"/>
              <w:rPr>
                <w:sz w:val="20"/>
                <w:szCs w:val="20"/>
              </w:rPr>
            </w:pPr>
            <w:r w:rsidRPr="002462DE">
              <w:rPr>
                <w:sz w:val="20"/>
                <w:szCs w:val="20"/>
              </w:rPr>
              <w:t>1.2343 ESR</w:t>
            </w:r>
          </w:p>
        </w:tc>
        <w:tc>
          <w:tcPr>
            <w:tcW w:w="899" w:type="dxa"/>
            <w:tcBorders>
              <w:bottom w:val="single" w:sz="18" w:space="0" w:color="auto"/>
            </w:tcBorders>
            <w:shd w:val="clear" w:color="auto" w:fill="9CD4D2"/>
            <w:vAlign w:val="center"/>
          </w:tcPr>
          <w:p w14:paraId="22A6D756" w14:textId="611A12AF" w:rsidR="002300B8" w:rsidRPr="002462DE" w:rsidRDefault="00EE5E93" w:rsidP="00EE5E93">
            <w:pPr>
              <w:jc w:val="center"/>
              <w:rPr>
                <w:sz w:val="20"/>
                <w:szCs w:val="20"/>
              </w:rPr>
            </w:pPr>
            <w:r w:rsidRPr="002462DE">
              <w:rPr>
                <w:sz w:val="20"/>
                <w:szCs w:val="20"/>
              </w:rPr>
              <w:t>1.2344 ESR</w:t>
            </w:r>
          </w:p>
        </w:tc>
        <w:tc>
          <w:tcPr>
            <w:tcW w:w="1012" w:type="dxa"/>
            <w:tcBorders>
              <w:bottom w:val="single" w:sz="18" w:space="0" w:color="auto"/>
            </w:tcBorders>
            <w:shd w:val="clear" w:color="auto" w:fill="9CD4D2"/>
            <w:vAlign w:val="center"/>
          </w:tcPr>
          <w:p w14:paraId="0D449757" w14:textId="253BE5BD" w:rsidR="002300B8" w:rsidRPr="002462DE" w:rsidRDefault="00EE5E93" w:rsidP="00EE5E93">
            <w:pPr>
              <w:jc w:val="center"/>
              <w:rPr>
                <w:sz w:val="20"/>
                <w:szCs w:val="20"/>
              </w:rPr>
            </w:pPr>
            <w:r w:rsidRPr="002462DE">
              <w:rPr>
                <w:sz w:val="20"/>
                <w:szCs w:val="20"/>
              </w:rPr>
              <w:t>1.2767</w:t>
            </w:r>
          </w:p>
        </w:tc>
        <w:tc>
          <w:tcPr>
            <w:tcW w:w="1104" w:type="dxa"/>
            <w:vMerge/>
            <w:tcBorders>
              <w:bottom w:val="single" w:sz="18" w:space="0" w:color="auto"/>
            </w:tcBorders>
            <w:shd w:val="clear" w:color="auto" w:fill="9CD4D2"/>
            <w:vAlign w:val="center"/>
          </w:tcPr>
          <w:p w14:paraId="7984D202" w14:textId="78E89261" w:rsidR="002300B8" w:rsidRPr="002462DE" w:rsidRDefault="002300B8" w:rsidP="00EE5E93">
            <w:pPr>
              <w:jc w:val="center"/>
              <w:rPr>
                <w:sz w:val="20"/>
                <w:szCs w:val="20"/>
              </w:rPr>
            </w:pPr>
          </w:p>
        </w:tc>
      </w:tr>
      <w:tr w:rsidR="002300B8" w:rsidRPr="002462DE" w14:paraId="4097746B" w14:textId="77777777" w:rsidTr="00EE5E93">
        <w:tc>
          <w:tcPr>
            <w:tcW w:w="717" w:type="dxa"/>
            <w:tcBorders>
              <w:top w:val="single" w:sz="18" w:space="0" w:color="auto"/>
              <w:right w:val="single" w:sz="18" w:space="0" w:color="auto"/>
            </w:tcBorders>
            <w:vAlign w:val="center"/>
          </w:tcPr>
          <w:p w14:paraId="103827D9" w14:textId="77777777" w:rsidR="002300B8" w:rsidRPr="002462DE" w:rsidRDefault="002300B8" w:rsidP="00EE5E93">
            <w:pPr>
              <w:jc w:val="center"/>
              <w:rPr>
                <w:sz w:val="20"/>
                <w:szCs w:val="20"/>
              </w:rPr>
            </w:pPr>
            <w:r w:rsidRPr="002462DE">
              <w:rPr>
                <w:sz w:val="20"/>
                <w:szCs w:val="20"/>
              </w:rPr>
              <w:t>1</w:t>
            </w:r>
          </w:p>
        </w:tc>
        <w:tc>
          <w:tcPr>
            <w:tcW w:w="2383" w:type="dxa"/>
            <w:tcBorders>
              <w:top w:val="single" w:sz="18" w:space="0" w:color="auto"/>
              <w:left w:val="single" w:sz="18" w:space="0" w:color="auto"/>
            </w:tcBorders>
            <w:vAlign w:val="center"/>
          </w:tcPr>
          <w:p w14:paraId="555D6029" w14:textId="4068674F" w:rsidR="002300B8" w:rsidRPr="002462DE" w:rsidRDefault="00762E1F" w:rsidP="00762E1F">
            <w:pPr>
              <w:jc w:val="center"/>
              <w:rPr>
                <w:sz w:val="20"/>
                <w:szCs w:val="20"/>
              </w:rPr>
            </w:pPr>
            <w:r w:rsidRPr="002462DE">
              <w:rPr>
                <w:sz w:val="20"/>
                <w:szCs w:val="20"/>
              </w:rPr>
              <w:t>Központos</w:t>
            </w:r>
            <w:r w:rsidR="00555CEA" w:rsidRPr="002462DE">
              <w:rPr>
                <w:sz w:val="20"/>
                <w:szCs w:val="20"/>
              </w:rPr>
              <w:t>ító gyűrű</w:t>
            </w:r>
            <w:r w:rsidR="00543137">
              <w:rPr>
                <w:sz w:val="20"/>
                <w:szCs w:val="20"/>
              </w:rPr>
              <w:t xml:space="preserve"> FO</w:t>
            </w:r>
          </w:p>
        </w:tc>
        <w:sdt>
          <w:sdtPr>
            <w:rPr>
              <w:sz w:val="20"/>
              <w:szCs w:val="20"/>
            </w:rPr>
            <w:id w:val="-253441113"/>
            <w14:checkbox>
              <w14:checked w14:val="0"/>
              <w14:checkedState w14:val="2612" w14:font="MS Gothic"/>
              <w14:uncheckedState w14:val="2610" w14:font="MS Gothic"/>
            </w14:checkbox>
          </w:sdtPr>
          <w:sdtContent>
            <w:tc>
              <w:tcPr>
                <w:tcW w:w="799" w:type="dxa"/>
                <w:tcBorders>
                  <w:top w:val="single" w:sz="18" w:space="0" w:color="auto"/>
                </w:tcBorders>
                <w:vAlign w:val="center"/>
              </w:tcPr>
              <w:p w14:paraId="2151B9E8" w14:textId="74F99FA0" w:rsidR="002300B8" w:rsidRPr="002462DE" w:rsidRDefault="00742D48" w:rsidP="00EE5E93">
                <w:pPr>
                  <w:jc w:val="center"/>
                  <w:rPr>
                    <w:sz w:val="20"/>
                    <w:szCs w:val="20"/>
                  </w:rPr>
                </w:pPr>
                <w:r w:rsidRPr="002462DE">
                  <w:rPr>
                    <w:rFonts w:ascii="MS Gothic" w:eastAsia="MS Gothic" w:hAnsi="MS Gothic" w:hint="eastAsia"/>
                    <w:sz w:val="20"/>
                    <w:szCs w:val="20"/>
                  </w:rPr>
                  <w:t>☐</w:t>
                </w:r>
              </w:p>
            </w:tc>
          </w:sdtContent>
        </w:sdt>
        <w:sdt>
          <w:sdtPr>
            <w:rPr>
              <w:sz w:val="20"/>
              <w:szCs w:val="20"/>
            </w:rPr>
            <w:id w:val="-1807695488"/>
            <w14:checkbox>
              <w14:checked w14:val="0"/>
              <w14:checkedState w14:val="2612" w14:font="MS Gothic"/>
              <w14:uncheckedState w14:val="2610" w14:font="MS Gothic"/>
            </w14:checkbox>
          </w:sdtPr>
          <w:sdtContent>
            <w:tc>
              <w:tcPr>
                <w:tcW w:w="823" w:type="dxa"/>
                <w:tcBorders>
                  <w:top w:val="single" w:sz="18" w:space="0" w:color="auto"/>
                </w:tcBorders>
                <w:vAlign w:val="center"/>
              </w:tcPr>
              <w:p w14:paraId="7A3EE4CD" w14:textId="7A015CCA" w:rsidR="002300B8" w:rsidRPr="002462DE" w:rsidRDefault="002300B8" w:rsidP="00EE5E93">
                <w:pPr>
                  <w:jc w:val="center"/>
                  <w:rPr>
                    <w:sz w:val="20"/>
                    <w:szCs w:val="20"/>
                  </w:rPr>
                </w:pPr>
                <w:r w:rsidRPr="002462DE">
                  <w:rPr>
                    <w:rFonts w:ascii="MS Gothic" w:eastAsia="MS Gothic" w:hAnsi="MS Gothic" w:hint="eastAsia"/>
                    <w:sz w:val="20"/>
                    <w:szCs w:val="20"/>
                  </w:rPr>
                  <w:t>☐</w:t>
                </w:r>
              </w:p>
            </w:tc>
          </w:sdtContent>
        </w:sdt>
        <w:sdt>
          <w:sdtPr>
            <w:rPr>
              <w:sz w:val="20"/>
              <w:szCs w:val="20"/>
            </w:rPr>
            <w:id w:val="-464979427"/>
            <w14:checkbox>
              <w14:checked w14:val="0"/>
              <w14:checkedState w14:val="2612" w14:font="MS Gothic"/>
              <w14:uncheckedState w14:val="2610" w14:font="MS Gothic"/>
            </w14:checkbox>
          </w:sdtPr>
          <w:sdtContent>
            <w:tc>
              <w:tcPr>
                <w:tcW w:w="823" w:type="dxa"/>
                <w:tcBorders>
                  <w:top w:val="single" w:sz="18" w:space="0" w:color="auto"/>
                </w:tcBorders>
                <w:vAlign w:val="center"/>
              </w:tcPr>
              <w:p w14:paraId="59DC797E" w14:textId="77777777" w:rsidR="002300B8" w:rsidRPr="002462DE" w:rsidRDefault="002300B8" w:rsidP="00EE5E93">
                <w:pPr>
                  <w:jc w:val="center"/>
                  <w:rPr>
                    <w:sz w:val="20"/>
                    <w:szCs w:val="20"/>
                  </w:rPr>
                </w:pPr>
                <w:r w:rsidRPr="002462DE">
                  <w:rPr>
                    <w:rFonts w:ascii="MS Gothic" w:eastAsia="MS Gothic" w:hAnsi="MS Gothic" w:hint="eastAsia"/>
                    <w:sz w:val="20"/>
                    <w:szCs w:val="20"/>
                  </w:rPr>
                  <w:t>☐</w:t>
                </w:r>
              </w:p>
            </w:tc>
          </w:sdtContent>
        </w:sdt>
        <w:sdt>
          <w:sdtPr>
            <w:rPr>
              <w:sz w:val="20"/>
              <w:szCs w:val="20"/>
            </w:rPr>
            <w:id w:val="879518003"/>
            <w14:checkbox>
              <w14:checked w14:val="0"/>
              <w14:checkedState w14:val="2612" w14:font="MS Gothic"/>
              <w14:uncheckedState w14:val="2610" w14:font="MS Gothic"/>
            </w14:checkbox>
          </w:sdtPr>
          <w:sdtContent>
            <w:tc>
              <w:tcPr>
                <w:tcW w:w="823" w:type="dxa"/>
                <w:tcBorders>
                  <w:top w:val="single" w:sz="18" w:space="0" w:color="auto"/>
                </w:tcBorders>
                <w:vAlign w:val="center"/>
              </w:tcPr>
              <w:p w14:paraId="7A2DBBB3" w14:textId="77777777" w:rsidR="002300B8" w:rsidRPr="002462DE" w:rsidRDefault="002300B8" w:rsidP="00EE5E93">
                <w:pPr>
                  <w:jc w:val="center"/>
                  <w:rPr>
                    <w:sz w:val="20"/>
                    <w:szCs w:val="20"/>
                  </w:rPr>
                </w:pPr>
                <w:r w:rsidRPr="002462DE">
                  <w:rPr>
                    <w:rFonts w:ascii="MS Gothic" w:eastAsia="MS Gothic" w:hAnsi="MS Gothic" w:hint="eastAsia"/>
                    <w:sz w:val="20"/>
                    <w:szCs w:val="20"/>
                  </w:rPr>
                  <w:t>☐</w:t>
                </w:r>
              </w:p>
            </w:tc>
          </w:sdtContent>
        </w:sdt>
        <w:sdt>
          <w:sdtPr>
            <w:rPr>
              <w:sz w:val="20"/>
              <w:szCs w:val="20"/>
            </w:rPr>
            <w:id w:val="966399424"/>
            <w14:checkbox>
              <w14:checked w14:val="0"/>
              <w14:checkedState w14:val="2612" w14:font="MS Gothic"/>
              <w14:uncheckedState w14:val="2610" w14:font="MS Gothic"/>
            </w14:checkbox>
          </w:sdtPr>
          <w:sdtContent>
            <w:tc>
              <w:tcPr>
                <w:tcW w:w="823" w:type="dxa"/>
                <w:tcBorders>
                  <w:top w:val="single" w:sz="18" w:space="0" w:color="auto"/>
                </w:tcBorders>
                <w:vAlign w:val="center"/>
              </w:tcPr>
              <w:p w14:paraId="4786B591" w14:textId="3F82BAB9" w:rsidR="002300B8" w:rsidRPr="002462DE" w:rsidRDefault="002300B8" w:rsidP="00EE5E93">
                <w:pPr>
                  <w:jc w:val="center"/>
                  <w:rPr>
                    <w:sz w:val="20"/>
                    <w:szCs w:val="20"/>
                  </w:rPr>
                </w:pPr>
                <w:r w:rsidRPr="002462DE">
                  <w:rPr>
                    <w:rFonts w:ascii="MS Gothic" w:eastAsia="MS Gothic" w:hAnsi="MS Gothic" w:hint="eastAsia"/>
                    <w:sz w:val="20"/>
                    <w:szCs w:val="20"/>
                  </w:rPr>
                  <w:t>☐</w:t>
                </w:r>
              </w:p>
            </w:tc>
          </w:sdtContent>
        </w:sdt>
        <w:sdt>
          <w:sdtPr>
            <w:rPr>
              <w:sz w:val="20"/>
              <w:szCs w:val="20"/>
            </w:rPr>
            <w:id w:val="599227813"/>
            <w14:checkbox>
              <w14:checked w14:val="0"/>
              <w14:checkedState w14:val="2612" w14:font="MS Gothic"/>
              <w14:uncheckedState w14:val="2610" w14:font="MS Gothic"/>
            </w14:checkbox>
          </w:sdtPr>
          <w:sdtContent>
            <w:tc>
              <w:tcPr>
                <w:tcW w:w="899" w:type="dxa"/>
                <w:tcBorders>
                  <w:top w:val="single" w:sz="18" w:space="0" w:color="auto"/>
                </w:tcBorders>
                <w:vAlign w:val="center"/>
              </w:tcPr>
              <w:p w14:paraId="0D09B3A5" w14:textId="31F480FB" w:rsidR="002300B8" w:rsidRPr="002462DE" w:rsidRDefault="00EE5E93" w:rsidP="00EE5E93">
                <w:pPr>
                  <w:jc w:val="center"/>
                  <w:rPr>
                    <w:sz w:val="20"/>
                    <w:szCs w:val="20"/>
                  </w:rPr>
                </w:pPr>
                <w:r w:rsidRPr="002462DE">
                  <w:rPr>
                    <w:rFonts w:ascii="MS Gothic" w:eastAsia="MS Gothic" w:hAnsi="MS Gothic" w:hint="eastAsia"/>
                    <w:sz w:val="20"/>
                    <w:szCs w:val="20"/>
                  </w:rPr>
                  <w:t>☐</w:t>
                </w:r>
              </w:p>
            </w:tc>
          </w:sdtContent>
        </w:sdt>
        <w:sdt>
          <w:sdtPr>
            <w:rPr>
              <w:sz w:val="20"/>
              <w:szCs w:val="20"/>
            </w:rPr>
            <w:id w:val="-1053850492"/>
            <w14:checkbox>
              <w14:checked w14:val="0"/>
              <w14:checkedState w14:val="2612" w14:font="MS Gothic"/>
              <w14:uncheckedState w14:val="2610" w14:font="MS Gothic"/>
            </w14:checkbox>
          </w:sdtPr>
          <w:sdtContent>
            <w:tc>
              <w:tcPr>
                <w:tcW w:w="1012" w:type="dxa"/>
                <w:tcBorders>
                  <w:top w:val="single" w:sz="18" w:space="0" w:color="auto"/>
                </w:tcBorders>
                <w:vAlign w:val="center"/>
              </w:tcPr>
              <w:p w14:paraId="7E261FC7" w14:textId="21C371F3" w:rsidR="002300B8" w:rsidRPr="002462DE" w:rsidRDefault="00EE5E93" w:rsidP="00EE5E93">
                <w:pPr>
                  <w:jc w:val="center"/>
                  <w:rPr>
                    <w:sz w:val="20"/>
                    <w:szCs w:val="20"/>
                  </w:rPr>
                </w:pPr>
                <w:r w:rsidRPr="002462DE">
                  <w:rPr>
                    <w:rFonts w:ascii="MS Gothic" w:eastAsia="MS Gothic" w:hAnsi="MS Gothic" w:hint="eastAsia"/>
                    <w:sz w:val="20"/>
                    <w:szCs w:val="20"/>
                  </w:rPr>
                  <w:t>☐</w:t>
                </w:r>
              </w:p>
            </w:tc>
          </w:sdtContent>
        </w:sdt>
        <w:tc>
          <w:tcPr>
            <w:tcW w:w="1104" w:type="dxa"/>
            <w:tcBorders>
              <w:top w:val="single" w:sz="18" w:space="0" w:color="auto"/>
            </w:tcBorders>
            <w:vAlign w:val="center"/>
          </w:tcPr>
          <w:p w14:paraId="15F0591D" w14:textId="1B6EA113" w:rsidR="002300B8" w:rsidRPr="002462DE" w:rsidRDefault="002300B8" w:rsidP="00EE5E93">
            <w:pPr>
              <w:jc w:val="center"/>
              <w:rPr>
                <w:sz w:val="20"/>
                <w:szCs w:val="20"/>
              </w:rPr>
            </w:pPr>
            <w:r w:rsidRPr="002462DE">
              <w:rPr>
                <w:sz w:val="20"/>
                <w:szCs w:val="20"/>
              </w:rPr>
              <w:t>Normal</w:t>
            </w:r>
          </w:p>
        </w:tc>
      </w:tr>
      <w:tr w:rsidR="002300B8" w:rsidRPr="002462DE" w14:paraId="473EA98D" w14:textId="77777777" w:rsidTr="00EE5E93">
        <w:tc>
          <w:tcPr>
            <w:tcW w:w="717" w:type="dxa"/>
            <w:tcBorders>
              <w:right w:val="single" w:sz="18" w:space="0" w:color="auto"/>
            </w:tcBorders>
            <w:shd w:val="clear" w:color="auto" w:fill="D2EBEB"/>
            <w:vAlign w:val="center"/>
          </w:tcPr>
          <w:p w14:paraId="0D5A0045" w14:textId="77777777" w:rsidR="002300B8" w:rsidRPr="002462DE" w:rsidRDefault="002300B8" w:rsidP="00EE5E93">
            <w:pPr>
              <w:jc w:val="center"/>
              <w:rPr>
                <w:sz w:val="20"/>
                <w:szCs w:val="20"/>
              </w:rPr>
            </w:pPr>
            <w:r w:rsidRPr="002462DE">
              <w:rPr>
                <w:sz w:val="20"/>
                <w:szCs w:val="20"/>
              </w:rPr>
              <w:t>2</w:t>
            </w:r>
          </w:p>
        </w:tc>
        <w:tc>
          <w:tcPr>
            <w:tcW w:w="2383" w:type="dxa"/>
            <w:tcBorders>
              <w:left w:val="single" w:sz="18" w:space="0" w:color="auto"/>
            </w:tcBorders>
            <w:shd w:val="clear" w:color="auto" w:fill="D2EBEB"/>
            <w:vAlign w:val="center"/>
          </w:tcPr>
          <w:p w14:paraId="50C910E9" w14:textId="5578C612" w:rsidR="002300B8" w:rsidRPr="002462DE" w:rsidRDefault="006B2BF2" w:rsidP="00EE5E93">
            <w:pPr>
              <w:jc w:val="center"/>
              <w:rPr>
                <w:sz w:val="20"/>
                <w:szCs w:val="20"/>
              </w:rPr>
            </w:pPr>
            <w:r w:rsidRPr="002462DE">
              <w:rPr>
                <w:sz w:val="20"/>
                <w:szCs w:val="20"/>
              </w:rPr>
              <w:t>Hőszigetelő lap</w:t>
            </w:r>
            <w:r w:rsidR="00543137">
              <w:rPr>
                <w:sz w:val="20"/>
                <w:szCs w:val="20"/>
              </w:rPr>
              <w:t xml:space="preserve"> FO</w:t>
            </w:r>
          </w:p>
        </w:tc>
        <w:tc>
          <w:tcPr>
            <w:tcW w:w="6002" w:type="dxa"/>
            <w:gridSpan w:val="7"/>
            <w:shd w:val="clear" w:color="auto" w:fill="D2EBEB"/>
            <w:vAlign w:val="center"/>
          </w:tcPr>
          <w:p w14:paraId="273B346B" w14:textId="17E0E258" w:rsidR="002300B8" w:rsidRPr="002462DE" w:rsidRDefault="007216E3" w:rsidP="00555CEA">
            <w:pPr>
              <w:jc w:val="center"/>
              <w:rPr>
                <w:sz w:val="20"/>
                <w:szCs w:val="20"/>
              </w:rPr>
            </w:pPr>
            <w:sdt>
              <w:sdtPr>
                <w:rPr>
                  <w:sz w:val="20"/>
                  <w:szCs w:val="20"/>
                </w:rPr>
                <w:id w:val="270823594"/>
                <w14:checkbox>
                  <w14:checked w14:val="1"/>
                  <w14:checkedState w14:val="2612" w14:font="MS Gothic"/>
                  <w14:uncheckedState w14:val="2610" w14:font="MS Gothic"/>
                </w14:checkbox>
              </w:sdtPr>
              <w:sdtContent>
                <w:r w:rsidR="00915DDF" w:rsidRPr="002462DE">
                  <w:rPr>
                    <w:rFonts w:ascii="MS Gothic" w:eastAsia="MS Gothic" w:hAnsi="MS Gothic" w:hint="eastAsia"/>
                    <w:sz w:val="20"/>
                    <w:szCs w:val="20"/>
                  </w:rPr>
                  <w:t>☒</w:t>
                </w:r>
              </w:sdtContent>
            </w:sdt>
            <w:r w:rsidR="002300B8" w:rsidRPr="002462DE">
              <w:rPr>
                <w:sz w:val="20"/>
                <w:szCs w:val="20"/>
              </w:rPr>
              <w:t xml:space="preserve"> </w:t>
            </w:r>
            <w:r w:rsidR="00555CEA" w:rsidRPr="002462DE">
              <w:rPr>
                <w:sz w:val="20"/>
                <w:szCs w:val="20"/>
              </w:rPr>
              <w:t>Meusburgertől</w:t>
            </w:r>
          </w:p>
        </w:tc>
        <w:tc>
          <w:tcPr>
            <w:tcW w:w="1104" w:type="dxa"/>
            <w:shd w:val="clear" w:color="auto" w:fill="D2EBEB"/>
            <w:vAlign w:val="center"/>
          </w:tcPr>
          <w:p w14:paraId="628C9BB7" w14:textId="179E193F" w:rsidR="002300B8" w:rsidRPr="002462DE" w:rsidRDefault="002300B8" w:rsidP="00EE5E93">
            <w:pPr>
              <w:jc w:val="center"/>
              <w:rPr>
                <w:sz w:val="20"/>
                <w:szCs w:val="20"/>
              </w:rPr>
            </w:pPr>
            <w:r w:rsidRPr="002462DE">
              <w:rPr>
                <w:sz w:val="20"/>
                <w:szCs w:val="20"/>
              </w:rPr>
              <w:t>Normal</w:t>
            </w:r>
          </w:p>
        </w:tc>
      </w:tr>
      <w:tr w:rsidR="002300B8" w:rsidRPr="002462DE" w14:paraId="13E31A48" w14:textId="77777777" w:rsidTr="00EE5E93">
        <w:tc>
          <w:tcPr>
            <w:tcW w:w="717" w:type="dxa"/>
            <w:tcBorders>
              <w:right w:val="single" w:sz="18" w:space="0" w:color="auto"/>
            </w:tcBorders>
            <w:vAlign w:val="center"/>
          </w:tcPr>
          <w:p w14:paraId="49FB598B" w14:textId="77777777" w:rsidR="002300B8" w:rsidRPr="002462DE" w:rsidRDefault="002300B8" w:rsidP="00EE5E93">
            <w:pPr>
              <w:jc w:val="center"/>
              <w:rPr>
                <w:sz w:val="20"/>
                <w:szCs w:val="20"/>
              </w:rPr>
            </w:pPr>
            <w:r w:rsidRPr="002462DE">
              <w:rPr>
                <w:sz w:val="20"/>
                <w:szCs w:val="20"/>
              </w:rPr>
              <w:t>3</w:t>
            </w:r>
          </w:p>
        </w:tc>
        <w:tc>
          <w:tcPr>
            <w:tcW w:w="2383" w:type="dxa"/>
            <w:tcBorders>
              <w:left w:val="single" w:sz="18" w:space="0" w:color="auto"/>
            </w:tcBorders>
            <w:vAlign w:val="center"/>
          </w:tcPr>
          <w:p w14:paraId="4AA702BC" w14:textId="31882537" w:rsidR="002300B8" w:rsidRPr="002462DE" w:rsidRDefault="006B2BF2" w:rsidP="00EE5E93">
            <w:pPr>
              <w:jc w:val="center"/>
              <w:rPr>
                <w:sz w:val="20"/>
                <w:szCs w:val="20"/>
              </w:rPr>
            </w:pPr>
            <w:r w:rsidRPr="002462DE">
              <w:rPr>
                <w:sz w:val="20"/>
                <w:szCs w:val="20"/>
              </w:rPr>
              <w:t>Felfogó lap</w:t>
            </w:r>
            <w:r w:rsidR="00543137">
              <w:rPr>
                <w:sz w:val="20"/>
                <w:szCs w:val="20"/>
              </w:rPr>
              <w:t xml:space="preserve"> FO</w:t>
            </w:r>
          </w:p>
        </w:tc>
        <w:sdt>
          <w:sdtPr>
            <w:rPr>
              <w:sz w:val="20"/>
              <w:szCs w:val="20"/>
            </w:rPr>
            <w:id w:val="1859696157"/>
            <w14:checkbox>
              <w14:checked w14:val="1"/>
              <w14:checkedState w14:val="2612" w14:font="MS Gothic"/>
              <w14:uncheckedState w14:val="2610" w14:font="MS Gothic"/>
            </w14:checkbox>
          </w:sdtPr>
          <w:sdtContent>
            <w:tc>
              <w:tcPr>
                <w:tcW w:w="799" w:type="dxa"/>
                <w:vAlign w:val="center"/>
              </w:tcPr>
              <w:p w14:paraId="268FA686" w14:textId="7AD9A348" w:rsidR="002300B8" w:rsidRPr="002462DE" w:rsidRDefault="002300B8" w:rsidP="00EE5E93">
                <w:pPr>
                  <w:jc w:val="center"/>
                  <w:rPr>
                    <w:sz w:val="20"/>
                    <w:szCs w:val="20"/>
                  </w:rPr>
                </w:pPr>
                <w:r w:rsidRPr="002462DE">
                  <w:rPr>
                    <w:rFonts w:ascii="MS Gothic" w:eastAsia="MS Gothic" w:hAnsi="MS Gothic" w:hint="eastAsia"/>
                    <w:sz w:val="20"/>
                    <w:szCs w:val="20"/>
                  </w:rPr>
                  <w:t>☒</w:t>
                </w:r>
              </w:p>
            </w:tc>
          </w:sdtContent>
        </w:sdt>
        <w:sdt>
          <w:sdtPr>
            <w:rPr>
              <w:sz w:val="20"/>
              <w:szCs w:val="20"/>
            </w:rPr>
            <w:id w:val="1672374839"/>
            <w14:checkbox>
              <w14:checked w14:val="0"/>
              <w14:checkedState w14:val="2612" w14:font="MS Gothic"/>
              <w14:uncheckedState w14:val="2610" w14:font="MS Gothic"/>
            </w14:checkbox>
          </w:sdtPr>
          <w:sdtContent>
            <w:tc>
              <w:tcPr>
                <w:tcW w:w="823" w:type="dxa"/>
                <w:vAlign w:val="center"/>
              </w:tcPr>
              <w:p w14:paraId="0420CCF4" w14:textId="1757F809" w:rsidR="002300B8" w:rsidRPr="002462DE" w:rsidRDefault="002300B8" w:rsidP="00EE5E93">
                <w:pPr>
                  <w:jc w:val="center"/>
                  <w:rPr>
                    <w:sz w:val="20"/>
                    <w:szCs w:val="20"/>
                  </w:rPr>
                </w:pPr>
                <w:r w:rsidRPr="002462DE">
                  <w:rPr>
                    <w:rFonts w:ascii="MS Gothic" w:eastAsia="MS Gothic" w:hAnsi="MS Gothic" w:hint="eastAsia"/>
                    <w:sz w:val="20"/>
                    <w:szCs w:val="20"/>
                  </w:rPr>
                  <w:t>☐</w:t>
                </w:r>
              </w:p>
            </w:tc>
          </w:sdtContent>
        </w:sdt>
        <w:sdt>
          <w:sdtPr>
            <w:rPr>
              <w:sz w:val="20"/>
              <w:szCs w:val="20"/>
            </w:rPr>
            <w:id w:val="262724173"/>
            <w14:checkbox>
              <w14:checked w14:val="0"/>
              <w14:checkedState w14:val="2612" w14:font="MS Gothic"/>
              <w14:uncheckedState w14:val="2610" w14:font="MS Gothic"/>
            </w14:checkbox>
          </w:sdtPr>
          <w:sdtContent>
            <w:tc>
              <w:tcPr>
                <w:tcW w:w="823" w:type="dxa"/>
                <w:vAlign w:val="center"/>
              </w:tcPr>
              <w:p w14:paraId="79635A45" w14:textId="77777777" w:rsidR="002300B8" w:rsidRPr="002462DE" w:rsidRDefault="002300B8" w:rsidP="00EE5E93">
                <w:pPr>
                  <w:jc w:val="center"/>
                  <w:rPr>
                    <w:sz w:val="20"/>
                    <w:szCs w:val="20"/>
                  </w:rPr>
                </w:pPr>
                <w:r w:rsidRPr="002462DE">
                  <w:rPr>
                    <w:rFonts w:ascii="MS Gothic" w:eastAsia="MS Gothic" w:hAnsi="MS Gothic" w:hint="eastAsia"/>
                    <w:sz w:val="20"/>
                    <w:szCs w:val="20"/>
                  </w:rPr>
                  <w:t>☐</w:t>
                </w:r>
              </w:p>
            </w:tc>
          </w:sdtContent>
        </w:sdt>
        <w:sdt>
          <w:sdtPr>
            <w:rPr>
              <w:sz w:val="20"/>
              <w:szCs w:val="20"/>
            </w:rPr>
            <w:id w:val="1577017347"/>
            <w14:checkbox>
              <w14:checked w14:val="0"/>
              <w14:checkedState w14:val="2612" w14:font="MS Gothic"/>
              <w14:uncheckedState w14:val="2610" w14:font="MS Gothic"/>
            </w14:checkbox>
          </w:sdtPr>
          <w:sdtContent>
            <w:tc>
              <w:tcPr>
                <w:tcW w:w="823" w:type="dxa"/>
                <w:vAlign w:val="center"/>
              </w:tcPr>
              <w:p w14:paraId="738AFAA8" w14:textId="77777777" w:rsidR="002300B8" w:rsidRPr="002462DE" w:rsidRDefault="002300B8" w:rsidP="00EE5E93">
                <w:pPr>
                  <w:jc w:val="center"/>
                  <w:rPr>
                    <w:sz w:val="20"/>
                    <w:szCs w:val="20"/>
                  </w:rPr>
                </w:pPr>
                <w:r w:rsidRPr="002462DE">
                  <w:rPr>
                    <w:rFonts w:ascii="MS Gothic" w:eastAsia="MS Gothic" w:hAnsi="MS Gothic" w:hint="eastAsia"/>
                    <w:sz w:val="20"/>
                    <w:szCs w:val="20"/>
                  </w:rPr>
                  <w:t>☐</w:t>
                </w:r>
              </w:p>
            </w:tc>
          </w:sdtContent>
        </w:sdt>
        <w:sdt>
          <w:sdtPr>
            <w:rPr>
              <w:sz w:val="20"/>
              <w:szCs w:val="20"/>
            </w:rPr>
            <w:id w:val="1232118732"/>
            <w14:checkbox>
              <w14:checked w14:val="0"/>
              <w14:checkedState w14:val="2612" w14:font="MS Gothic"/>
              <w14:uncheckedState w14:val="2610" w14:font="MS Gothic"/>
            </w14:checkbox>
          </w:sdtPr>
          <w:sdtContent>
            <w:tc>
              <w:tcPr>
                <w:tcW w:w="823" w:type="dxa"/>
                <w:vAlign w:val="center"/>
              </w:tcPr>
              <w:p w14:paraId="35BEE6F5" w14:textId="77777777" w:rsidR="002300B8" w:rsidRPr="002462DE" w:rsidRDefault="002300B8" w:rsidP="00EE5E93">
                <w:pPr>
                  <w:jc w:val="center"/>
                  <w:rPr>
                    <w:sz w:val="20"/>
                    <w:szCs w:val="20"/>
                  </w:rPr>
                </w:pPr>
                <w:r w:rsidRPr="002462DE">
                  <w:rPr>
                    <w:rFonts w:ascii="MS Gothic" w:eastAsia="MS Gothic" w:hAnsi="MS Gothic" w:hint="eastAsia"/>
                    <w:sz w:val="20"/>
                    <w:szCs w:val="20"/>
                  </w:rPr>
                  <w:t>☐</w:t>
                </w:r>
              </w:p>
            </w:tc>
          </w:sdtContent>
        </w:sdt>
        <w:sdt>
          <w:sdtPr>
            <w:rPr>
              <w:sz w:val="20"/>
              <w:szCs w:val="20"/>
            </w:rPr>
            <w:id w:val="-702634477"/>
            <w14:checkbox>
              <w14:checked w14:val="0"/>
              <w14:checkedState w14:val="2612" w14:font="MS Gothic"/>
              <w14:uncheckedState w14:val="2610" w14:font="MS Gothic"/>
            </w14:checkbox>
          </w:sdtPr>
          <w:sdtContent>
            <w:tc>
              <w:tcPr>
                <w:tcW w:w="899" w:type="dxa"/>
                <w:vAlign w:val="center"/>
              </w:tcPr>
              <w:p w14:paraId="63594C03" w14:textId="5AF881C6" w:rsidR="002300B8" w:rsidRPr="002462DE" w:rsidRDefault="002300B8" w:rsidP="00EE5E93">
                <w:pPr>
                  <w:jc w:val="center"/>
                  <w:rPr>
                    <w:sz w:val="20"/>
                    <w:szCs w:val="20"/>
                  </w:rPr>
                </w:pPr>
                <w:r w:rsidRPr="002462DE">
                  <w:rPr>
                    <w:rFonts w:ascii="MS Gothic" w:eastAsia="MS Gothic" w:hAnsi="MS Gothic" w:hint="eastAsia"/>
                    <w:sz w:val="20"/>
                    <w:szCs w:val="20"/>
                  </w:rPr>
                  <w:t>☐</w:t>
                </w:r>
              </w:p>
            </w:tc>
          </w:sdtContent>
        </w:sdt>
        <w:sdt>
          <w:sdtPr>
            <w:rPr>
              <w:sz w:val="20"/>
              <w:szCs w:val="20"/>
            </w:rPr>
            <w:id w:val="479354271"/>
            <w14:checkbox>
              <w14:checked w14:val="0"/>
              <w14:checkedState w14:val="2612" w14:font="MS Gothic"/>
              <w14:uncheckedState w14:val="2610" w14:font="MS Gothic"/>
            </w14:checkbox>
          </w:sdtPr>
          <w:sdtContent>
            <w:tc>
              <w:tcPr>
                <w:tcW w:w="1012" w:type="dxa"/>
                <w:vAlign w:val="center"/>
              </w:tcPr>
              <w:p w14:paraId="0BE9F31D" w14:textId="796E01CB" w:rsidR="002300B8" w:rsidRPr="002462DE" w:rsidRDefault="002300B8" w:rsidP="00EE5E93">
                <w:pPr>
                  <w:jc w:val="center"/>
                  <w:rPr>
                    <w:sz w:val="20"/>
                    <w:szCs w:val="20"/>
                  </w:rPr>
                </w:pPr>
                <w:r w:rsidRPr="002462DE">
                  <w:rPr>
                    <w:rFonts w:ascii="MS Gothic" w:eastAsia="MS Gothic" w:hAnsi="MS Gothic" w:hint="eastAsia"/>
                    <w:sz w:val="20"/>
                    <w:szCs w:val="20"/>
                  </w:rPr>
                  <w:t>☐</w:t>
                </w:r>
              </w:p>
            </w:tc>
          </w:sdtContent>
        </w:sdt>
        <w:tc>
          <w:tcPr>
            <w:tcW w:w="1104" w:type="dxa"/>
            <w:vAlign w:val="center"/>
          </w:tcPr>
          <w:p w14:paraId="77AF1C71" w14:textId="2556BEFF" w:rsidR="002300B8" w:rsidRPr="002462DE" w:rsidRDefault="002300B8" w:rsidP="00EE5E93">
            <w:pPr>
              <w:jc w:val="center"/>
              <w:rPr>
                <w:sz w:val="20"/>
                <w:szCs w:val="20"/>
              </w:rPr>
            </w:pPr>
            <w:r w:rsidRPr="002462DE">
              <w:rPr>
                <w:sz w:val="20"/>
                <w:szCs w:val="20"/>
              </w:rPr>
              <w:t>Normal</w:t>
            </w:r>
          </w:p>
        </w:tc>
      </w:tr>
      <w:tr w:rsidR="002300B8" w:rsidRPr="002462DE" w14:paraId="40E42E85" w14:textId="77777777" w:rsidTr="00EE5E93">
        <w:tc>
          <w:tcPr>
            <w:tcW w:w="717" w:type="dxa"/>
            <w:tcBorders>
              <w:right w:val="single" w:sz="18" w:space="0" w:color="auto"/>
            </w:tcBorders>
            <w:shd w:val="clear" w:color="auto" w:fill="D2EBEB"/>
            <w:vAlign w:val="center"/>
          </w:tcPr>
          <w:p w14:paraId="0A74001F" w14:textId="77777777" w:rsidR="002300B8" w:rsidRPr="002462DE" w:rsidRDefault="002300B8" w:rsidP="00EE5E93">
            <w:pPr>
              <w:jc w:val="center"/>
              <w:rPr>
                <w:sz w:val="20"/>
                <w:szCs w:val="20"/>
              </w:rPr>
            </w:pPr>
            <w:r w:rsidRPr="002462DE">
              <w:rPr>
                <w:sz w:val="20"/>
                <w:szCs w:val="20"/>
              </w:rPr>
              <w:t>4</w:t>
            </w:r>
          </w:p>
        </w:tc>
        <w:tc>
          <w:tcPr>
            <w:tcW w:w="2383" w:type="dxa"/>
            <w:tcBorders>
              <w:left w:val="single" w:sz="18" w:space="0" w:color="auto"/>
            </w:tcBorders>
            <w:shd w:val="clear" w:color="auto" w:fill="D2EBEB"/>
            <w:vAlign w:val="center"/>
          </w:tcPr>
          <w:p w14:paraId="1F354F13" w14:textId="6B1ED091" w:rsidR="002300B8" w:rsidRPr="002462DE" w:rsidRDefault="006B2BF2" w:rsidP="00EE5E93">
            <w:pPr>
              <w:jc w:val="center"/>
              <w:rPr>
                <w:sz w:val="20"/>
                <w:szCs w:val="20"/>
              </w:rPr>
            </w:pPr>
            <w:r w:rsidRPr="002462DE">
              <w:rPr>
                <w:sz w:val="20"/>
                <w:szCs w:val="20"/>
              </w:rPr>
              <w:t>Forma lap</w:t>
            </w:r>
            <w:r w:rsidR="002300B8" w:rsidRPr="002462DE">
              <w:rPr>
                <w:sz w:val="20"/>
                <w:szCs w:val="20"/>
              </w:rPr>
              <w:t xml:space="preserve"> </w:t>
            </w:r>
            <w:r w:rsidR="00543137">
              <w:rPr>
                <w:sz w:val="20"/>
                <w:szCs w:val="20"/>
              </w:rPr>
              <w:t>FO</w:t>
            </w:r>
          </w:p>
        </w:tc>
        <w:sdt>
          <w:sdtPr>
            <w:rPr>
              <w:sz w:val="20"/>
              <w:szCs w:val="20"/>
            </w:rPr>
            <w:id w:val="1142004792"/>
            <w14:checkbox>
              <w14:checked w14:val="0"/>
              <w14:checkedState w14:val="2612" w14:font="MS Gothic"/>
              <w14:uncheckedState w14:val="2610" w14:font="MS Gothic"/>
            </w14:checkbox>
          </w:sdtPr>
          <w:sdtContent>
            <w:tc>
              <w:tcPr>
                <w:tcW w:w="799" w:type="dxa"/>
                <w:shd w:val="clear" w:color="auto" w:fill="D2EBEB"/>
                <w:vAlign w:val="center"/>
              </w:tcPr>
              <w:p w14:paraId="06D1225B" w14:textId="65C7057D" w:rsidR="002300B8" w:rsidRPr="002462DE" w:rsidRDefault="002300B8" w:rsidP="00EE5E93">
                <w:pPr>
                  <w:jc w:val="center"/>
                  <w:rPr>
                    <w:sz w:val="20"/>
                    <w:szCs w:val="20"/>
                  </w:rPr>
                </w:pPr>
                <w:r w:rsidRPr="002462DE">
                  <w:rPr>
                    <w:rFonts w:ascii="MS Gothic" w:eastAsia="MS Gothic" w:hAnsi="MS Gothic" w:hint="eastAsia"/>
                    <w:sz w:val="20"/>
                    <w:szCs w:val="20"/>
                  </w:rPr>
                  <w:t>☐</w:t>
                </w:r>
              </w:p>
            </w:tc>
          </w:sdtContent>
        </w:sdt>
        <w:sdt>
          <w:sdtPr>
            <w:rPr>
              <w:sz w:val="20"/>
              <w:szCs w:val="20"/>
            </w:rPr>
            <w:id w:val="539554945"/>
            <w14:checkbox>
              <w14:checked w14:val="0"/>
              <w14:checkedState w14:val="2612" w14:font="MS Gothic"/>
              <w14:uncheckedState w14:val="2610" w14:font="MS Gothic"/>
            </w14:checkbox>
          </w:sdtPr>
          <w:sdtContent>
            <w:tc>
              <w:tcPr>
                <w:tcW w:w="823" w:type="dxa"/>
                <w:shd w:val="clear" w:color="auto" w:fill="D2EBEB"/>
                <w:vAlign w:val="center"/>
              </w:tcPr>
              <w:p w14:paraId="5B274D04" w14:textId="6FF43639" w:rsidR="002300B8" w:rsidRPr="002462DE" w:rsidRDefault="002300B8" w:rsidP="00EE5E93">
                <w:pPr>
                  <w:jc w:val="center"/>
                  <w:rPr>
                    <w:sz w:val="20"/>
                    <w:szCs w:val="20"/>
                  </w:rPr>
                </w:pPr>
                <w:r w:rsidRPr="002462DE">
                  <w:rPr>
                    <w:rFonts w:ascii="MS Gothic" w:eastAsia="MS Gothic" w:hAnsi="MS Gothic" w:hint="eastAsia"/>
                    <w:sz w:val="20"/>
                    <w:szCs w:val="20"/>
                  </w:rPr>
                  <w:t>☐</w:t>
                </w:r>
              </w:p>
            </w:tc>
          </w:sdtContent>
        </w:sdt>
        <w:sdt>
          <w:sdtPr>
            <w:rPr>
              <w:sz w:val="20"/>
              <w:szCs w:val="20"/>
            </w:rPr>
            <w:id w:val="413051162"/>
            <w14:checkbox>
              <w14:checked w14:val="1"/>
              <w14:checkedState w14:val="2612" w14:font="MS Gothic"/>
              <w14:uncheckedState w14:val="2610" w14:font="MS Gothic"/>
            </w14:checkbox>
          </w:sdtPr>
          <w:sdtContent>
            <w:tc>
              <w:tcPr>
                <w:tcW w:w="823" w:type="dxa"/>
                <w:shd w:val="clear" w:color="auto" w:fill="D2EBEB"/>
                <w:vAlign w:val="center"/>
              </w:tcPr>
              <w:p w14:paraId="0DC26660" w14:textId="7CE7214C" w:rsidR="002300B8" w:rsidRPr="002462DE" w:rsidRDefault="002300B8" w:rsidP="00EE5E93">
                <w:pPr>
                  <w:jc w:val="center"/>
                  <w:rPr>
                    <w:sz w:val="20"/>
                    <w:szCs w:val="20"/>
                  </w:rPr>
                </w:pPr>
                <w:r w:rsidRPr="002462DE">
                  <w:rPr>
                    <w:rFonts w:ascii="MS Gothic" w:eastAsia="MS Gothic" w:hAnsi="MS Gothic" w:hint="eastAsia"/>
                    <w:sz w:val="20"/>
                    <w:szCs w:val="20"/>
                  </w:rPr>
                  <w:t>☒</w:t>
                </w:r>
              </w:p>
            </w:tc>
          </w:sdtContent>
        </w:sdt>
        <w:sdt>
          <w:sdtPr>
            <w:rPr>
              <w:sz w:val="20"/>
              <w:szCs w:val="20"/>
            </w:rPr>
            <w:id w:val="2099820899"/>
            <w14:checkbox>
              <w14:checked w14:val="0"/>
              <w14:checkedState w14:val="2612" w14:font="MS Gothic"/>
              <w14:uncheckedState w14:val="2610" w14:font="MS Gothic"/>
            </w14:checkbox>
          </w:sdtPr>
          <w:sdtContent>
            <w:tc>
              <w:tcPr>
                <w:tcW w:w="823" w:type="dxa"/>
                <w:shd w:val="clear" w:color="auto" w:fill="D2EBEB"/>
                <w:vAlign w:val="center"/>
              </w:tcPr>
              <w:p w14:paraId="75DE3522" w14:textId="77777777" w:rsidR="002300B8" w:rsidRPr="002462DE" w:rsidRDefault="002300B8" w:rsidP="00EE5E93">
                <w:pPr>
                  <w:jc w:val="center"/>
                  <w:rPr>
                    <w:sz w:val="20"/>
                    <w:szCs w:val="20"/>
                  </w:rPr>
                </w:pPr>
                <w:r w:rsidRPr="002462DE">
                  <w:rPr>
                    <w:rFonts w:ascii="MS Gothic" w:eastAsia="MS Gothic" w:hAnsi="MS Gothic" w:hint="eastAsia"/>
                    <w:sz w:val="20"/>
                    <w:szCs w:val="20"/>
                  </w:rPr>
                  <w:t>☐</w:t>
                </w:r>
              </w:p>
            </w:tc>
          </w:sdtContent>
        </w:sdt>
        <w:sdt>
          <w:sdtPr>
            <w:rPr>
              <w:sz w:val="20"/>
              <w:szCs w:val="20"/>
            </w:rPr>
            <w:id w:val="960692549"/>
            <w14:checkbox>
              <w14:checked w14:val="0"/>
              <w14:checkedState w14:val="2612" w14:font="MS Gothic"/>
              <w14:uncheckedState w14:val="2610" w14:font="MS Gothic"/>
            </w14:checkbox>
          </w:sdtPr>
          <w:sdtContent>
            <w:tc>
              <w:tcPr>
                <w:tcW w:w="823" w:type="dxa"/>
                <w:shd w:val="clear" w:color="auto" w:fill="D2EBEB"/>
                <w:vAlign w:val="center"/>
              </w:tcPr>
              <w:p w14:paraId="68A94565" w14:textId="77777777" w:rsidR="002300B8" w:rsidRPr="002462DE" w:rsidRDefault="002300B8" w:rsidP="00EE5E93">
                <w:pPr>
                  <w:jc w:val="center"/>
                  <w:rPr>
                    <w:sz w:val="20"/>
                    <w:szCs w:val="20"/>
                  </w:rPr>
                </w:pPr>
                <w:r w:rsidRPr="002462DE">
                  <w:rPr>
                    <w:rFonts w:ascii="MS Gothic" w:eastAsia="MS Gothic" w:hAnsi="MS Gothic" w:hint="eastAsia"/>
                    <w:sz w:val="20"/>
                    <w:szCs w:val="20"/>
                  </w:rPr>
                  <w:t>☐</w:t>
                </w:r>
              </w:p>
            </w:tc>
          </w:sdtContent>
        </w:sdt>
        <w:sdt>
          <w:sdtPr>
            <w:rPr>
              <w:sz w:val="20"/>
              <w:szCs w:val="20"/>
            </w:rPr>
            <w:id w:val="-21015587"/>
            <w14:checkbox>
              <w14:checked w14:val="0"/>
              <w14:checkedState w14:val="2612" w14:font="MS Gothic"/>
              <w14:uncheckedState w14:val="2610" w14:font="MS Gothic"/>
            </w14:checkbox>
          </w:sdtPr>
          <w:sdtContent>
            <w:tc>
              <w:tcPr>
                <w:tcW w:w="899" w:type="dxa"/>
                <w:shd w:val="clear" w:color="auto" w:fill="D2EBEB"/>
                <w:vAlign w:val="center"/>
              </w:tcPr>
              <w:p w14:paraId="0DB33F89" w14:textId="1AA7F2D1" w:rsidR="002300B8" w:rsidRPr="002462DE" w:rsidRDefault="002300B8" w:rsidP="00EE5E93">
                <w:pPr>
                  <w:jc w:val="center"/>
                  <w:rPr>
                    <w:sz w:val="20"/>
                    <w:szCs w:val="20"/>
                  </w:rPr>
                </w:pPr>
                <w:r w:rsidRPr="002462DE">
                  <w:rPr>
                    <w:rFonts w:ascii="MS Gothic" w:eastAsia="MS Gothic" w:hAnsi="MS Gothic" w:hint="eastAsia"/>
                    <w:sz w:val="20"/>
                    <w:szCs w:val="20"/>
                  </w:rPr>
                  <w:t>☐</w:t>
                </w:r>
              </w:p>
            </w:tc>
          </w:sdtContent>
        </w:sdt>
        <w:sdt>
          <w:sdtPr>
            <w:rPr>
              <w:sz w:val="20"/>
              <w:szCs w:val="20"/>
            </w:rPr>
            <w:id w:val="412054033"/>
            <w14:checkbox>
              <w14:checked w14:val="0"/>
              <w14:checkedState w14:val="2612" w14:font="MS Gothic"/>
              <w14:uncheckedState w14:val="2610" w14:font="MS Gothic"/>
            </w14:checkbox>
          </w:sdtPr>
          <w:sdtContent>
            <w:tc>
              <w:tcPr>
                <w:tcW w:w="1012" w:type="dxa"/>
                <w:shd w:val="clear" w:color="auto" w:fill="D2EBEB"/>
                <w:vAlign w:val="center"/>
              </w:tcPr>
              <w:p w14:paraId="586B0845" w14:textId="29CC5FA5" w:rsidR="002300B8" w:rsidRPr="002462DE" w:rsidRDefault="002300B8" w:rsidP="00EE5E93">
                <w:pPr>
                  <w:jc w:val="center"/>
                  <w:rPr>
                    <w:sz w:val="20"/>
                    <w:szCs w:val="20"/>
                  </w:rPr>
                </w:pPr>
                <w:r w:rsidRPr="002462DE">
                  <w:rPr>
                    <w:rFonts w:ascii="MS Gothic" w:eastAsia="MS Gothic" w:hAnsi="MS Gothic" w:hint="eastAsia"/>
                    <w:sz w:val="20"/>
                    <w:szCs w:val="20"/>
                  </w:rPr>
                  <w:t>☐</w:t>
                </w:r>
              </w:p>
            </w:tc>
          </w:sdtContent>
        </w:sdt>
        <w:tc>
          <w:tcPr>
            <w:tcW w:w="1104" w:type="dxa"/>
            <w:shd w:val="clear" w:color="auto" w:fill="D2EBEB"/>
            <w:vAlign w:val="center"/>
          </w:tcPr>
          <w:p w14:paraId="40D83132" w14:textId="29205509" w:rsidR="002300B8" w:rsidRPr="002462DE" w:rsidRDefault="002300B8" w:rsidP="00EE5E93">
            <w:pPr>
              <w:jc w:val="center"/>
              <w:rPr>
                <w:sz w:val="20"/>
                <w:szCs w:val="20"/>
              </w:rPr>
            </w:pPr>
            <w:r w:rsidRPr="002462DE">
              <w:rPr>
                <w:sz w:val="20"/>
                <w:szCs w:val="20"/>
              </w:rPr>
              <w:t>Normal</w:t>
            </w:r>
          </w:p>
        </w:tc>
      </w:tr>
      <w:tr w:rsidR="002300B8" w:rsidRPr="002462DE" w14:paraId="4F2DE274" w14:textId="77777777" w:rsidTr="00EE5E93">
        <w:tc>
          <w:tcPr>
            <w:tcW w:w="717" w:type="dxa"/>
            <w:tcBorders>
              <w:right w:val="single" w:sz="18" w:space="0" w:color="auto"/>
            </w:tcBorders>
            <w:vAlign w:val="center"/>
          </w:tcPr>
          <w:p w14:paraId="0CD9789D" w14:textId="77777777" w:rsidR="002300B8" w:rsidRPr="002462DE" w:rsidRDefault="002300B8" w:rsidP="00EE5E93">
            <w:pPr>
              <w:jc w:val="center"/>
              <w:rPr>
                <w:sz w:val="20"/>
                <w:szCs w:val="20"/>
              </w:rPr>
            </w:pPr>
            <w:r w:rsidRPr="002462DE">
              <w:rPr>
                <w:sz w:val="20"/>
                <w:szCs w:val="20"/>
              </w:rPr>
              <w:t>5</w:t>
            </w:r>
          </w:p>
        </w:tc>
        <w:tc>
          <w:tcPr>
            <w:tcW w:w="2383" w:type="dxa"/>
            <w:tcBorders>
              <w:left w:val="single" w:sz="18" w:space="0" w:color="auto"/>
            </w:tcBorders>
            <w:vAlign w:val="center"/>
          </w:tcPr>
          <w:p w14:paraId="0DF4DFC7" w14:textId="24E48164" w:rsidR="002300B8" w:rsidRPr="002462DE" w:rsidRDefault="00543137" w:rsidP="00EE5E93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Formabetétek FO</w:t>
            </w:r>
            <w:r w:rsidR="006B2BF2" w:rsidRPr="002462DE">
              <w:rPr>
                <w:sz w:val="20"/>
                <w:szCs w:val="20"/>
              </w:rPr>
              <w:t xml:space="preserve"> és</w:t>
            </w:r>
            <w:r>
              <w:rPr>
                <w:sz w:val="20"/>
                <w:szCs w:val="20"/>
              </w:rPr>
              <w:t xml:space="preserve"> MO</w:t>
            </w:r>
          </w:p>
        </w:tc>
        <w:sdt>
          <w:sdtPr>
            <w:rPr>
              <w:sz w:val="20"/>
              <w:szCs w:val="20"/>
            </w:rPr>
            <w:id w:val="-200096240"/>
            <w14:checkbox>
              <w14:checked w14:val="0"/>
              <w14:checkedState w14:val="2612" w14:font="MS Gothic"/>
              <w14:uncheckedState w14:val="2610" w14:font="MS Gothic"/>
            </w14:checkbox>
          </w:sdtPr>
          <w:sdtContent>
            <w:tc>
              <w:tcPr>
                <w:tcW w:w="799" w:type="dxa"/>
                <w:vAlign w:val="center"/>
              </w:tcPr>
              <w:p w14:paraId="7D08EF50" w14:textId="0AA95A3F" w:rsidR="002300B8" w:rsidRPr="002462DE" w:rsidRDefault="002300B8" w:rsidP="00EE5E93">
                <w:pPr>
                  <w:jc w:val="center"/>
                  <w:rPr>
                    <w:sz w:val="20"/>
                    <w:szCs w:val="20"/>
                  </w:rPr>
                </w:pPr>
                <w:r w:rsidRPr="002462DE">
                  <w:rPr>
                    <w:rFonts w:ascii="MS Gothic" w:eastAsia="MS Gothic" w:hAnsi="MS Gothic" w:hint="eastAsia"/>
                    <w:sz w:val="20"/>
                    <w:szCs w:val="20"/>
                  </w:rPr>
                  <w:t>☐</w:t>
                </w:r>
              </w:p>
            </w:tc>
          </w:sdtContent>
        </w:sdt>
        <w:sdt>
          <w:sdtPr>
            <w:rPr>
              <w:sz w:val="20"/>
              <w:szCs w:val="20"/>
            </w:rPr>
            <w:id w:val="1815210382"/>
            <w14:checkbox>
              <w14:checked w14:val="0"/>
              <w14:checkedState w14:val="2612" w14:font="MS Gothic"/>
              <w14:uncheckedState w14:val="2610" w14:font="MS Gothic"/>
            </w14:checkbox>
          </w:sdtPr>
          <w:sdtContent>
            <w:tc>
              <w:tcPr>
                <w:tcW w:w="823" w:type="dxa"/>
                <w:vAlign w:val="center"/>
              </w:tcPr>
              <w:p w14:paraId="06398660" w14:textId="201FBFAC" w:rsidR="002300B8" w:rsidRPr="002462DE" w:rsidRDefault="002300B8" w:rsidP="00EE5E93">
                <w:pPr>
                  <w:jc w:val="center"/>
                  <w:rPr>
                    <w:sz w:val="20"/>
                    <w:szCs w:val="20"/>
                  </w:rPr>
                </w:pPr>
                <w:r w:rsidRPr="002462DE">
                  <w:rPr>
                    <w:rFonts w:ascii="MS Gothic" w:eastAsia="MS Gothic" w:hAnsi="MS Gothic" w:hint="eastAsia"/>
                    <w:sz w:val="20"/>
                    <w:szCs w:val="20"/>
                  </w:rPr>
                  <w:t>☐</w:t>
                </w:r>
              </w:p>
            </w:tc>
          </w:sdtContent>
        </w:sdt>
        <w:sdt>
          <w:sdtPr>
            <w:rPr>
              <w:sz w:val="20"/>
              <w:szCs w:val="20"/>
            </w:rPr>
            <w:id w:val="-1515443077"/>
            <w14:checkbox>
              <w14:checked w14:val="0"/>
              <w14:checkedState w14:val="2612" w14:font="MS Gothic"/>
              <w14:uncheckedState w14:val="2610" w14:font="MS Gothic"/>
            </w14:checkbox>
          </w:sdtPr>
          <w:sdtContent>
            <w:tc>
              <w:tcPr>
                <w:tcW w:w="823" w:type="dxa"/>
                <w:vAlign w:val="center"/>
              </w:tcPr>
              <w:p w14:paraId="67E4C360" w14:textId="77777777" w:rsidR="002300B8" w:rsidRPr="002462DE" w:rsidRDefault="002300B8" w:rsidP="00EE5E93">
                <w:pPr>
                  <w:jc w:val="center"/>
                  <w:rPr>
                    <w:sz w:val="20"/>
                    <w:szCs w:val="20"/>
                  </w:rPr>
                </w:pPr>
                <w:r w:rsidRPr="002462DE">
                  <w:rPr>
                    <w:rFonts w:ascii="MS Gothic" w:eastAsia="MS Gothic" w:hAnsi="MS Gothic" w:hint="eastAsia"/>
                    <w:sz w:val="20"/>
                    <w:szCs w:val="20"/>
                  </w:rPr>
                  <w:t>☐</w:t>
                </w:r>
              </w:p>
            </w:tc>
          </w:sdtContent>
        </w:sdt>
        <w:sdt>
          <w:sdtPr>
            <w:rPr>
              <w:sz w:val="20"/>
              <w:szCs w:val="20"/>
            </w:rPr>
            <w:id w:val="34480292"/>
            <w14:checkbox>
              <w14:checked w14:val="0"/>
              <w14:checkedState w14:val="2612" w14:font="MS Gothic"/>
              <w14:uncheckedState w14:val="2610" w14:font="MS Gothic"/>
            </w14:checkbox>
          </w:sdtPr>
          <w:sdtContent>
            <w:tc>
              <w:tcPr>
                <w:tcW w:w="823" w:type="dxa"/>
                <w:vAlign w:val="center"/>
              </w:tcPr>
              <w:p w14:paraId="4E28240C" w14:textId="77777777" w:rsidR="002300B8" w:rsidRPr="002462DE" w:rsidRDefault="002300B8" w:rsidP="00EE5E93">
                <w:pPr>
                  <w:jc w:val="center"/>
                  <w:rPr>
                    <w:sz w:val="20"/>
                    <w:szCs w:val="20"/>
                  </w:rPr>
                </w:pPr>
                <w:r w:rsidRPr="002462DE">
                  <w:rPr>
                    <w:rFonts w:ascii="MS Gothic" w:eastAsia="MS Gothic" w:hAnsi="MS Gothic" w:hint="eastAsia"/>
                    <w:sz w:val="20"/>
                    <w:szCs w:val="20"/>
                  </w:rPr>
                  <w:t>☐</w:t>
                </w:r>
              </w:p>
            </w:tc>
          </w:sdtContent>
        </w:sdt>
        <w:sdt>
          <w:sdtPr>
            <w:rPr>
              <w:sz w:val="20"/>
              <w:szCs w:val="20"/>
            </w:rPr>
            <w:id w:val="-91400605"/>
            <w14:checkbox>
              <w14:checked w14:val="0"/>
              <w14:checkedState w14:val="2612" w14:font="MS Gothic"/>
              <w14:uncheckedState w14:val="2610" w14:font="MS Gothic"/>
            </w14:checkbox>
          </w:sdtPr>
          <w:sdtContent>
            <w:tc>
              <w:tcPr>
                <w:tcW w:w="823" w:type="dxa"/>
                <w:vAlign w:val="center"/>
              </w:tcPr>
              <w:p w14:paraId="74FBC8F5" w14:textId="520942DE" w:rsidR="002300B8" w:rsidRPr="002462DE" w:rsidRDefault="00915DDF" w:rsidP="00EE5E93">
                <w:pPr>
                  <w:jc w:val="center"/>
                  <w:rPr>
                    <w:sz w:val="20"/>
                    <w:szCs w:val="20"/>
                  </w:rPr>
                </w:pPr>
                <w:r w:rsidRPr="002462DE">
                  <w:rPr>
                    <w:rFonts w:ascii="MS Gothic" w:eastAsia="MS Gothic" w:hAnsi="MS Gothic" w:hint="eastAsia"/>
                    <w:sz w:val="20"/>
                    <w:szCs w:val="20"/>
                  </w:rPr>
                  <w:t>☐</w:t>
                </w:r>
              </w:p>
            </w:tc>
          </w:sdtContent>
        </w:sdt>
        <w:sdt>
          <w:sdtPr>
            <w:rPr>
              <w:sz w:val="20"/>
              <w:szCs w:val="20"/>
            </w:rPr>
            <w:id w:val="1290868872"/>
            <w14:checkbox>
              <w14:checked w14:val="1"/>
              <w14:checkedState w14:val="2612" w14:font="MS Gothic"/>
              <w14:uncheckedState w14:val="2610" w14:font="MS Gothic"/>
            </w14:checkbox>
          </w:sdtPr>
          <w:sdtContent>
            <w:tc>
              <w:tcPr>
                <w:tcW w:w="899" w:type="dxa"/>
                <w:vAlign w:val="center"/>
              </w:tcPr>
              <w:p w14:paraId="008E4182" w14:textId="685E8691" w:rsidR="002300B8" w:rsidRPr="002462DE" w:rsidRDefault="00915DDF" w:rsidP="00EE5E93">
                <w:pPr>
                  <w:jc w:val="center"/>
                  <w:rPr>
                    <w:sz w:val="20"/>
                    <w:szCs w:val="20"/>
                  </w:rPr>
                </w:pPr>
                <w:r w:rsidRPr="002462DE">
                  <w:rPr>
                    <w:rFonts w:ascii="MS Gothic" w:eastAsia="MS Gothic" w:hAnsi="MS Gothic" w:hint="eastAsia"/>
                    <w:sz w:val="20"/>
                    <w:szCs w:val="20"/>
                  </w:rPr>
                  <w:t>☒</w:t>
                </w:r>
              </w:p>
            </w:tc>
          </w:sdtContent>
        </w:sdt>
        <w:sdt>
          <w:sdtPr>
            <w:rPr>
              <w:sz w:val="20"/>
              <w:szCs w:val="20"/>
            </w:rPr>
            <w:id w:val="1090206543"/>
            <w14:checkbox>
              <w14:checked w14:val="0"/>
              <w14:checkedState w14:val="2612" w14:font="MS Gothic"/>
              <w14:uncheckedState w14:val="2610" w14:font="MS Gothic"/>
            </w14:checkbox>
          </w:sdtPr>
          <w:sdtContent>
            <w:tc>
              <w:tcPr>
                <w:tcW w:w="1012" w:type="dxa"/>
                <w:vAlign w:val="center"/>
              </w:tcPr>
              <w:p w14:paraId="4D2EA822" w14:textId="439AF50D" w:rsidR="002300B8" w:rsidRPr="002462DE" w:rsidRDefault="002300B8" w:rsidP="00EE5E93">
                <w:pPr>
                  <w:jc w:val="center"/>
                  <w:rPr>
                    <w:sz w:val="20"/>
                    <w:szCs w:val="20"/>
                  </w:rPr>
                </w:pPr>
                <w:r w:rsidRPr="002462DE">
                  <w:rPr>
                    <w:rFonts w:ascii="MS Gothic" w:eastAsia="MS Gothic" w:hAnsi="MS Gothic" w:hint="eastAsia"/>
                    <w:sz w:val="20"/>
                    <w:szCs w:val="20"/>
                  </w:rPr>
                  <w:t>☐</w:t>
                </w:r>
              </w:p>
            </w:tc>
          </w:sdtContent>
        </w:sdt>
        <w:tc>
          <w:tcPr>
            <w:tcW w:w="1104" w:type="dxa"/>
            <w:vAlign w:val="center"/>
          </w:tcPr>
          <w:p w14:paraId="7A594EB8" w14:textId="1D291C48" w:rsidR="002300B8" w:rsidRPr="002462DE" w:rsidRDefault="002300B8" w:rsidP="00EE5E93">
            <w:pPr>
              <w:jc w:val="center"/>
              <w:rPr>
                <w:sz w:val="20"/>
                <w:szCs w:val="20"/>
              </w:rPr>
            </w:pPr>
            <w:r w:rsidRPr="002462DE">
              <w:rPr>
                <w:sz w:val="20"/>
                <w:szCs w:val="20"/>
              </w:rPr>
              <w:t>54-56 HRC</w:t>
            </w:r>
          </w:p>
        </w:tc>
      </w:tr>
      <w:tr w:rsidR="002300B8" w:rsidRPr="002462DE" w14:paraId="5ADEE36D" w14:textId="77777777" w:rsidTr="00EE5E93">
        <w:tc>
          <w:tcPr>
            <w:tcW w:w="717" w:type="dxa"/>
            <w:tcBorders>
              <w:right w:val="single" w:sz="18" w:space="0" w:color="auto"/>
            </w:tcBorders>
            <w:shd w:val="clear" w:color="auto" w:fill="D2EBEB"/>
            <w:vAlign w:val="center"/>
          </w:tcPr>
          <w:p w14:paraId="2E554E7D" w14:textId="77777777" w:rsidR="002300B8" w:rsidRPr="002462DE" w:rsidRDefault="002300B8" w:rsidP="00EE5E93">
            <w:pPr>
              <w:jc w:val="center"/>
              <w:rPr>
                <w:sz w:val="20"/>
                <w:szCs w:val="20"/>
              </w:rPr>
            </w:pPr>
            <w:r w:rsidRPr="002462DE">
              <w:rPr>
                <w:sz w:val="20"/>
                <w:szCs w:val="20"/>
              </w:rPr>
              <w:t>6</w:t>
            </w:r>
          </w:p>
        </w:tc>
        <w:tc>
          <w:tcPr>
            <w:tcW w:w="2383" w:type="dxa"/>
            <w:tcBorders>
              <w:left w:val="single" w:sz="18" w:space="0" w:color="auto"/>
            </w:tcBorders>
            <w:shd w:val="clear" w:color="auto" w:fill="D2EBEB"/>
            <w:vAlign w:val="center"/>
          </w:tcPr>
          <w:p w14:paraId="19B0DCCA" w14:textId="5D4015D1" w:rsidR="002300B8" w:rsidRPr="002462DE" w:rsidRDefault="006B2BF2" w:rsidP="00EE5E93">
            <w:pPr>
              <w:jc w:val="center"/>
              <w:rPr>
                <w:sz w:val="20"/>
                <w:szCs w:val="20"/>
              </w:rPr>
            </w:pPr>
            <w:r w:rsidRPr="002462DE">
              <w:rPr>
                <w:sz w:val="20"/>
                <w:szCs w:val="20"/>
              </w:rPr>
              <w:t>Forma lap</w:t>
            </w:r>
            <w:r w:rsidR="00543137">
              <w:rPr>
                <w:sz w:val="20"/>
                <w:szCs w:val="20"/>
              </w:rPr>
              <w:t xml:space="preserve"> MO</w:t>
            </w:r>
          </w:p>
        </w:tc>
        <w:sdt>
          <w:sdtPr>
            <w:rPr>
              <w:sz w:val="20"/>
              <w:szCs w:val="20"/>
            </w:rPr>
            <w:id w:val="971099753"/>
            <w14:checkbox>
              <w14:checked w14:val="0"/>
              <w14:checkedState w14:val="2612" w14:font="MS Gothic"/>
              <w14:uncheckedState w14:val="2610" w14:font="MS Gothic"/>
            </w14:checkbox>
          </w:sdtPr>
          <w:sdtContent>
            <w:tc>
              <w:tcPr>
                <w:tcW w:w="799" w:type="dxa"/>
                <w:shd w:val="clear" w:color="auto" w:fill="D2EBEB"/>
                <w:vAlign w:val="center"/>
              </w:tcPr>
              <w:p w14:paraId="3FD8FF4F" w14:textId="6C0F7159" w:rsidR="002300B8" w:rsidRPr="002462DE" w:rsidRDefault="002300B8" w:rsidP="00EE5E93">
                <w:pPr>
                  <w:jc w:val="center"/>
                  <w:rPr>
                    <w:sz w:val="20"/>
                    <w:szCs w:val="20"/>
                  </w:rPr>
                </w:pPr>
                <w:r w:rsidRPr="002462DE">
                  <w:rPr>
                    <w:rFonts w:ascii="MS Gothic" w:eastAsia="MS Gothic" w:hAnsi="MS Gothic" w:hint="eastAsia"/>
                    <w:sz w:val="20"/>
                    <w:szCs w:val="20"/>
                  </w:rPr>
                  <w:t>☐</w:t>
                </w:r>
              </w:p>
            </w:tc>
          </w:sdtContent>
        </w:sdt>
        <w:sdt>
          <w:sdtPr>
            <w:rPr>
              <w:sz w:val="20"/>
              <w:szCs w:val="20"/>
            </w:rPr>
            <w:id w:val="1580484092"/>
            <w14:checkbox>
              <w14:checked w14:val="0"/>
              <w14:checkedState w14:val="2612" w14:font="MS Gothic"/>
              <w14:uncheckedState w14:val="2610" w14:font="MS Gothic"/>
            </w14:checkbox>
          </w:sdtPr>
          <w:sdtContent>
            <w:tc>
              <w:tcPr>
                <w:tcW w:w="823" w:type="dxa"/>
                <w:shd w:val="clear" w:color="auto" w:fill="D2EBEB"/>
                <w:vAlign w:val="center"/>
              </w:tcPr>
              <w:p w14:paraId="311300E2" w14:textId="5AD1DB5A" w:rsidR="002300B8" w:rsidRPr="002462DE" w:rsidRDefault="002300B8" w:rsidP="00EE5E93">
                <w:pPr>
                  <w:jc w:val="center"/>
                  <w:rPr>
                    <w:sz w:val="20"/>
                    <w:szCs w:val="20"/>
                  </w:rPr>
                </w:pPr>
                <w:r w:rsidRPr="002462DE">
                  <w:rPr>
                    <w:rFonts w:ascii="MS Gothic" w:eastAsia="MS Gothic" w:hAnsi="MS Gothic" w:hint="eastAsia"/>
                    <w:sz w:val="20"/>
                    <w:szCs w:val="20"/>
                  </w:rPr>
                  <w:t>☐</w:t>
                </w:r>
              </w:p>
            </w:tc>
          </w:sdtContent>
        </w:sdt>
        <w:sdt>
          <w:sdtPr>
            <w:rPr>
              <w:sz w:val="20"/>
              <w:szCs w:val="20"/>
            </w:rPr>
            <w:id w:val="-1091242082"/>
            <w14:checkbox>
              <w14:checked w14:val="1"/>
              <w14:checkedState w14:val="2612" w14:font="MS Gothic"/>
              <w14:uncheckedState w14:val="2610" w14:font="MS Gothic"/>
            </w14:checkbox>
          </w:sdtPr>
          <w:sdtContent>
            <w:tc>
              <w:tcPr>
                <w:tcW w:w="823" w:type="dxa"/>
                <w:shd w:val="clear" w:color="auto" w:fill="D2EBEB"/>
                <w:vAlign w:val="center"/>
              </w:tcPr>
              <w:p w14:paraId="4115AD3A" w14:textId="19076D52" w:rsidR="002300B8" w:rsidRPr="002462DE" w:rsidRDefault="002300B8" w:rsidP="00EE5E93">
                <w:pPr>
                  <w:jc w:val="center"/>
                  <w:rPr>
                    <w:sz w:val="20"/>
                    <w:szCs w:val="20"/>
                  </w:rPr>
                </w:pPr>
                <w:r w:rsidRPr="002462DE">
                  <w:rPr>
                    <w:rFonts w:ascii="MS Gothic" w:eastAsia="MS Gothic" w:hAnsi="MS Gothic" w:hint="eastAsia"/>
                    <w:sz w:val="20"/>
                    <w:szCs w:val="20"/>
                  </w:rPr>
                  <w:t>☒</w:t>
                </w:r>
              </w:p>
            </w:tc>
          </w:sdtContent>
        </w:sdt>
        <w:sdt>
          <w:sdtPr>
            <w:rPr>
              <w:sz w:val="20"/>
              <w:szCs w:val="20"/>
            </w:rPr>
            <w:id w:val="-279953979"/>
            <w14:checkbox>
              <w14:checked w14:val="0"/>
              <w14:checkedState w14:val="2612" w14:font="MS Gothic"/>
              <w14:uncheckedState w14:val="2610" w14:font="MS Gothic"/>
            </w14:checkbox>
          </w:sdtPr>
          <w:sdtContent>
            <w:tc>
              <w:tcPr>
                <w:tcW w:w="823" w:type="dxa"/>
                <w:shd w:val="clear" w:color="auto" w:fill="D2EBEB"/>
                <w:vAlign w:val="center"/>
              </w:tcPr>
              <w:p w14:paraId="77A35CB7" w14:textId="0C4D1E79" w:rsidR="002300B8" w:rsidRPr="002462DE" w:rsidRDefault="002300B8" w:rsidP="00EE5E93">
                <w:pPr>
                  <w:jc w:val="center"/>
                  <w:rPr>
                    <w:sz w:val="20"/>
                    <w:szCs w:val="20"/>
                  </w:rPr>
                </w:pPr>
                <w:r w:rsidRPr="002462DE">
                  <w:rPr>
                    <w:rFonts w:ascii="MS Gothic" w:eastAsia="MS Gothic" w:hAnsi="MS Gothic" w:hint="eastAsia"/>
                    <w:sz w:val="20"/>
                    <w:szCs w:val="20"/>
                  </w:rPr>
                  <w:t>☐</w:t>
                </w:r>
              </w:p>
            </w:tc>
          </w:sdtContent>
        </w:sdt>
        <w:sdt>
          <w:sdtPr>
            <w:rPr>
              <w:sz w:val="20"/>
              <w:szCs w:val="20"/>
            </w:rPr>
            <w:id w:val="1644226900"/>
            <w14:checkbox>
              <w14:checked w14:val="0"/>
              <w14:checkedState w14:val="2612" w14:font="MS Gothic"/>
              <w14:uncheckedState w14:val="2610" w14:font="MS Gothic"/>
            </w14:checkbox>
          </w:sdtPr>
          <w:sdtContent>
            <w:tc>
              <w:tcPr>
                <w:tcW w:w="823" w:type="dxa"/>
                <w:shd w:val="clear" w:color="auto" w:fill="D2EBEB"/>
                <w:vAlign w:val="center"/>
              </w:tcPr>
              <w:p w14:paraId="5128BFBB" w14:textId="77777777" w:rsidR="002300B8" w:rsidRPr="002462DE" w:rsidRDefault="002300B8" w:rsidP="00EE5E93">
                <w:pPr>
                  <w:jc w:val="center"/>
                  <w:rPr>
                    <w:sz w:val="20"/>
                    <w:szCs w:val="20"/>
                  </w:rPr>
                </w:pPr>
                <w:r w:rsidRPr="002462DE">
                  <w:rPr>
                    <w:rFonts w:ascii="MS Gothic" w:eastAsia="MS Gothic" w:hAnsi="MS Gothic" w:hint="eastAsia"/>
                    <w:sz w:val="20"/>
                    <w:szCs w:val="20"/>
                  </w:rPr>
                  <w:t>☐</w:t>
                </w:r>
              </w:p>
            </w:tc>
          </w:sdtContent>
        </w:sdt>
        <w:sdt>
          <w:sdtPr>
            <w:rPr>
              <w:sz w:val="20"/>
              <w:szCs w:val="20"/>
            </w:rPr>
            <w:id w:val="-1643803522"/>
            <w14:checkbox>
              <w14:checked w14:val="0"/>
              <w14:checkedState w14:val="2612" w14:font="MS Gothic"/>
              <w14:uncheckedState w14:val="2610" w14:font="MS Gothic"/>
            </w14:checkbox>
          </w:sdtPr>
          <w:sdtContent>
            <w:tc>
              <w:tcPr>
                <w:tcW w:w="899" w:type="dxa"/>
                <w:shd w:val="clear" w:color="auto" w:fill="D2EBEB"/>
                <w:vAlign w:val="center"/>
              </w:tcPr>
              <w:p w14:paraId="2EBFA812" w14:textId="5F8EF6A7" w:rsidR="002300B8" w:rsidRPr="002462DE" w:rsidRDefault="002300B8" w:rsidP="00EE5E93">
                <w:pPr>
                  <w:jc w:val="center"/>
                  <w:rPr>
                    <w:sz w:val="20"/>
                    <w:szCs w:val="20"/>
                  </w:rPr>
                </w:pPr>
                <w:r w:rsidRPr="002462DE">
                  <w:rPr>
                    <w:rFonts w:ascii="MS Gothic" w:eastAsia="MS Gothic" w:hAnsi="MS Gothic" w:hint="eastAsia"/>
                    <w:sz w:val="20"/>
                    <w:szCs w:val="20"/>
                  </w:rPr>
                  <w:t>☐</w:t>
                </w:r>
              </w:p>
            </w:tc>
          </w:sdtContent>
        </w:sdt>
        <w:sdt>
          <w:sdtPr>
            <w:rPr>
              <w:sz w:val="20"/>
              <w:szCs w:val="20"/>
            </w:rPr>
            <w:id w:val="1433392602"/>
            <w14:checkbox>
              <w14:checked w14:val="0"/>
              <w14:checkedState w14:val="2612" w14:font="MS Gothic"/>
              <w14:uncheckedState w14:val="2610" w14:font="MS Gothic"/>
            </w14:checkbox>
          </w:sdtPr>
          <w:sdtContent>
            <w:tc>
              <w:tcPr>
                <w:tcW w:w="1012" w:type="dxa"/>
                <w:shd w:val="clear" w:color="auto" w:fill="D2EBEB"/>
                <w:vAlign w:val="center"/>
              </w:tcPr>
              <w:p w14:paraId="7F121141" w14:textId="42E1CFAE" w:rsidR="002300B8" w:rsidRPr="002462DE" w:rsidRDefault="002300B8" w:rsidP="00EE5E93">
                <w:pPr>
                  <w:jc w:val="center"/>
                  <w:rPr>
                    <w:sz w:val="20"/>
                    <w:szCs w:val="20"/>
                  </w:rPr>
                </w:pPr>
                <w:r w:rsidRPr="002462DE">
                  <w:rPr>
                    <w:rFonts w:ascii="MS Gothic" w:eastAsia="MS Gothic" w:hAnsi="MS Gothic" w:hint="eastAsia"/>
                    <w:sz w:val="20"/>
                    <w:szCs w:val="20"/>
                  </w:rPr>
                  <w:t>☐</w:t>
                </w:r>
              </w:p>
            </w:tc>
          </w:sdtContent>
        </w:sdt>
        <w:tc>
          <w:tcPr>
            <w:tcW w:w="1104" w:type="dxa"/>
            <w:shd w:val="clear" w:color="auto" w:fill="D2EBEB"/>
            <w:vAlign w:val="center"/>
          </w:tcPr>
          <w:p w14:paraId="23504E77" w14:textId="11F5001D" w:rsidR="002300B8" w:rsidRPr="002462DE" w:rsidRDefault="002300B8" w:rsidP="00EE5E93">
            <w:pPr>
              <w:jc w:val="center"/>
              <w:rPr>
                <w:sz w:val="20"/>
                <w:szCs w:val="20"/>
              </w:rPr>
            </w:pPr>
            <w:r w:rsidRPr="002462DE">
              <w:rPr>
                <w:sz w:val="20"/>
                <w:szCs w:val="20"/>
              </w:rPr>
              <w:lastRenderedPageBreak/>
              <w:t>Normal</w:t>
            </w:r>
          </w:p>
        </w:tc>
      </w:tr>
      <w:tr w:rsidR="002300B8" w:rsidRPr="002462DE" w14:paraId="76E71984" w14:textId="77777777" w:rsidTr="00EE5E93">
        <w:tc>
          <w:tcPr>
            <w:tcW w:w="717" w:type="dxa"/>
            <w:tcBorders>
              <w:right w:val="single" w:sz="18" w:space="0" w:color="auto"/>
            </w:tcBorders>
            <w:vAlign w:val="center"/>
          </w:tcPr>
          <w:p w14:paraId="33C7AF47" w14:textId="77777777" w:rsidR="002300B8" w:rsidRPr="002462DE" w:rsidRDefault="002300B8" w:rsidP="00EE5E93">
            <w:pPr>
              <w:jc w:val="center"/>
              <w:rPr>
                <w:sz w:val="20"/>
                <w:szCs w:val="20"/>
              </w:rPr>
            </w:pPr>
            <w:r w:rsidRPr="002462DE">
              <w:rPr>
                <w:sz w:val="20"/>
                <w:szCs w:val="20"/>
              </w:rPr>
              <w:lastRenderedPageBreak/>
              <w:t>7</w:t>
            </w:r>
          </w:p>
        </w:tc>
        <w:tc>
          <w:tcPr>
            <w:tcW w:w="2383" w:type="dxa"/>
            <w:tcBorders>
              <w:left w:val="single" w:sz="18" w:space="0" w:color="auto"/>
            </w:tcBorders>
            <w:vAlign w:val="center"/>
          </w:tcPr>
          <w:p w14:paraId="0E9C191A" w14:textId="6119D66A" w:rsidR="002300B8" w:rsidRPr="002462DE" w:rsidRDefault="006B2BF2" w:rsidP="00543137">
            <w:pPr>
              <w:jc w:val="center"/>
              <w:rPr>
                <w:sz w:val="20"/>
                <w:szCs w:val="20"/>
              </w:rPr>
            </w:pPr>
            <w:del w:id="574" w:author="Varga Ernő" w:date="2018-02-16T13:50:00Z">
              <w:r w:rsidRPr="002462DE" w:rsidDel="003F783E">
                <w:rPr>
                  <w:sz w:val="20"/>
                  <w:szCs w:val="20"/>
                </w:rPr>
                <w:delText xml:space="preserve">Support </w:delText>
              </w:r>
            </w:del>
            <w:ins w:id="575" w:author="Varga Ernő" w:date="2018-02-16T13:50:00Z">
              <w:r w:rsidR="003F783E">
                <w:rPr>
                  <w:sz w:val="20"/>
                  <w:szCs w:val="20"/>
                </w:rPr>
                <w:t>párna</w:t>
              </w:r>
              <w:r w:rsidR="003F783E" w:rsidRPr="002462DE">
                <w:rPr>
                  <w:sz w:val="20"/>
                  <w:szCs w:val="20"/>
                </w:rPr>
                <w:t xml:space="preserve"> </w:t>
              </w:r>
            </w:ins>
            <w:r w:rsidRPr="002462DE">
              <w:rPr>
                <w:sz w:val="20"/>
                <w:szCs w:val="20"/>
              </w:rPr>
              <w:t>lap</w:t>
            </w:r>
            <w:r w:rsidR="002300B8" w:rsidRPr="002462DE">
              <w:rPr>
                <w:sz w:val="20"/>
                <w:szCs w:val="20"/>
              </w:rPr>
              <w:t xml:space="preserve"> M</w:t>
            </w:r>
            <w:r w:rsidR="00543137">
              <w:rPr>
                <w:sz w:val="20"/>
                <w:szCs w:val="20"/>
              </w:rPr>
              <w:t>O</w:t>
            </w:r>
          </w:p>
        </w:tc>
        <w:sdt>
          <w:sdtPr>
            <w:rPr>
              <w:sz w:val="20"/>
              <w:szCs w:val="20"/>
            </w:rPr>
            <w:id w:val="1688245714"/>
            <w14:checkbox>
              <w14:checked w14:val="1"/>
              <w14:checkedState w14:val="2612" w14:font="MS Gothic"/>
              <w14:uncheckedState w14:val="2610" w14:font="MS Gothic"/>
            </w14:checkbox>
          </w:sdtPr>
          <w:sdtContent>
            <w:tc>
              <w:tcPr>
                <w:tcW w:w="799" w:type="dxa"/>
                <w:vAlign w:val="center"/>
              </w:tcPr>
              <w:p w14:paraId="356C34D4" w14:textId="441BC94E" w:rsidR="002300B8" w:rsidRPr="002462DE" w:rsidRDefault="002300B8" w:rsidP="00EE5E93">
                <w:pPr>
                  <w:jc w:val="center"/>
                  <w:rPr>
                    <w:sz w:val="20"/>
                    <w:szCs w:val="20"/>
                  </w:rPr>
                </w:pPr>
                <w:r w:rsidRPr="002462DE">
                  <w:rPr>
                    <w:rFonts w:ascii="MS Gothic" w:eastAsia="MS Gothic" w:hAnsi="MS Gothic" w:hint="eastAsia"/>
                    <w:sz w:val="20"/>
                    <w:szCs w:val="20"/>
                  </w:rPr>
                  <w:t>☒</w:t>
                </w:r>
              </w:p>
            </w:tc>
          </w:sdtContent>
        </w:sdt>
        <w:sdt>
          <w:sdtPr>
            <w:rPr>
              <w:sz w:val="20"/>
              <w:szCs w:val="20"/>
            </w:rPr>
            <w:id w:val="704992603"/>
            <w14:checkbox>
              <w14:checked w14:val="0"/>
              <w14:checkedState w14:val="2612" w14:font="MS Gothic"/>
              <w14:uncheckedState w14:val="2610" w14:font="MS Gothic"/>
            </w14:checkbox>
          </w:sdtPr>
          <w:sdtContent>
            <w:tc>
              <w:tcPr>
                <w:tcW w:w="823" w:type="dxa"/>
                <w:vAlign w:val="center"/>
              </w:tcPr>
              <w:p w14:paraId="157BB9EA" w14:textId="02C75DF5" w:rsidR="002300B8" w:rsidRPr="002462DE" w:rsidRDefault="002300B8" w:rsidP="00EE5E93">
                <w:pPr>
                  <w:jc w:val="center"/>
                  <w:rPr>
                    <w:sz w:val="20"/>
                    <w:szCs w:val="20"/>
                  </w:rPr>
                </w:pPr>
                <w:r w:rsidRPr="002462DE">
                  <w:rPr>
                    <w:rFonts w:ascii="MS Gothic" w:eastAsia="MS Gothic" w:hAnsi="MS Gothic" w:hint="eastAsia"/>
                    <w:sz w:val="20"/>
                    <w:szCs w:val="20"/>
                  </w:rPr>
                  <w:t>☐</w:t>
                </w:r>
              </w:p>
            </w:tc>
          </w:sdtContent>
        </w:sdt>
        <w:sdt>
          <w:sdtPr>
            <w:rPr>
              <w:sz w:val="20"/>
              <w:szCs w:val="20"/>
            </w:rPr>
            <w:id w:val="-873301875"/>
            <w14:checkbox>
              <w14:checked w14:val="0"/>
              <w14:checkedState w14:val="2612" w14:font="MS Gothic"/>
              <w14:uncheckedState w14:val="2610" w14:font="MS Gothic"/>
            </w14:checkbox>
          </w:sdtPr>
          <w:sdtContent>
            <w:tc>
              <w:tcPr>
                <w:tcW w:w="823" w:type="dxa"/>
                <w:vAlign w:val="center"/>
              </w:tcPr>
              <w:p w14:paraId="4697F3B7" w14:textId="4AEE980B" w:rsidR="002300B8" w:rsidRPr="002462DE" w:rsidRDefault="002300B8" w:rsidP="00EE5E93">
                <w:pPr>
                  <w:jc w:val="center"/>
                  <w:rPr>
                    <w:sz w:val="20"/>
                    <w:szCs w:val="20"/>
                  </w:rPr>
                </w:pPr>
                <w:r w:rsidRPr="002462DE">
                  <w:rPr>
                    <w:rFonts w:ascii="MS Gothic" w:eastAsia="MS Gothic" w:hAnsi="MS Gothic" w:hint="eastAsia"/>
                    <w:sz w:val="20"/>
                    <w:szCs w:val="20"/>
                  </w:rPr>
                  <w:t>☐</w:t>
                </w:r>
              </w:p>
            </w:tc>
          </w:sdtContent>
        </w:sdt>
        <w:sdt>
          <w:sdtPr>
            <w:rPr>
              <w:sz w:val="20"/>
              <w:szCs w:val="20"/>
            </w:rPr>
            <w:id w:val="-665478365"/>
            <w14:checkbox>
              <w14:checked w14:val="0"/>
              <w14:checkedState w14:val="2612" w14:font="MS Gothic"/>
              <w14:uncheckedState w14:val="2610" w14:font="MS Gothic"/>
            </w14:checkbox>
          </w:sdtPr>
          <w:sdtContent>
            <w:tc>
              <w:tcPr>
                <w:tcW w:w="823" w:type="dxa"/>
                <w:vAlign w:val="center"/>
              </w:tcPr>
              <w:p w14:paraId="4E6D85AD" w14:textId="77777777" w:rsidR="002300B8" w:rsidRPr="002462DE" w:rsidRDefault="002300B8" w:rsidP="00EE5E93">
                <w:pPr>
                  <w:jc w:val="center"/>
                  <w:rPr>
                    <w:sz w:val="20"/>
                    <w:szCs w:val="20"/>
                  </w:rPr>
                </w:pPr>
                <w:r w:rsidRPr="002462DE">
                  <w:rPr>
                    <w:rFonts w:ascii="MS Gothic" w:eastAsia="MS Gothic" w:hAnsi="MS Gothic" w:hint="eastAsia"/>
                    <w:sz w:val="20"/>
                    <w:szCs w:val="20"/>
                  </w:rPr>
                  <w:t>☐</w:t>
                </w:r>
              </w:p>
            </w:tc>
          </w:sdtContent>
        </w:sdt>
        <w:sdt>
          <w:sdtPr>
            <w:rPr>
              <w:sz w:val="20"/>
              <w:szCs w:val="20"/>
            </w:rPr>
            <w:id w:val="-1798435019"/>
            <w14:checkbox>
              <w14:checked w14:val="0"/>
              <w14:checkedState w14:val="2612" w14:font="MS Gothic"/>
              <w14:uncheckedState w14:val="2610" w14:font="MS Gothic"/>
            </w14:checkbox>
          </w:sdtPr>
          <w:sdtContent>
            <w:tc>
              <w:tcPr>
                <w:tcW w:w="823" w:type="dxa"/>
                <w:vAlign w:val="center"/>
              </w:tcPr>
              <w:p w14:paraId="5AAE21A7" w14:textId="77777777" w:rsidR="002300B8" w:rsidRPr="002462DE" w:rsidRDefault="002300B8" w:rsidP="00EE5E93">
                <w:pPr>
                  <w:jc w:val="center"/>
                  <w:rPr>
                    <w:sz w:val="20"/>
                    <w:szCs w:val="20"/>
                  </w:rPr>
                </w:pPr>
                <w:r w:rsidRPr="002462DE">
                  <w:rPr>
                    <w:rFonts w:ascii="MS Gothic" w:eastAsia="MS Gothic" w:hAnsi="MS Gothic" w:hint="eastAsia"/>
                    <w:sz w:val="20"/>
                    <w:szCs w:val="20"/>
                  </w:rPr>
                  <w:t>☐</w:t>
                </w:r>
              </w:p>
            </w:tc>
          </w:sdtContent>
        </w:sdt>
        <w:sdt>
          <w:sdtPr>
            <w:rPr>
              <w:sz w:val="20"/>
              <w:szCs w:val="20"/>
            </w:rPr>
            <w:id w:val="1919278298"/>
            <w14:checkbox>
              <w14:checked w14:val="0"/>
              <w14:checkedState w14:val="2612" w14:font="MS Gothic"/>
              <w14:uncheckedState w14:val="2610" w14:font="MS Gothic"/>
            </w14:checkbox>
          </w:sdtPr>
          <w:sdtContent>
            <w:tc>
              <w:tcPr>
                <w:tcW w:w="899" w:type="dxa"/>
                <w:vAlign w:val="center"/>
              </w:tcPr>
              <w:p w14:paraId="4582D328" w14:textId="357B80EF" w:rsidR="002300B8" w:rsidRPr="002462DE" w:rsidRDefault="002300B8" w:rsidP="00EE5E93">
                <w:pPr>
                  <w:jc w:val="center"/>
                  <w:rPr>
                    <w:sz w:val="20"/>
                    <w:szCs w:val="20"/>
                  </w:rPr>
                </w:pPr>
                <w:r w:rsidRPr="002462DE">
                  <w:rPr>
                    <w:rFonts w:ascii="MS Gothic" w:eastAsia="MS Gothic" w:hAnsi="MS Gothic" w:hint="eastAsia"/>
                    <w:sz w:val="20"/>
                    <w:szCs w:val="20"/>
                  </w:rPr>
                  <w:t>☐</w:t>
                </w:r>
              </w:p>
            </w:tc>
          </w:sdtContent>
        </w:sdt>
        <w:sdt>
          <w:sdtPr>
            <w:rPr>
              <w:sz w:val="20"/>
              <w:szCs w:val="20"/>
            </w:rPr>
            <w:id w:val="-674114957"/>
            <w14:checkbox>
              <w14:checked w14:val="0"/>
              <w14:checkedState w14:val="2612" w14:font="MS Gothic"/>
              <w14:uncheckedState w14:val="2610" w14:font="MS Gothic"/>
            </w14:checkbox>
          </w:sdtPr>
          <w:sdtContent>
            <w:tc>
              <w:tcPr>
                <w:tcW w:w="1012" w:type="dxa"/>
                <w:vAlign w:val="center"/>
              </w:tcPr>
              <w:p w14:paraId="1A5C2694" w14:textId="00A162DC" w:rsidR="002300B8" w:rsidRPr="002462DE" w:rsidRDefault="002300B8" w:rsidP="00EE5E93">
                <w:pPr>
                  <w:jc w:val="center"/>
                  <w:rPr>
                    <w:sz w:val="20"/>
                    <w:szCs w:val="20"/>
                  </w:rPr>
                </w:pPr>
                <w:r w:rsidRPr="002462DE">
                  <w:rPr>
                    <w:rFonts w:ascii="MS Gothic" w:eastAsia="MS Gothic" w:hAnsi="MS Gothic" w:hint="eastAsia"/>
                    <w:sz w:val="20"/>
                    <w:szCs w:val="20"/>
                  </w:rPr>
                  <w:t>☐</w:t>
                </w:r>
              </w:p>
            </w:tc>
          </w:sdtContent>
        </w:sdt>
        <w:tc>
          <w:tcPr>
            <w:tcW w:w="1104" w:type="dxa"/>
            <w:vAlign w:val="center"/>
          </w:tcPr>
          <w:p w14:paraId="654DDB68" w14:textId="732CD7B5" w:rsidR="002300B8" w:rsidRPr="002462DE" w:rsidRDefault="002300B8" w:rsidP="00EE5E93">
            <w:pPr>
              <w:jc w:val="center"/>
              <w:rPr>
                <w:sz w:val="20"/>
                <w:szCs w:val="20"/>
              </w:rPr>
            </w:pPr>
            <w:r w:rsidRPr="002462DE">
              <w:rPr>
                <w:sz w:val="20"/>
                <w:szCs w:val="20"/>
              </w:rPr>
              <w:t>Normal</w:t>
            </w:r>
          </w:p>
        </w:tc>
      </w:tr>
      <w:tr w:rsidR="002300B8" w:rsidRPr="002462DE" w14:paraId="07C91000" w14:textId="77777777" w:rsidTr="00EE5E93">
        <w:tc>
          <w:tcPr>
            <w:tcW w:w="717" w:type="dxa"/>
            <w:tcBorders>
              <w:right w:val="single" w:sz="18" w:space="0" w:color="auto"/>
            </w:tcBorders>
            <w:shd w:val="clear" w:color="auto" w:fill="D2EBEB"/>
            <w:vAlign w:val="center"/>
          </w:tcPr>
          <w:p w14:paraId="1ACADD02" w14:textId="77777777" w:rsidR="002300B8" w:rsidRPr="002462DE" w:rsidRDefault="002300B8" w:rsidP="00EE5E93">
            <w:pPr>
              <w:jc w:val="center"/>
              <w:rPr>
                <w:sz w:val="20"/>
                <w:szCs w:val="20"/>
              </w:rPr>
            </w:pPr>
            <w:r w:rsidRPr="002462DE">
              <w:rPr>
                <w:sz w:val="20"/>
                <w:szCs w:val="20"/>
              </w:rPr>
              <w:t>8</w:t>
            </w:r>
          </w:p>
        </w:tc>
        <w:tc>
          <w:tcPr>
            <w:tcW w:w="2383" w:type="dxa"/>
            <w:tcBorders>
              <w:left w:val="single" w:sz="18" w:space="0" w:color="auto"/>
            </w:tcBorders>
            <w:shd w:val="clear" w:color="auto" w:fill="D2EBEB"/>
            <w:vAlign w:val="center"/>
          </w:tcPr>
          <w:p w14:paraId="738D5989" w14:textId="0421CB76" w:rsidR="002300B8" w:rsidRPr="002462DE" w:rsidRDefault="006B2BF2" w:rsidP="007E637C">
            <w:pPr>
              <w:jc w:val="center"/>
              <w:rPr>
                <w:sz w:val="20"/>
                <w:szCs w:val="20"/>
              </w:rPr>
            </w:pPr>
            <w:r w:rsidRPr="002462DE">
              <w:rPr>
                <w:sz w:val="20"/>
                <w:szCs w:val="20"/>
              </w:rPr>
              <w:t xml:space="preserve">Távtartó </w:t>
            </w:r>
            <w:del w:id="576" w:author="Varga Ernő" w:date="2018-02-16T13:50:00Z">
              <w:r w:rsidRPr="002462DE" w:rsidDel="007E637C">
                <w:rPr>
                  <w:sz w:val="20"/>
                  <w:szCs w:val="20"/>
                </w:rPr>
                <w:delText>lap</w:delText>
              </w:r>
            </w:del>
            <w:ins w:id="577" w:author="Varga Ernő" w:date="2018-02-16T13:50:00Z">
              <w:r w:rsidR="007E637C">
                <w:rPr>
                  <w:sz w:val="20"/>
                  <w:szCs w:val="20"/>
                </w:rPr>
                <w:t>tégla</w:t>
              </w:r>
            </w:ins>
          </w:p>
        </w:tc>
        <w:sdt>
          <w:sdtPr>
            <w:rPr>
              <w:sz w:val="20"/>
              <w:szCs w:val="20"/>
            </w:rPr>
            <w:id w:val="1864712621"/>
            <w14:checkbox>
              <w14:checked w14:val="1"/>
              <w14:checkedState w14:val="2612" w14:font="MS Gothic"/>
              <w14:uncheckedState w14:val="2610" w14:font="MS Gothic"/>
            </w14:checkbox>
          </w:sdtPr>
          <w:sdtContent>
            <w:tc>
              <w:tcPr>
                <w:tcW w:w="799" w:type="dxa"/>
                <w:shd w:val="clear" w:color="auto" w:fill="D2EBEB"/>
                <w:vAlign w:val="center"/>
              </w:tcPr>
              <w:p w14:paraId="3A83507C" w14:textId="5D50D557" w:rsidR="002300B8" w:rsidRPr="002462DE" w:rsidRDefault="002300B8" w:rsidP="00EE5E93">
                <w:pPr>
                  <w:jc w:val="center"/>
                  <w:rPr>
                    <w:sz w:val="20"/>
                    <w:szCs w:val="20"/>
                  </w:rPr>
                </w:pPr>
                <w:r w:rsidRPr="002462DE">
                  <w:rPr>
                    <w:rFonts w:ascii="MS Gothic" w:eastAsia="MS Gothic" w:hAnsi="MS Gothic" w:hint="eastAsia"/>
                    <w:sz w:val="20"/>
                    <w:szCs w:val="20"/>
                  </w:rPr>
                  <w:t>☒</w:t>
                </w:r>
              </w:p>
            </w:tc>
          </w:sdtContent>
        </w:sdt>
        <w:sdt>
          <w:sdtPr>
            <w:rPr>
              <w:sz w:val="20"/>
              <w:szCs w:val="20"/>
            </w:rPr>
            <w:id w:val="-732238264"/>
            <w14:checkbox>
              <w14:checked w14:val="0"/>
              <w14:checkedState w14:val="2612" w14:font="MS Gothic"/>
              <w14:uncheckedState w14:val="2610" w14:font="MS Gothic"/>
            </w14:checkbox>
          </w:sdtPr>
          <w:sdtContent>
            <w:tc>
              <w:tcPr>
                <w:tcW w:w="823" w:type="dxa"/>
                <w:shd w:val="clear" w:color="auto" w:fill="D2EBEB"/>
                <w:vAlign w:val="center"/>
              </w:tcPr>
              <w:p w14:paraId="10B0C55F" w14:textId="158F18B3" w:rsidR="002300B8" w:rsidRPr="002462DE" w:rsidRDefault="002300B8" w:rsidP="00EE5E93">
                <w:pPr>
                  <w:jc w:val="center"/>
                  <w:rPr>
                    <w:sz w:val="20"/>
                    <w:szCs w:val="20"/>
                  </w:rPr>
                </w:pPr>
                <w:r w:rsidRPr="002462DE">
                  <w:rPr>
                    <w:rFonts w:ascii="MS Gothic" w:eastAsia="MS Gothic" w:hAnsi="MS Gothic" w:hint="eastAsia"/>
                    <w:sz w:val="20"/>
                    <w:szCs w:val="20"/>
                  </w:rPr>
                  <w:t>☐</w:t>
                </w:r>
              </w:p>
            </w:tc>
          </w:sdtContent>
        </w:sdt>
        <w:sdt>
          <w:sdtPr>
            <w:rPr>
              <w:sz w:val="20"/>
              <w:szCs w:val="20"/>
            </w:rPr>
            <w:id w:val="614026097"/>
            <w14:checkbox>
              <w14:checked w14:val="0"/>
              <w14:checkedState w14:val="2612" w14:font="MS Gothic"/>
              <w14:uncheckedState w14:val="2610" w14:font="MS Gothic"/>
            </w14:checkbox>
          </w:sdtPr>
          <w:sdtContent>
            <w:tc>
              <w:tcPr>
                <w:tcW w:w="823" w:type="dxa"/>
                <w:shd w:val="clear" w:color="auto" w:fill="D2EBEB"/>
                <w:vAlign w:val="center"/>
              </w:tcPr>
              <w:p w14:paraId="689096DD" w14:textId="77777777" w:rsidR="002300B8" w:rsidRPr="002462DE" w:rsidRDefault="002300B8" w:rsidP="00EE5E93">
                <w:pPr>
                  <w:jc w:val="center"/>
                  <w:rPr>
                    <w:sz w:val="20"/>
                    <w:szCs w:val="20"/>
                  </w:rPr>
                </w:pPr>
                <w:r w:rsidRPr="002462DE">
                  <w:rPr>
                    <w:rFonts w:ascii="MS Gothic" w:eastAsia="MS Gothic" w:hAnsi="MS Gothic" w:hint="eastAsia"/>
                    <w:sz w:val="20"/>
                    <w:szCs w:val="20"/>
                  </w:rPr>
                  <w:t>☐</w:t>
                </w:r>
              </w:p>
            </w:tc>
          </w:sdtContent>
        </w:sdt>
        <w:sdt>
          <w:sdtPr>
            <w:rPr>
              <w:sz w:val="20"/>
              <w:szCs w:val="20"/>
            </w:rPr>
            <w:id w:val="2079244179"/>
            <w14:checkbox>
              <w14:checked w14:val="0"/>
              <w14:checkedState w14:val="2612" w14:font="MS Gothic"/>
              <w14:uncheckedState w14:val="2610" w14:font="MS Gothic"/>
            </w14:checkbox>
          </w:sdtPr>
          <w:sdtContent>
            <w:tc>
              <w:tcPr>
                <w:tcW w:w="823" w:type="dxa"/>
                <w:shd w:val="clear" w:color="auto" w:fill="D2EBEB"/>
                <w:vAlign w:val="center"/>
              </w:tcPr>
              <w:p w14:paraId="0DF895D2" w14:textId="77777777" w:rsidR="002300B8" w:rsidRPr="002462DE" w:rsidRDefault="002300B8" w:rsidP="00EE5E93">
                <w:pPr>
                  <w:jc w:val="center"/>
                  <w:rPr>
                    <w:sz w:val="20"/>
                    <w:szCs w:val="20"/>
                  </w:rPr>
                </w:pPr>
                <w:r w:rsidRPr="002462DE">
                  <w:rPr>
                    <w:rFonts w:ascii="MS Gothic" w:eastAsia="MS Gothic" w:hAnsi="MS Gothic" w:hint="eastAsia"/>
                    <w:sz w:val="20"/>
                    <w:szCs w:val="20"/>
                  </w:rPr>
                  <w:t>☐</w:t>
                </w:r>
              </w:p>
            </w:tc>
          </w:sdtContent>
        </w:sdt>
        <w:sdt>
          <w:sdtPr>
            <w:rPr>
              <w:sz w:val="20"/>
              <w:szCs w:val="20"/>
            </w:rPr>
            <w:id w:val="-1371445703"/>
            <w14:checkbox>
              <w14:checked w14:val="0"/>
              <w14:checkedState w14:val="2612" w14:font="MS Gothic"/>
              <w14:uncheckedState w14:val="2610" w14:font="MS Gothic"/>
            </w14:checkbox>
          </w:sdtPr>
          <w:sdtContent>
            <w:tc>
              <w:tcPr>
                <w:tcW w:w="823" w:type="dxa"/>
                <w:shd w:val="clear" w:color="auto" w:fill="D2EBEB"/>
                <w:vAlign w:val="center"/>
              </w:tcPr>
              <w:p w14:paraId="14986498" w14:textId="77777777" w:rsidR="002300B8" w:rsidRPr="002462DE" w:rsidRDefault="002300B8" w:rsidP="00EE5E93">
                <w:pPr>
                  <w:jc w:val="center"/>
                  <w:rPr>
                    <w:sz w:val="20"/>
                    <w:szCs w:val="20"/>
                  </w:rPr>
                </w:pPr>
                <w:r w:rsidRPr="002462DE">
                  <w:rPr>
                    <w:rFonts w:ascii="MS Gothic" w:eastAsia="MS Gothic" w:hAnsi="MS Gothic" w:hint="eastAsia"/>
                    <w:sz w:val="20"/>
                    <w:szCs w:val="20"/>
                  </w:rPr>
                  <w:t>☐</w:t>
                </w:r>
              </w:p>
            </w:tc>
          </w:sdtContent>
        </w:sdt>
        <w:sdt>
          <w:sdtPr>
            <w:rPr>
              <w:sz w:val="20"/>
              <w:szCs w:val="20"/>
            </w:rPr>
            <w:id w:val="-866915764"/>
            <w14:checkbox>
              <w14:checked w14:val="0"/>
              <w14:checkedState w14:val="2612" w14:font="MS Gothic"/>
              <w14:uncheckedState w14:val="2610" w14:font="MS Gothic"/>
            </w14:checkbox>
          </w:sdtPr>
          <w:sdtContent>
            <w:tc>
              <w:tcPr>
                <w:tcW w:w="899" w:type="dxa"/>
                <w:shd w:val="clear" w:color="auto" w:fill="D2EBEB"/>
                <w:vAlign w:val="center"/>
              </w:tcPr>
              <w:p w14:paraId="55BB5793" w14:textId="387E5727" w:rsidR="002300B8" w:rsidRPr="002462DE" w:rsidRDefault="002300B8" w:rsidP="00EE5E93">
                <w:pPr>
                  <w:jc w:val="center"/>
                  <w:rPr>
                    <w:sz w:val="20"/>
                    <w:szCs w:val="20"/>
                  </w:rPr>
                </w:pPr>
                <w:r w:rsidRPr="002462DE">
                  <w:rPr>
                    <w:rFonts w:ascii="MS Gothic" w:eastAsia="MS Gothic" w:hAnsi="MS Gothic" w:hint="eastAsia"/>
                    <w:sz w:val="20"/>
                    <w:szCs w:val="20"/>
                  </w:rPr>
                  <w:t>☐</w:t>
                </w:r>
              </w:p>
            </w:tc>
          </w:sdtContent>
        </w:sdt>
        <w:sdt>
          <w:sdtPr>
            <w:rPr>
              <w:sz w:val="20"/>
              <w:szCs w:val="20"/>
            </w:rPr>
            <w:id w:val="-1800206774"/>
            <w14:checkbox>
              <w14:checked w14:val="0"/>
              <w14:checkedState w14:val="2612" w14:font="MS Gothic"/>
              <w14:uncheckedState w14:val="2610" w14:font="MS Gothic"/>
            </w14:checkbox>
          </w:sdtPr>
          <w:sdtContent>
            <w:tc>
              <w:tcPr>
                <w:tcW w:w="1012" w:type="dxa"/>
                <w:shd w:val="clear" w:color="auto" w:fill="D2EBEB"/>
                <w:vAlign w:val="center"/>
              </w:tcPr>
              <w:p w14:paraId="3AC315D9" w14:textId="4A909328" w:rsidR="002300B8" w:rsidRPr="002462DE" w:rsidRDefault="002300B8" w:rsidP="00EE5E93">
                <w:pPr>
                  <w:jc w:val="center"/>
                  <w:rPr>
                    <w:sz w:val="20"/>
                    <w:szCs w:val="20"/>
                  </w:rPr>
                </w:pPr>
                <w:r w:rsidRPr="002462DE">
                  <w:rPr>
                    <w:rFonts w:ascii="MS Gothic" w:eastAsia="MS Gothic" w:hAnsi="MS Gothic" w:hint="eastAsia"/>
                    <w:sz w:val="20"/>
                    <w:szCs w:val="20"/>
                  </w:rPr>
                  <w:t>☐</w:t>
                </w:r>
              </w:p>
            </w:tc>
          </w:sdtContent>
        </w:sdt>
        <w:tc>
          <w:tcPr>
            <w:tcW w:w="1104" w:type="dxa"/>
            <w:shd w:val="clear" w:color="auto" w:fill="D2EBEB"/>
            <w:vAlign w:val="center"/>
          </w:tcPr>
          <w:p w14:paraId="3557E3C0" w14:textId="5C40BDED" w:rsidR="002300B8" w:rsidRPr="002462DE" w:rsidRDefault="002300B8" w:rsidP="00EE5E93">
            <w:pPr>
              <w:jc w:val="center"/>
              <w:rPr>
                <w:sz w:val="20"/>
                <w:szCs w:val="20"/>
              </w:rPr>
            </w:pPr>
            <w:r w:rsidRPr="002462DE">
              <w:rPr>
                <w:sz w:val="20"/>
                <w:szCs w:val="20"/>
              </w:rPr>
              <w:t>Normal</w:t>
            </w:r>
          </w:p>
        </w:tc>
      </w:tr>
      <w:tr w:rsidR="002300B8" w:rsidRPr="002462DE" w14:paraId="4221632E" w14:textId="77777777" w:rsidTr="00EE5E93">
        <w:tc>
          <w:tcPr>
            <w:tcW w:w="717" w:type="dxa"/>
            <w:tcBorders>
              <w:right w:val="single" w:sz="18" w:space="0" w:color="auto"/>
            </w:tcBorders>
            <w:vAlign w:val="center"/>
          </w:tcPr>
          <w:p w14:paraId="47777BE8" w14:textId="77777777" w:rsidR="002300B8" w:rsidRPr="002462DE" w:rsidRDefault="002300B8" w:rsidP="00EE5E93">
            <w:pPr>
              <w:jc w:val="center"/>
              <w:rPr>
                <w:sz w:val="20"/>
                <w:szCs w:val="20"/>
              </w:rPr>
            </w:pPr>
            <w:r w:rsidRPr="002462DE">
              <w:rPr>
                <w:sz w:val="20"/>
                <w:szCs w:val="20"/>
              </w:rPr>
              <w:t>9</w:t>
            </w:r>
          </w:p>
        </w:tc>
        <w:tc>
          <w:tcPr>
            <w:tcW w:w="2383" w:type="dxa"/>
            <w:tcBorders>
              <w:left w:val="single" w:sz="18" w:space="0" w:color="auto"/>
            </w:tcBorders>
            <w:vAlign w:val="center"/>
          </w:tcPr>
          <w:p w14:paraId="4DD95E0E" w14:textId="3E720E89" w:rsidR="002300B8" w:rsidRPr="002462DE" w:rsidRDefault="006B2BF2" w:rsidP="00EE5E93">
            <w:pPr>
              <w:jc w:val="center"/>
              <w:rPr>
                <w:sz w:val="20"/>
                <w:szCs w:val="20"/>
              </w:rPr>
            </w:pPr>
            <w:r w:rsidRPr="002462DE">
              <w:rPr>
                <w:sz w:val="20"/>
                <w:szCs w:val="20"/>
              </w:rPr>
              <w:t>Kidobó tartólap</w:t>
            </w:r>
          </w:p>
        </w:tc>
        <w:sdt>
          <w:sdtPr>
            <w:rPr>
              <w:sz w:val="20"/>
              <w:szCs w:val="20"/>
            </w:rPr>
            <w:id w:val="-1161778215"/>
            <w14:checkbox>
              <w14:checked w14:val="0"/>
              <w14:checkedState w14:val="2612" w14:font="MS Gothic"/>
              <w14:uncheckedState w14:val="2610" w14:font="MS Gothic"/>
            </w14:checkbox>
          </w:sdtPr>
          <w:sdtContent>
            <w:tc>
              <w:tcPr>
                <w:tcW w:w="799" w:type="dxa"/>
                <w:vAlign w:val="center"/>
              </w:tcPr>
              <w:p w14:paraId="3100F431" w14:textId="44510F0B" w:rsidR="002300B8" w:rsidRPr="002462DE" w:rsidRDefault="002300B8" w:rsidP="00EE5E93">
                <w:pPr>
                  <w:jc w:val="center"/>
                  <w:rPr>
                    <w:sz w:val="20"/>
                    <w:szCs w:val="20"/>
                  </w:rPr>
                </w:pPr>
                <w:r w:rsidRPr="002462DE">
                  <w:rPr>
                    <w:rFonts w:ascii="MS Gothic" w:eastAsia="MS Gothic" w:hAnsi="MS Gothic" w:hint="eastAsia"/>
                    <w:sz w:val="20"/>
                    <w:szCs w:val="20"/>
                  </w:rPr>
                  <w:t>☐</w:t>
                </w:r>
              </w:p>
            </w:tc>
          </w:sdtContent>
        </w:sdt>
        <w:sdt>
          <w:sdtPr>
            <w:rPr>
              <w:sz w:val="20"/>
              <w:szCs w:val="20"/>
            </w:rPr>
            <w:id w:val="-1229298415"/>
            <w14:checkbox>
              <w14:checked w14:val="0"/>
              <w14:checkedState w14:val="2612" w14:font="MS Gothic"/>
              <w14:uncheckedState w14:val="2610" w14:font="MS Gothic"/>
            </w14:checkbox>
          </w:sdtPr>
          <w:sdtContent>
            <w:tc>
              <w:tcPr>
                <w:tcW w:w="823" w:type="dxa"/>
                <w:vAlign w:val="center"/>
              </w:tcPr>
              <w:p w14:paraId="26FA12B5" w14:textId="5AB370F3" w:rsidR="002300B8" w:rsidRPr="002462DE" w:rsidRDefault="002300B8" w:rsidP="00EE5E93">
                <w:pPr>
                  <w:jc w:val="center"/>
                  <w:rPr>
                    <w:sz w:val="20"/>
                    <w:szCs w:val="20"/>
                  </w:rPr>
                </w:pPr>
                <w:r w:rsidRPr="002462DE">
                  <w:rPr>
                    <w:rFonts w:ascii="MS Gothic" w:eastAsia="MS Gothic" w:hAnsi="MS Gothic" w:hint="eastAsia"/>
                    <w:sz w:val="20"/>
                    <w:szCs w:val="20"/>
                  </w:rPr>
                  <w:t>☐</w:t>
                </w:r>
              </w:p>
            </w:tc>
          </w:sdtContent>
        </w:sdt>
        <w:sdt>
          <w:sdtPr>
            <w:rPr>
              <w:sz w:val="20"/>
              <w:szCs w:val="20"/>
            </w:rPr>
            <w:id w:val="1978027774"/>
            <w14:checkbox>
              <w14:checked w14:val="0"/>
              <w14:checkedState w14:val="2612" w14:font="MS Gothic"/>
              <w14:uncheckedState w14:val="2610" w14:font="MS Gothic"/>
            </w14:checkbox>
          </w:sdtPr>
          <w:sdtContent>
            <w:tc>
              <w:tcPr>
                <w:tcW w:w="823" w:type="dxa"/>
                <w:vAlign w:val="center"/>
              </w:tcPr>
              <w:p w14:paraId="62AC7880" w14:textId="77777777" w:rsidR="002300B8" w:rsidRPr="002462DE" w:rsidRDefault="002300B8" w:rsidP="00EE5E93">
                <w:pPr>
                  <w:jc w:val="center"/>
                  <w:rPr>
                    <w:sz w:val="20"/>
                    <w:szCs w:val="20"/>
                  </w:rPr>
                </w:pPr>
                <w:r w:rsidRPr="002462DE">
                  <w:rPr>
                    <w:rFonts w:ascii="MS Gothic" w:eastAsia="MS Gothic" w:hAnsi="MS Gothic" w:hint="eastAsia"/>
                    <w:sz w:val="20"/>
                    <w:szCs w:val="20"/>
                  </w:rPr>
                  <w:t>☐</w:t>
                </w:r>
              </w:p>
            </w:tc>
          </w:sdtContent>
        </w:sdt>
        <w:sdt>
          <w:sdtPr>
            <w:rPr>
              <w:sz w:val="20"/>
              <w:szCs w:val="20"/>
            </w:rPr>
            <w:id w:val="515122984"/>
            <w14:checkbox>
              <w14:checked w14:val="1"/>
              <w14:checkedState w14:val="2612" w14:font="MS Gothic"/>
              <w14:uncheckedState w14:val="2610" w14:font="MS Gothic"/>
            </w14:checkbox>
          </w:sdtPr>
          <w:sdtContent>
            <w:tc>
              <w:tcPr>
                <w:tcW w:w="823" w:type="dxa"/>
                <w:vAlign w:val="center"/>
              </w:tcPr>
              <w:p w14:paraId="0D97C309" w14:textId="49785DF4" w:rsidR="002300B8" w:rsidRPr="002462DE" w:rsidRDefault="002300B8" w:rsidP="00EE5E93">
                <w:pPr>
                  <w:jc w:val="center"/>
                  <w:rPr>
                    <w:sz w:val="20"/>
                    <w:szCs w:val="20"/>
                  </w:rPr>
                </w:pPr>
                <w:r w:rsidRPr="002462DE">
                  <w:rPr>
                    <w:rFonts w:ascii="MS Gothic" w:eastAsia="MS Gothic" w:hAnsi="MS Gothic" w:hint="eastAsia"/>
                    <w:sz w:val="20"/>
                    <w:szCs w:val="20"/>
                  </w:rPr>
                  <w:t>☒</w:t>
                </w:r>
              </w:p>
            </w:tc>
          </w:sdtContent>
        </w:sdt>
        <w:sdt>
          <w:sdtPr>
            <w:rPr>
              <w:sz w:val="20"/>
              <w:szCs w:val="20"/>
            </w:rPr>
            <w:id w:val="-160390942"/>
            <w14:checkbox>
              <w14:checked w14:val="0"/>
              <w14:checkedState w14:val="2612" w14:font="MS Gothic"/>
              <w14:uncheckedState w14:val="2610" w14:font="MS Gothic"/>
            </w14:checkbox>
          </w:sdtPr>
          <w:sdtContent>
            <w:tc>
              <w:tcPr>
                <w:tcW w:w="823" w:type="dxa"/>
                <w:vAlign w:val="center"/>
              </w:tcPr>
              <w:p w14:paraId="1221DF67" w14:textId="77777777" w:rsidR="002300B8" w:rsidRPr="002462DE" w:rsidRDefault="002300B8" w:rsidP="00EE5E93">
                <w:pPr>
                  <w:jc w:val="center"/>
                  <w:rPr>
                    <w:sz w:val="20"/>
                    <w:szCs w:val="20"/>
                  </w:rPr>
                </w:pPr>
                <w:r w:rsidRPr="002462DE">
                  <w:rPr>
                    <w:rFonts w:ascii="MS Gothic" w:eastAsia="MS Gothic" w:hAnsi="MS Gothic" w:hint="eastAsia"/>
                    <w:sz w:val="20"/>
                    <w:szCs w:val="20"/>
                  </w:rPr>
                  <w:t>☐</w:t>
                </w:r>
              </w:p>
            </w:tc>
          </w:sdtContent>
        </w:sdt>
        <w:sdt>
          <w:sdtPr>
            <w:rPr>
              <w:sz w:val="20"/>
              <w:szCs w:val="20"/>
            </w:rPr>
            <w:id w:val="-1976288649"/>
            <w14:checkbox>
              <w14:checked w14:val="0"/>
              <w14:checkedState w14:val="2612" w14:font="MS Gothic"/>
              <w14:uncheckedState w14:val="2610" w14:font="MS Gothic"/>
            </w14:checkbox>
          </w:sdtPr>
          <w:sdtContent>
            <w:tc>
              <w:tcPr>
                <w:tcW w:w="899" w:type="dxa"/>
                <w:vAlign w:val="center"/>
              </w:tcPr>
              <w:p w14:paraId="309BF89B" w14:textId="18A6FD32" w:rsidR="002300B8" w:rsidRPr="002462DE" w:rsidRDefault="002300B8" w:rsidP="00EE5E93">
                <w:pPr>
                  <w:jc w:val="center"/>
                  <w:rPr>
                    <w:sz w:val="20"/>
                    <w:szCs w:val="20"/>
                  </w:rPr>
                </w:pPr>
                <w:r w:rsidRPr="002462DE">
                  <w:rPr>
                    <w:rFonts w:ascii="MS Gothic" w:eastAsia="MS Gothic" w:hAnsi="MS Gothic" w:hint="eastAsia"/>
                    <w:sz w:val="20"/>
                    <w:szCs w:val="20"/>
                  </w:rPr>
                  <w:t>☐</w:t>
                </w:r>
              </w:p>
            </w:tc>
          </w:sdtContent>
        </w:sdt>
        <w:sdt>
          <w:sdtPr>
            <w:rPr>
              <w:sz w:val="20"/>
              <w:szCs w:val="20"/>
            </w:rPr>
            <w:id w:val="1322540986"/>
            <w14:checkbox>
              <w14:checked w14:val="0"/>
              <w14:checkedState w14:val="2612" w14:font="MS Gothic"/>
              <w14:uncheckedState w14:val="2610" w14:font="MS Gothic"/>
            </w14:checkbox>
          </w:sdtPr>
          <w:sdtContent>
            <w:tc>
              <w:tcPr>
                <w:tcW w:w="1012" w:type="dxa"/>
                <w:vAlign w:val="center"/>
              </w:tcPr>
              <w:p w14:paraId="0AE07F8F" w14:textId="5FBA4114" w:rsidR="002300B8" w:rsidRPr="002462DE" w:rsidRDefault="002300B8" w:rsidP="00EE5E93">
                <w:pPr>
                  <w:jc w:val="center"/>
                  <w:rPr>
                    <w:sz w:val="20"/>
                    <w:szCs w:val="20"/>
                  </w:rPr>
                </w:pPr>
                <w:r w:rsidRPr="002462DE">
                  <w:rPr>
                    <w:rFonts w:ascii="MS Gothic" w:eastAsia="MS Gothic" w:hAnsi="MS Gothic" w:hint="eastAsia"/>
                    <w:sz w:val="20"/>
                    <w:szCs w:val="20"/>
                  </w:rPr>
                  <w:t>☐</w:t>
                </w:r>
              </w:p>
            </w:tc>
          </w:sdtContent>
        </w:sdt>
        <w:tc>
          <w:tcPr>
            <w:tcW w:w="1104" w:type="dxa"/>
            <w:vAlign w:val="center"/>
          </w:tcPr>
          <w:p w14:paraId="38842F8F" w14:textId="6929FD1F" w:rsidR="002300B8" w:rsidRPr="002462DE" w:rsidRDefault="002300B8" w:rsidP="00EE5E93">
            <w:pPr>
              <w:jc w:val="center"/>
              <w:rPr>
                <w:sz w:val="20"/>
                <w:szCs w:val="20"/>
              </w:rPr>
            </w:pPr>
            <w:r w:rsidRPr="002462DE">
              <w:rPr>
                <w:sz w:val="20"/>
                <w:szCs w:val="20"/>
              </w:rPr>
              <w:t>Normal</w:t>
            </w:r>
          </w:p>
        </w:tc>
      </w:tr>
      <w:tr w:rsidR="002300B8" w:rsidRPr="002462DE" w14:paraId="5BCA2706" w14:textId="77777777" w:rsidTr="00EE5E93">
        <w:tc>
          <w:tcPr>
            <w:tcW w:w="717" w:type="dxa"/>
            <w:tcBorders>
              <w:right w:val="single" w:sz="18" w:space="0" w:color="auto"/>
            </w:tcBorders>
            <w:shd w:val="clear" w:color="auto" w:fill="D2EBEB"/>
            <w:vAlign w:val="center"/>
          </w:tcPr>
          <w:p w14:paraId="15E6BA93" w14:textId="77777777" w:rsidR="002300B8" w:rsidRPr="002462DE" w:rsidRDefault="002300B8" w:rsidP="00EE5E93">
            <w:pPr>
              <w:jc w:val="center"/>
              <w:rPr>
                <w:sz w:val="20"/>
                <w:szCs w:val="20"/>
              </w:rPr>
            </w:pPr>
            <w:r w:rsidRPr="002462DE">
              <w:rPr>
                <w:sz w:val="20"/>
                <w:szCs w:val="20"/>
              </w:rPr>
              <w:t>10</w:t>
            </w:r>
          </w:p>
        </w:tc>
        <w:tc>
          <w:tcPr>
            <w:tcW w:w="2383" w:type="dxa"/>
            <w:tcBorders>
              <w:left w:val="single" w:sz="18" w:space="0" w:color="auto"/>
            </w:tcBorders>
            <w:shd w:val="clear" w:color="auto" w:fill="D2EBEB"/>
            <w:vAlign w:val="center"/>
          </w:tcPr>
          <w:p w14:paraId="4F904B3B" w14:textId="39FE0E66" w:rsidR="002300B8" w:rsidRPr="002462DE" w:rsidRDefault="006B2BF2" w:rsidP="00EE5E93">
            <w:pPr>
              <w:jc w:val="center"/>
              <w:rPr>
                <w:sz w:val="20"/>
                <w:szCs w:val="20"/>
              </w:rPr>
            </w:pPr>
            <w:r w:rsidRPr="002462DE">
              <w:rPr>
                <w:sz w:val="20"/>
                <w:szCs w:val="20"/>
              </w:rPr>
              <w:t>Kidobó lap</w:t>
            </w:r>
          </w:p>
        </w:tc>
        <w:sdt>
          <w:sdtPr>
            <w:rPr>
              <w:sz w:val="20"/>
              <w:szCs w:val="20"/>
            </w:rPr>
            <w:id w:val="-829368889"/>
            <w14:checkbox>
              <w14:checked w14:val="0"/>
              <w14:checkedState w14:val="2612" w14:font="MS Gothic"/>
              <w14:uncheckedState w14:val="2610" w14:font="MS Gothic"/>
            </w14:checkbox>
          </w:sdtPr>
          <w:sdtContent>
            <w:tc>
              <w:tcPr>
                <w:tcW w:w="799" w:type="dxa"/>
                <w:shd w:val="clear" w:color="auto" w:fill="D2EBEB"/>
                <w:vAlign w:val="center"/>
              </w:tcPr>
              <w:p w14:paraId="2A76C852" w14:textId="387FE861" w:rsidR="002300B8" w:rsidRPr="002462DE" w:rsidRDefault="002300B8" w:rsidP="00EE5E93">
                <w:pPr>
                  <w:jc w:val="center"/>
                  <w:rPr>
                    <w:sz w:val="20"/>
                    <w:szCs w:val="20"/>
                  </w:rPr>
                </w:pPr>
                <w:r w:rsidRPr="002462DE">
                  <w:rPr>
                    <w:rFonts w:ascii="MS Gothic" w:eastAsia="MS Gothic" w:hAnsi="MS Gothic" w:hint="eastAsia"/>
                    <w:sz w:val="20"/>
                    <w:szCs w:val="20"/>
                  </w:rPr>
                  <w:t>☐</w:t>
                </w:r>
              </w:p>
            </w:tc>
          </w:sdtContent>
        </w:sdt>
        <w:sdt>
          <w:sdtPr>
            <w:rPr>
              <w:sz w:val="20"/>
              <w:szCs w:val="20"/>
            </w:rPr>
            <w:id w:val="-2085593599"/>
            <w14:checkbox>
              <w14:checked w14:val="0"/>
              <w14:checkedState w14:val="2612" w14:font="MS Gothic"/>
              <w14:uncheckedState w14:val="2610" w14:font="MS Gothic"/>
            </w14:checkbox>
          </w:sdtPr>
          <w:sdtContent>
            <w:tc>
              <w:tcPr>
                <w:tcW w:w="823" w:type="dxa"/>
                <w:shd w:val="clear" w:color="auto" w:fill="D2EBEB"/>
                <w:vAlign w:val="center"/>
              </w:tcPr>
              <w:p w14:paraId="6DA2E841" w14:textId="0CA4D472" w:rsidR="002300B8" w:rsidRPr="002462DE" w:rsidRDefault="002300B8" w:rsidP="00EE5E93">
                <w:pPr>
                  <w:jc w:val="center"/>
                  <w:rPr>
                    <w:sz w:val="20"/>
                    <w:szCs w:val="20"/>
                  </w:rPr>
                </w:pPr>
                <w:r w:rsidRPr="002462DE">
                  <w:rPr>
                    <w:rFonts w:ascii="MS Gothic" w:eastAsia="MS Gothic" w:hAnsi="MS Gothic" w:hint="eastAsia"/>
                    <w:sz w:val="20"/>
                    <w:szCs w:val="20"/>
                  </w:rPr>
                  <w:t>☐</w:t>
                </w:r>
              </w:p>
            </w:tc>
          </w:sdtContent>
        </w:sdt>
        <w:sdt>
          <w:sdtPr>
            <w:rPr>
              <w:sz w:val="20"/>
              <w:szCs w:val="20"/>
            </w:rPr>
            <w:id w:val="-1462803215"/>
            <w14:checkbox>
              <w14:checked w14:val="0"/>
              <w14:checkedState w14:val="2612" w14:font="MS Gothic"/>
              <w14:uncheckedState w14:val="2610" w14:font="MS Gothic"/>
            </w14:checkbox>
          </w:sdtPr>
          <w:sdtContent>
            <w:tc>
              <w:tcPr>
                <w:tcW w:w="823" w:type="dxa"/>
                <w:shd w:val="clear" w:color="auto" w:fill="D2EBEB"/>
                <w:vAlign w:val="center"/>
              </w:tcPr>
              <w:p w14:paraId="1DB4ECF1" w14:textId="77777777" w:rsidR="002300B8" w:rsidRPr="002462DE" w:rsidRDefault="002300B8" w:rsidP="00EE5E93">
                <w:pPr>
                  <w:jc w:val="center"/>
                  <w:rPr>
                    <w:sz w:val="20"/>
                    <w:szCs w:val="20"/>
                  </w:rPr>
                </w:pPr>
                <w:r w:rsidRPr="002462DE">
                  <w:rPr>
                    <w:rFonts w:ascii="MS Gothic" w:eastAsia="MS Gothic" w:hAnsi="MS Gothic" w:hint="eastAsia"/>
                    <w:sz w:val="20"/>
                    <w:szCs w:val="20"/>
                  </w:rPr>
                  <w:t>☐</w:t>
                </w:r>
              </w:p>
            </w:tc>
          </w:sdtContent>
        </w:sdt>
        <w:sdt>
          <w:sdtPr>
            <w:rPr>
              <w:sz w:val="20"/>
              <w:szCs w:val="20"/>
            </w:rPr>
            <w:id w:val="1846509843"/>
            <w14:checkbox>
              <w14:checked w14:val="1"/>
              <w14:checkedState w14:val="2612" w14:font="MS Gothic"/>
              <w14:uncheckedState w14:val="2610" w14:font="MS Gothic"/>
            </w14:checkbox>
          </w:sdtPr>
          <w:sdtContent>
            <w:tc>
              <w:tcPr>
                <w:tcW w:w="823" w:type="dxa"/>
                <w:shd w:val="clear" w:color="auto" w:fill="D2EBEB"/>
                <w:vAlign w:val="center"/>
              </w:tcPr>
              <w:p w14:paraId="40F29F9C" w14:textId="1F7CFDD0" w:rsidR="002300B8" w:rsidRPr="002462DE" w:rsidRDefault="002300B8" w:rsidP="00EE5E93">
                <w:pPr>
                  <w:jc w:val="center"/>
                  <w:rPr>
                    <w:sz w:val="20"/>
                    <w:szCs w:val="20"/>
                  </w:rPr>
                </w:pPr>
                <w:r w:rsidRPr="002462DE">
                  <w:rPr>
                    <w:rFonts w:ascii="MS Gothic" w:eastAsia="MS Gothic" w:hAnsi="MS Gothic" w:hint="eastAsia"/>
                    <w:sz w:val="20"/>
                    <w:szCs w:val="20"/>
                  </w:rPr>
                  <w:t>☒</w:t>
                </w:r>
              </w:p>
            </w:tc>
          </w:sdtContent>
        </w:sdt>
        <w:sdt>
          <w:sdtPr>
            <w:rPr>
              <w:sz w:val="20"/>
              <w:szCs w:val="20"/>
            </w:rPr>
            <w:id w:val="1641384334"/>
            <w14:checkbox>
              <w14:checked w14:val="0"/>
              <w14:checkedState w14:val="2612" w14:font="MS Gothic"/>
              <w14:uncheckedState w14:val="2610" w14:font="MS Gothic"/>
            </w14:checkbox>
          </w:sdtPr>
          <w:sdtContent>
            <w:tc>
              <w:tcPr>
                <w:tcW w:w="823" w:type="dxa"/>
                <w:shd w:val="clear" w:color="auto" w:fill="D2EBEB"/>
                <w:vAlign w:val="center"/>
              </w:tcPr>
              <w:p w14:paraId="36E1F725" w14:textId="77777777" w:rsidR="002300B8" w:rsidRPr="002462DE" w:rsidRDefault="002300B8" w:rsidP="00EE5E93">
                <w:pPr>
                  <w:jc w:val="center"/>
                  <w:rPr>
                    <w:sz w:val="20"/>
                    <w:szCs w:val="20"/>
                  </w:rPr>
                </w:pPr>
                <w:r w:rsidRPr="002462DE">
                  <w:rPr>
                    <w:rFonts w:ascii="MS Gothic" w:eastAsia="MS Gothic" w:hAnsi="MS Gothic" w:hint="eastAsia"/>
                    <w:sz w:val="20"/>
                    <w:szCs w:val="20"/>
                  </w:rPr>
                  <w:t>☐</w:t>
                </w:r>
              </w:p>
            </w:tc>
          </w:sdtContent>
        </w:sdt>
        <w:sdt>
          <w:sdtPr>
            <w:rPr>
              <w:sz w:val="20"/>
              <w:szCs w:val="20"/>
            </w:rPr>
            <w:id w:val="1766033160"/>
            <w14:checkbox>
              <w14:checked w14:val="0"/>
              <w14:checkedState w14:val="2612" w14:font="MS Gothic"/>
              <w14:uncheckedState w14:val="2610" w14:font="MS Gothic"/>
            </w14:checkbox>
          </w:sdtPr>
          <w:sdtContent>
            <w:tc>
              <w:tcPr>
                <w:tcW w:w="899" w:type="dxa"/>
                <w:shd w:val="clear" w:color="auto" w:fill="D2EBEB"/>
                <w:vAlign w:val="center"/>
              </w:tcPr>
              <w:p w14:paraId="2794636E" w14:textId="7488ACF7" w:rsidR="002300B8" w:rsidRPr="002462DE" w:rsidRDefault="002300B8" w:rsidP="00EE5E93">
                <w:pPr>
                  <w:jc w:val="center"/>
                  <w:rPr>
                    <w:sz w:val="20"/>
                    <w:szCs w:val="20"/>
                  </w:rPr>
                </w:pPr>
                <w:r w:rsidRPr="002462DE">
                  <w:rPr>
                    <w:rFonts w:ascii="MS Gothic" w:eastAsia="MS Gothic" w:hAnsi="MS Gothic" w:hint="eastAsia"/>
                    <w:sz w:val="20"/>
                    <w:szCs w:val="20"/>
                  </w:rPr>
                  <w:t>☐</w:t>
                </w:r>
              </w:p>
            </w:tc>
          </w:sdtContent>
        </w:sdt>
        <w:sdt>
          <w:sdtPr>
            <w:rPr>
              <w:sz w:val="20"/>
              <w:szCs w:val="20"/>
            </w:rPr>
            <w:id w:val="247460321"/>
            <w14:checkbox>
              <w14:checked w14:val="0"/>
              <w14:checkedState w14:val="2612" w14:font="MS Gothic"/>
              <w14:uncheckedState w14:val="2610" w14:font="MS Gothic"/>
            </w14:checkbox>
          </w:sdtPr>
          <w:sdtContent>
            <w:tc>
              <w:tcPr>
                <w:tcW w:w="1012" w:type="dxa"/>
                <w:shd w:val="clear" w:color="auto" w:fill="D2EBEB"/>
                <w:vAlign w:val="center"/>
              </w:tcPr>
              <w:p w14:paraId="0E5EF312" w14:textId="5FD1B37A" w:rsidR="002300B8" w:rsidRPr="002462DE" w:rsidRDefault="002300B8" w:rsidP="00EE5E93">
                <w:pPr>
                  <w:jc w:val="center"/>
                  <w:rPr>
                    <w:sz w:val="20"/>
                    <w:szCs w:val="20"/>
                  </w:rPr>
                </w:pPr>
                <w:r w:rsidRPr="002462DE">
                  <w:rPr>
                    <w:rFonts w:ascii="MS Gothic" w:eastAsia="MS Gothic" w:hAnsi="MS Gothic" w:hint="eastAsia"/>
                    <w:sz w:val="20"/>
                    <w:szCs w:val="20"/>
                  </w:rPr>
                  <w:t>☐</w:t>
                </w:r>
              </w:p>
            </w:tc>
          </w:sdtContent>
        </w:sdt>
        <w:tc>
          <w:tcPr>
            <w:tcW w:w="1104" w:type="dxa"/>
            <w:shd w:val="clear" w:color="auto" w:fill="D2EBEB"/>
            <w:vAlign w:val="center"/>
          </w:tcPr>
          <w:p w14:paraId="15D30742" w14:textId="618A36A3" w:rsidR="002300B8" w:rsidRPr="002462DE" w:rsidRDefault="002300B8" w:rsidP="00EE5E93">
            <w:pPr>
              <w:jc w:val="center"/>
              <w:rPr>
                <w:sz w:val="20"/>
                <w:szCs w:val="20"/>
              </w:rPr>
            </w:pPr>
            <w:r w:rsidRPr="002462DE">
              <w:rPr>
                <w:sz w:val="20"/>
                <w:szCs w:val="20"/>
              </w:rPr>
              <w:t>Normal</w:t>
            </w:r>
          </w:p>
        </w:tc>
      </w:tr>
      <w:tr w:rsidR="002300B8" w:rsidRPr="002462DE" w14:paraId="1A7F96DC" w14:textId="77777777" w:rsidTr="00EE5E93">
        <w:tc>
          <w:tcPr>
            <w:tcW w:w="717" w:type="dxa"/>
            <w:tcBorders>
              <w:right w:val="single" w:sz="18" w:space="0" w:color="auto"/>
            </w:tcBorders>
            <w:vAlign w:val="center"/>
          </w:tcPr>
          <w:p w14:paraId="7547E5EC" w14:textId="77777777" w:rsidR="002300B8" w:rsidRPr="002462DE" w:rsidRDefault="002300B8" w:rsidP="00EE5E93">
            <w:pPr>
              <w:jc w:val="center"/>
              <w:rPr>
                <w:sz w:val="20"/>
                <w:szCs w:val="20"/>
              </w:rPr>
            </w:pPr>
            <w:r w:rsidRPr="002462DE">
              <w:rPr>
                <w:sz w:val="20"/>
                <w:szCs w:val="20"/>
              </w:rPr>
              <w:t>11</w:t>
            </w:r>
          </w:p>
        </w:tc>
        <w:tc>
          <w:tcPr>
            <w:tcW w:w="2383" w:type="dxa"/>
            <w:tcBorders>
              <w:left w:val="single" w:sz="18" w:space="0" w:color="auto"/>
            </w:tcBorders>
            <w:vAlign w:val="center"/>
          </w:tcPr>
          <w:p w14:paraId="624C7948" w14:textId="3C695735" w:rsidR="002300B8" w:rsidRPr="002462DE" w:rsidRDefault="006B2BF2" w:rsidP="00EE5E93">
            <w:pPr>
              <w:jc w:val="center"/>
              <w:rPr>
                <w:sz w:val="20"/>
                <w:szCs w:val="20"/>
              </w:rPr>
            </w:pPr>
            <w:r w:rsidRPr="002462DE">
              <w:rPr>
                <w:sz w:val="20"/>
                <w:szCs w:val="20"/>
              </w:rPr>
              <w:t>Felfogó lap</w:t>
            </w:r>
            <w:r w:rsidR="00543137">
              <w:rPr>
                <w:sz w:val="20"/>
                <w:szCs w:val="20"/>
              </w:rPr>
              <w:t xml:space="preserve"> MO</w:t>
            </w:r>
          </w:p>
        </w:tc>
        <w:sdt>
          <w:sdtPr>
            <w:rPr>
              <w:sz w:val="20"/>
              <w:szCs w:val="20"/>
            </w:rPr>
            <w:id w:val="1681698557"/>
            <w14:checkbox>
              <w14:checked w14:val="1"/>
              <w14:checkedState w14:val="2612" w14:font="MS Gothic"/>
              <w14:uncheckedState w14:val="2610" w14:font="MS Gothic"/>
            </w14:checkbox>
          </w:sdtPr>
          <w:sdtContent>
            <w:tc>
              <w:tcPr>
                <w:tcW w:w="799" w:type="dxa"/>
                <w:vAlign w:val="center"/>
              </w:tcPr>
              <w:p w14:paraId="6DB4848E" w14:textId="123C9B86" w:rsidR="002300B8" w:rsidRPr="002462DE" w:rsidRDefault="002300B8" w:rsidP="00EE5E93">
                <w:pPr>
                  <w:jc w:val="center"/>
                  <w:rPr>
                    <w:sz w:val="20"/>
                    <w:szCs w:val="20"/>
                  </w:rPr>
                </w:pPr>
                <w:r w:rsidRPr="002462DE">
                  <w:rPr>
                    <w:rFonts w:ascii="MS Gothic" w:eastAsia="MS Gothic" w:hAnsi="MS Gothic" w:hint="eastAsia"/>
                    <w:sz w:val="20"/>
                    <w:szCs w:val="20"/>
                  </w:rPr>
                  <w:t>☒</w:t>
                </w:r>
              </w:p>
            </w:tc>
          </w:sdtContent>
        </w:sdt>
        <w:sdt>
          <w:sdtPr>
            <w:rPr>
              <w:sz w:val="20"/>
              <w:szCs w:val="20"/>
            </w:rPr>
            <w:id w:val="-1226830729"/>
            <w14:checkbox>
              <w14:checked w14:val="0"/>
              <w14:checkedState w14:val="2612" w14:font="MS Gothic"/>
              <w14:uncheckedState w14:val="2610" w14:font="MS Gothic"/>
            </w14:checkbox>
          </w:sdtPr>
          <w:sdtContent>
            <w:tc>
              <w:tcPr>
                <w:tcW w:w="823" w:type="dxa"/>
                <w:vAlign w:val="center"/>
              </w:tcPr>
              <w:p w14:paraId="2AD5A463" w14:textId="2E4D5A13" w:rsidR="002300B8" w:rsidRPr="002462DE" w:rsidRDefault="002300B8" w:rsidP="00EE5E93">
                <w:pPr>
                  <w:jc w:val="center"/>
                  <w:rPr>
                    <w:sz w:val="20"/>
                    <w:szCs w:val="20"/>
                  </w:rPr>
                </w:pPr>
                <w:r w:rsidRPr="002462DE">
                  <w:rPr>
                    <w:rFonts w:ascii="MS Gothic" w:eastAsia="MS Gothic" w:hAnsi="MS Gothic" w:hint="eastAsia"/>
                    <w:sz w:val="20"/>
                    <w:szCs w:val="20"/>
                  </w:rPr>
                  <w:t>☐</w:t>
                </w:r>
              </w:p>
            </w:tc>
          </w:sdtContent>
        </w:sdt>
        <w:sdt>
          <w:sdtPr>
            <w:rPr>
              <w:sz w:val="20"/>
              <w:szCs w:val="20"/>
            </w:rPr>
            <w:id w:val="-762068501"/>
            <w14:checkbox>
              <w14:checked w14:val="0"/>
              <w14:checkedState w14:val="2612" w14:font="MS Gothic"/>
              <w14:uncheckedState w14:val="2610" w14:font="MS Gothic"/>
            </w14:checkbox>
          </w:sdtPr>
          <w:sdtContent>
            <w:tc>
              <w:tcPr>
                <w:tcW w:w="823" w:type="dxa"/>
                <w:vAlign w:val="center"/>
              </w:tcPr>
              <w:p w14:paraId="61102CA6" w14:textId="77777777" w:rsidR="002300B8" w:rsidRPr="002462DE" w:rsidRDefault="002300B8" w:rsidP="00EE5E93">
                <w:pPr>
                  <w:jc w:val="center"/>
                  <w:rPr>
                    <w:sz w:val="20"/>
                    <w:szCs w:val="20"/>
                  </w:rPr>
                </w:pPr>
                <w:r w:rsidRPr="002462DE">
                  <w:rPr>
                    <w:rFonts w:ascii="MS Gothic" w:eastAsia="MS Gothic" w:hAnsi="MS Gothic" w:hint="eastAsia"/>
                    <w:sz w:val="20"/>
                    <w:szCs w:val="20"/>
                  </w:rPr>
                  <w:t>☐</w:t>
                </w:r>
              </w:p>
            </w:tc>
          </w:sdtContent>
        </w:sdt>
        <w:sdt>
          <w:sdtPr>
            <w:rPr>
              <w:sz w:val="20"/>
              <w:szCs w:val="20"/>
            </w:rPr>
            <w:id w:val="-333756797"/>
            <w14:checkbox>
              <w14:checked w14:val="0"/>
              <w14:checkedState w14:val="2612" w14:font="MS Gothic"/>
              <w14:uncheckedState w14:val="2610" w14:font="MS Gothic"/>
            </w14:checkbox>
          </w:sdtPr>
          <w:sdtContent>
            <w:tc>
              <w:tcPr>
                <w:tcW w:w="823" w:type="dxa"/>
                <w:vAlign w:val="center"/>
              </w:tcPr>
              <w:p w14:paraId="448DCF78" w14:textId="77777777" w:rsidR="002300B8" w:rsidRPr="002462DE" w:rsidRDefault="002300B8" w:rsidP="00EE5E93">
                <w:pPr>
                  <w:jc w:val="center"/>
                  <w:rPr>
                    <w:sz w:val="20"/>
                    <w:szCs w:val="20"/>
                  </w:rPr>
                </w:pPr>
                <w:r w:rsidRPr="002462DE">
                  <w:rPr>
                    <w:rFonts w:ascii="MS Gothic" w:eastAsia="MS Gothic" w:hAnsi="MS Gothic" w:hint="eastAsia"/>
                    <w:sz w:val="20"/>
                    <w:szCs w:val="20"/>
                  </w:rPr>
                  <w:t>☐</w:t>
                </w:r>
              </w:p>
            </w:tc>
          </w:sdtContent>
        </w:sdt>
        <w:sdt>
          <w:sdtPr>
            <w:rPr>
              <w:sz w:val="20"/>
              <w:szCs w:val="20"/>
            </w:rPr>
            <w:id w:val="2043244140"/>
            <w14:checkbox>
              <w14:checked w14:val="0"/>
              <w14:checkedState w14:val="2612" w14:font="MS Gothic"/>
              <w14:uncheckedState w14:val="2610" w14:font="MS Gothic"/>
            </w14:checkbox>
          </w:sdtPr>
          <w:sdtContent>
            <w:tc>
              <w:tcPr>
                <w:tcW w:w="823" w:type="dxa"/>
                <w:vAlign w:val="center"/>
              </w:tcPr>
              <w:p w14:paraId="0F5D0F68" w14:textId="77777777" w:rsidR="002300B8" w:rsidRPr="002462DE" w:rsidRDefault="002300B8" w:rsidP="00EE5E93">
                <w:pPr>
                  <w:jc w:val="center"/>
                  <w:rPr>
                    <w:sz w:val="20"/>
                    <w:szCs w:val="20"/>
                  </w:rPr>
                </w:pPr>
                <w:r w:rsidRPr="002462DE">
                  <w:rPr>
                    <w:rFonts w:ascii="MS Gothic" w:eastAsia="MS Gothic" w:hAnsi="MS Gothic" w:hint="eastAsia"/>
                    <w:sz w:val="20"/>
                    <w:szCs w:val="20"/>
                  </w:rPr>
                  <w:t>☐</w:t>
                </w:r>
              </w:p>
            </w:tc>
          </w:sdtContent>
        </w:sdt>
        <w:sdt>
          <w:sdtPr>
            <w:rPr>
              <w:sz w:val="20"/>
              <w:szCs w:val="20"/>
            </w:rPr>
            <w:id w:val="-1570796890"/>
            <w14:checkbox>
              <w14:checked w14:val="0"/>
              <w14:checkedState w14:val="2612" w14:font="MS Gothic"/>
              <w14:uncheckedState w14:val="2610" w14:font="MS Gothic"/>
            </w14:checkbox>
          </w:sdtPr>
          <w:sdtContent>
            <w:tc>
              <w:tcPr>
                <w:tcW w:w="899" w:type="dxa"/>
                <w:vAlign w:val="center"/>
              </w:tcPr>
              <w:p w14:paraId="4C2FAFF9" w14:textId="4559EA23" w:rsidR="002300B8" w:rsidRPr="002462DE" w:rsidRDefault="002300B8" w:rsidP="00EE5E93">
                <w:pPr>
                  <w:jc w:val="center"/>
                  <w:rPr>
                    <w:sz w:val="20"/>
                    <w:szCs w:val="20"/>
                  </w:rPr>
                </w:pPr>
                <w:r w:rsidRPr="002462DE">
                  <w:rPr>
                    <w:rFonts w:ascii="MS Gothic" w:eastAsia="MS Gothic" w:hAnsi="MS Gothic" w:hint="eastAsia"/>
                    <w:sz w:val="20"/>
                    <w:szCs w:val="20"/>
                  </w:rPr>
                  <w:t>☐</w:t>
                </w:r>
              </w:p>
            </w:tc>
          </w:sdtContent>
        </w:sdt>
        <w:sdt>
          <w:sdtPr>
            <w:rPr>
              <w:sz w:val="20"/>
              <w:szCs w:val="20"/>
            </w:rPr>
            <w:id w:val="364799321"/>
            <w14:checkbox>
              <w14:checked w14:val="0"/>
              <w14:checkedState w14:val="2612" w14:font="MS Gothic"/>
              <w14:uncheckedState w14:val="2610" w14:font="MS Gothic"/>
            </w14:checkbox>
          </w:sdtPr>
          <w:sdtContent>
            <w:tc>
              <w:tcPr>
                <w:tcW w:w="1012" w:type="dxa"/>
                <w:vAlign w:val="center"/>
              </w:tcPr>
              <w:p w14:paraId="6653146B" w14:textId="37F1EFC5" w:rsidR="002300B8" w:rsidRPr="002462DE" w:rsidRDefault="002300B8" w:rsidP="00EE5E93">
                <w:pPr>
                  <w:jc w:val="center"/>
                  <w:rPr>
                    <w:sz w:val="20"/>
                    <w:szCs w:val="20"/>
                  </w:rPr>
                </w:pPr>
                <w:r w:rsidRPr="002462DE">
                  <w:rPr>
                    <w:rFonts w:ascii="MS Gothic" w:eastAsia="MS Gothic" w:hAnsi="MS Gothic" w:hint="eastAsia"/>
                    <w:sz w:val="20"/>
                    <w:szCs w:val="20"/>
                  </w:rPr>
                  <w:t>☐</w:t>
                </w:r>
              </w:p>
            </w:tc>
          </w:sdtContent>
        </w:sdt>
        <w:tc>
          <w:tcPr>
            <w:tcW w:w="1104" w:type="dxa"/>
            <w:vAlign w:val="center"/>
          </w:tcPr>
          <w:p w14:paraId="0024AFF9" w14:textId="6B9FA392" w:rsidR="002300B8" w:rsidRPr="002462DE" w:rsidRDefault="002300B8" w:rsidP="00EE5E93">
            <w:pPr>
              <w:jc w:val="center"/>
              <w:rPr>
                <w:sz w:val="20"/>
                <w:szCs w:val="20"/>
              </w:rPr>
            </w:pPr>
            <w:r w:rsidRPr="002462DE">
              <w:rPr>
                <w:sz w:val="20"/>
                <w:szCs w:val="20"/>
              </w:rPr>
              <w:t>Normal</w:t>
            </w:r>
          </w:p>
        </w:tc>
      </w:tr>
      <w:tr w:rsidR="002300B8" w:rsidRPr="002462DE" w14:paraId="09589EB7" w14:textId="77777777" w:rsidTr="00EE5E93">
        <w:tc>
          <w:tcPr>
            <w:tcW w:w="717" w:type="dxa"/>
            <w:tcBorders>
              <w:right w:val="single" w:sz="18" w:space="0" w:color="auto"/>
            </w:tcBorders>
            <w:shd w:val="clear" w:color="auto" w:fill="D2EBEB"/>
            <w:vAlign w:val="center"/>
          </w:tcPr>
          <w:p w14:paraId="2BCB40A1" w14:textId="77777777" w:rsidR="002300B8" w:rsidRPr="002462DE" w:rsidRDefault="002300B8" w:rsidP="00EE5E93">
            <w:pPr>
              <w:jc w:val="center"/>
              <w:rPr>
                <w:sz w:val="20"/>
                <w:szCs w:val="20"/>
              </w:rPr>
            </w:pPr>
            <w:r w:rsidRPr="002462DE">
              <w:rPr>
                <w:sz w:val="20"/>
                <w:szCs w:val="20"/>
              </w:rPr>
              <w:t>12</w:t>
            </w:r>
          </w:p>
        </w:tc>
        <w:tc>
          <w:tcPr>
            <w:tcW w:w="2383" w:type="dxa"/>
            <w:tcBorders>
              <w:left w:val="single" w:sz="18" w:space="0" w:color="auto"/>
            </w:tcBorders>
            <w:shd w:val="clear" w:color="auto" w:fill="D2EBEB"/>
            <w:vAlign w:val="center"/>
          </w:tcPr>
          <w:p w14:paraId="2F7B2601" w14:textId="2479DADA" w:rsidR="002300B8" w:rsidRPr="002462DE" w:rsidRDefault="006B2BF2" w:rsidP="00543137">
            <w:pPr>
              <w:jc w:val="center"/>
              <w:rPr>
                <w:sz w:val="20"/>
                <w:szCs w:val="20"/>
              </w:rPr>
            </w:pPr>
            <w:r w:rsidRPr="002462DE">
              <w:rPr>
                <w:sz w:val="20"/>
                <w:szCs w:val="20"/>
              </w:rPr>
              <w:t>Hőszigetelő lap</w:t>
            </w:r>
            <w:r w:rsidR="002300B8" w:rsidRPr="002462DE">
              <w:rPr>
                <w:sz w:val="20"/>
                <w:szCs w:val="20"/>
              </w:rPr>
              <w:t xml:space="preserve"> M</w:t>
            </w:r>
            <w:r w:rsidR="00543137">
              <w:rPr>
                <w:sz w:val="20"/>
                <w:szCs w:val="20"/>
              </w:rPr>
              <w:t>O</w:t>
            </w:r>
          </w:p>
        </w:tc>
        <w:tc>
          <w:tcPr>
            <w:tcW w:w="6002" w:type="dxa"/>
            <w:gridSpan w:val="7"/>
            <w:shd w:val="clear" w:color="auto" w:fill="D2EBEB"/>
            <w:vAlign w:val="center"/>
          </w:tcPr>
          <w:p w14:paraId="5A334321" w14:textId="32129406" w:rsidR="002300B8" w:rsidRPr="002462DE" w:rsidRDefault="007216E3" w:rsidP="00555CEA">
            <w:pPr>
              <w:jc w:val="center"/>
              <w:rPr>
                <w:sz w:val="20"/>
                <w:szCs w:val="20"/>
              </w:rPr>
            </w:pPr>
            <w:sdt>
              <w:sdtPr>
                <w:rPr>
                  <w:sz w:val="20"/>
                  <w:szCs w:val="20"/>
                </w:rPr>
                <w:id w:val="366496313"/>
                <w14:checkbox>
                  <w14:checked w14:val="1"/>
                  <w14:checkedState w14:val="2612" w14:font="MS Gothic"/>
                  <w14:uncheckedState w14:val="2610" w14:font="MS Gothic"/>
                </w14:checkbox>
              </w:sdtPr>
              <w:sdtContent>
                <w:r w:rsidR="00915DDF" w:rsidRPr="002462DE">
                  <w:rPr>
                    <w:rFonts w:ascii="MS Gothic" w:eastAsia="MS Gothic" w:hAnsi="MS Gothic" w:hint="eastAsia"/>
                    <w:sz w:val="20"/>
                    <w:szCs w:val="20"/>
                  </w:rPr>
                  <w:t>☒</w:t>
                </w:r>
              </w:sdtContent>
            </w:sdt>
            <w:r w:rsidR="002300B8" w:rsidRPr="002462DE">
              <w:rPr>
                <w:sz w:val="20"/>
                <w:szCs w:val="20"/>
              </w:rPr>
              <w:t xml:space="preserve"> </w:t>
            </w:r>
            <w:r w:rsidR="00555CEA" w:rsidRPr="002462DE">
              <w:rPr>
                <w:sz w:val="20"/>
                <w:szCs w:val="20"/>
              </w:rPr>
              <w:t>Meusburgertől</w:t>
            </w:r>
          </w:p>
        </w:tc>
        <w:tc>
          <w:tcPr>
            <w:tcW w:w="1104" w:type="dxa"/>
            <w:shd w:val="clear" w:color="auto" w:fill="D2EBEB"/>
            <w:vAlign w:val="center"/>
          </w:tcPr>
          <w:p w14:paraId="683661F3" w14:textId="1C433ACB" w:rsidR="002300B8" w:rsidRPr="002462DE" w:rsidRDefault="002300B8" w:rsidP="00EE5E93">
            <w:pPr>
              <w:jc w:val="center"/>
              <w:rPr>
                <w:sz w:val="20"/>
                <w:szCs w:val="20"/>
              </w:rPr>
            </w:pPr>
            <w:r w:rsidRPr="002462DE">
              <w:rPr>
                <w:sz w:val="20"/>
                <w:szCs w:val="20"/>
              </w:rPr>
              <w:t>Normal</w:t>
            </w:r>
          </w:p>
        </w:tc>
      </w:tr>
      <w:tr w:rsidR="008D234D" w:rsidRPr="002462DE" w14:paraId="1440F148" w14:textId="77777777" w:rsidTr="00EE5E93">
        <w:tc>
          <w:tcPr>
            <w:tcW w:w="10206" w:type="dxa"/>
            <w:gridSpan w:val="10"/>
            <w:tcBorders>
              <w:left w:val="nil"/>
              <w:bottom w:val="nil"/>
              <w:right w:val="nil"/>
            </w:tcBorders>
            <w:vAlign w:val="center"/>
          </w:tcPr>
          <w:p w14:paraId="27CD9A7D" w14:textId="30069BD0" w:rsidR="008D234D" w:rsidRPr="002462DE" w:rsidRDefault="00543137" w:rsidP="00EE5E93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FO</w:t>
            </w:r>
            <w:r w:rsidR="008D234D" w:rsidRPr="002462DE">
              <w:rPr>
                <w:sz w:val="20"/>
                <w:szCs w:val="20"/>
              </w:rPr>
              <w:t xml:space="preserve"> – </w:t>
            </w:r>
            <w:r w:rsidR="00555CEA" w:rsidRPr="002462DE">
              <w:rPr>
                <w:sz w:val="20"/>
                <w:szCs w:val="20"/>
              </w:rPr>
              <w:t xml:space="preserve">Álló oldal </w:t>
            </w:r>
            <w:r w:rsidR="006B2BF2" w:rsidRPr="002462DE">
              <w:rPr>
                <w:sz w:val="20"/>
                <w:szCs w:val="20"/>
              </w:rPr>
              <w:t>(A</w:t>
            </w:r>
            <w:r w:rsidR="008D234D" w:rsidRPr="002462DE">
              <w:rPr>
                <w:sz w:val="20"/>
                <w:szCs w:val="20"/>
              </w:rPr>
              <w:t>)</w:t>
            </w:r>
          </w:p>
          <w:p w14:paraId="6BEB5E4D" w14:textId="5CBBC0A8" w:rsidR="004A4FF8" w:rsidRDefault="00121386" w:rsidP="0001111B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MO</w:t>
            </w:r>
            <w:r w:rsidR="00555CEA" w:rsidRPr="002462DE">
              <w:rPr>
                <w:sz w:val="20"/>
                <w:szCs w:val="20"/>
              </w:rPr>
              <w:t xml:space="preserve"> – Mozgó oldal</w:t>
            </w:r>
            <w:r w:rsidR="006B2BF2" w:rsidRPr="002462DE">
              <w:rPr>
                <w:sz w:val="20"/>
                <w:szCs w:val="20"/>
              </w:rPr>
              <w:t xml:space="preserve"> (B</w:t>
            </w:r>
            <w:r w:rsidR="008D234D" w:rsidRPr="002462DE">
              <w:rPr>
                <w:sz w:val="20"/>
                <w:szCs w:val="20"/>
              </w:rPr>
              <w:t>)</w:t>
            </w:r>
          </w:p>
          <w:p w14:paraId="7530C534" w14:textId="77777777" w:rsidR="002462DE" w:rsidRDefault="002462DE" w:rsidP="0001111B">
            <w:pPr>
              <w:rPr>
                <w:sz w:val="20"/>
                <w:szCs w:val="20"/>
              </w:rPr>
            </w:pPr>
          </w:p>
          <w:p w14:paraId="6B0A45E9" w14:textId="77777777" w:rsidR="002462DE" w:rsidRPr="002462DE" w:rsidRDefault="002462DE" w:rsidP="0001111B">
            <w:pPr>
              <w:rPr>
                <w:sz w:val="20"/>
                <w:szCs w:val="20"/>
              </w:rPr>
            </w:pPr>
          </w:p>
          <w:bookmarkStart w:id="578" w:name="_Toc504480127"/>
          <w:bookmarkStart w:id="579" w:name="_Toc508612828"/>
          <w:p w14:paraId="12AC97D0" w14:textId="1BA425BD" w:rsidR="006B2BF2" w:rsidRPr="002C4FDE" w:rsidRDefault="007216E3" w:rsidP="00CE2D84">
            <w:pPr>
              <w:pStyle w:val="Cmsor1"/>
              <w:numPr>
                <w:ilvl w:val="0"/>
                <w:numId w:val="14"/>
              </w:numPr>
              <w:outlineLvl w:val="0"/>
              <w:rPr>
                <w:rFonts w:ascii="Tahoma" w:eastAsia="Calibri" w:hAnsi="Tahoma" w:cs="Tahoma"/>
                <w:b/>
                <w:sz w:val="40"/>
                <w:szCs w:val="40"/>
                <w:lang w:eastAsia="hu-HU"/>
              </w:rPr>
            </w:pPr>
            <w:sdt>
              <w:sdtPr>
                <w:rPr>
                  <w:b/>
                  <w:sz w:val="40"/>
                  <w:szCs w:val="40"/>
                </w:rPr>
                <w:id w:val="235979938"/>
                <w14:checkbox>
                  <w14:checked w14:val="1"/>
                  <w14:checkedState w14:val="2612" w14:font="MS Gothic"/>
                  <w14:uncheckedState w14:val="2610" w14:font="MS Gothic"/>
                </w14:checkbox>
              </w:sdtPr>
              <w:sdtContent>
                <w:r w:rsidR="00C03BF0">
                  <w:rPr>
                    <w:rFonts w:ascii="MS Gothic" w:eastAsia="MS Gothic" w:hAnsi="MS Gothic" w:hint="eastAsia"/>
                    <w:b/>
                    <w:sz w:val="40"/>
                    <w:szCs w:val="40"/>
                  </w:rPr>
                  <w:t>☒</w:t>
                </w:r>
              </w:sdtContent>
            </w:sdt>
            <w:r w:rsidR="00FC7B11" w:rsidRPr="00CC5B04">
              <w:rPr>
                <w:b/>
                <w:sz w:val="40"/>
                <w:szCs w:val="40"/>
              </w:rPr>
              <w:t xml:space="preserve"> </w:t>
            </w:r>
            <w:r w:rsidR="006D3484" w:rsidRPr="002C4FDE">
              <w:rPr>
                <w:rFonts w:ascii="Tahoma" w:eastAsia="Calibri" w:hAnsi="Tahoma" w:cs="Tahoma"/>
                <w:b/>
                <w:sz w:val="40"/>
                <w:szCs w:val="40"/>
                <w:lang w:eastAsia="hu-HU"/>
              </w:rPr>
              <w:t>Központosító tárcsa</w:t>
            </w:r>
            <w:bookmarkEnd w:id="578"/>
            <w:bookmarkEnd w:id="579"/>
          </w:p>
          <w:p w14:paraId="74081449" w14:textId="77777777" w:rsidR="006D3484" w:rsidRPr="002462DE" w:rsidRDefault="006D3484" w:rsidP="006D3484">
            <w:pPr>
              <w:rPr>
                <w:sz w:val="20"/>
                <w:szCs w:val="20"/>
              </w:rPr>
            </w:pPr>
          </w:p>
          <w:p w14:paraId="1BEB1E5C" w14:textId="69B9901A" w:rsidR="00B92264" w:rsidRPr="002462DE" w:rsidRDefault="00B92264" w:rsidP="00B92264">
            <w:pPr>
              <w:pStyle w:val="Listaszerbekezds"/>
              <w:numPr>
                <w:ilvl w:val="0"/>
                <w:numId w:val="5"/>
              </w:numPr>
              <w:rPr>
                <w:sz w:val="20"/>
                <w:szCs w:val="20"/>
              </w:rPr>
            </w:pPr>
            <w:r w:rsidRPr="002462DE">
              <w:rPr>
                <w:sz w:val="20"/>
                <w:szCs w:val="20"/>
              </w:rPr>
              <w:t>A központosító tárcsa</w:t>
            </w:r>
            <w:r w:rsidR="006B2BF2" w:rsidRPr="002462DE">
              <w:rPr>
                <w:sz w:val="20"/>
                <w:szCs w:val="20"/>
              </w:rPr>
              <w:t xml:space="preserve"> ØC </w:t>
            </w:r>
            <w:r w:rsidRPr="002462DE">
              <w:rPr>
                <w:sz w:val="20"/>
                <w:szCs w:val="20"/>
              </w:rPr>
              <w:t>méretének illeszkednie kell a fröccsöntő gép ezen méretéhez.</w:t>
            </w:r>
          </w:p>
          <w:p w14:paraId="0EDA21CC" w14:textId="0505350B" w:rsidR="00B92264" w:rsidRPr="002462DE" w:rsidRDefault="00B92264" w:rsidP="00B92264">
            <w:pPr>
              <w:pStyle w:val="Listaszerbekezds"/>
              <w:numPr>
                <w:ilvl w:val="0"/>
                <w:numId w:val="5"/>
              </w:numPr>
              <w:rPr>
                <w:sz w:val="20"/>
                <w:szCs w:val="20"/>
              </w:rPr>
            </w:pPr>
            <w:r w:rsidRPr="002462DE">
              <w:rPr>
                <w:sz w:val="20"/>
                <w:szCs w:val="20"/>
              </w:rPr>
              <w:t>A ØC</w:t>
            </w:r>
            <w:r w:rsidR="006D3484" w:rsidRPr="002462DE">
              <w:rPr>
                <w:sz w:val="20"/>
                <w:szCs w:val="20"/>
              </w:rPr>
              <w:t xml:space="preserve"> értéket a „Gépadatok” </w:t>
            </w:r>
            <w:r w:rsidRPr="002462DE">
              <w:rPr>
                <w:sz w:val="20"/>
                <w:szCs w:val="20"/>
              </w:rPr>
              <w:t>t</w:t>
            </w:r>
            <w:r w:rsidR="006D3484" w:rsidRPr="002462DE">
              <w:rPr>
                <w:sz w:val="20"/>
                <w:szCs w:val="20"/>
              </w:rPr>
              <w:t xml:space="preserve">áblázatból </w:t>
            </w:r>
            <w:r w:rsidR="00767933" w:rsidRPr="002462DE">
              <w:rPr>
                <w:sz w:val="20"/>
                <w:szCs w:val="20"/>
              </w:rPr>
              <w:t xml:space="preserve">is </w:t>
            </w:r>
            <w:r w:rsidRPr="002462DE">
              <w:rPr>
                <w:sz w:val="20"/>
                <w:szCs w:val="20"/>
              </w:rPr>
              <w:t>ki</w:t>
            </w:r>
            <w:r w:rsidR="00B1167A">
              <w:rPr>
                <w:sz w:val="20"/>
                <w:szCs w:val="20"/>
              </w:rPr>
              <w:t xml:space="preserve"> lehet </w:t>
            </w:r>
            <w:r w:rsidRPr="002462DE">
              <w:rPr>
                <w:sz w:val="20"/>
                <w:szCs w:val="20"/>
              </w:rPr>
              <w:t>olvasni</w:t>
            </w:r>
            <w:r w:rsidR="006D3484" w:rsidRPr="002462DE">
              <w:rPr>
                <w:sz w:val="20"/>
                <w:szCs w:val="20"/>
              </w:rPr>
              <w:t>.</w:t>
            </w:r>
          </w:p>
          <w:p w14:paraId="5216EC66" w14:textId="25A1AE2A" w:rsidR="006B2BF2" w:rsidRPr="002462DE" w:rsidRDefault="00B92264" w:rsidP="00EE5E93">
            <w:pPr>
              <w:pStyle w:val="Listaszerbekezds"/>
              <w:numPr>
                <w:ilvl w:val="0"/>
                <w:numId w:val="5"/>
              </w:numPr>
              <w:rPr>
                <w:sz w:val="20"/>
                <w:szCs w:val="20"/>
              </w:rPr>
            </w:pPr>
            <w:r w:rsidRPr="002462DE">
              <w:rPr>
                <w:sz w:val="20"/>
                <w:szCs w:val="20"/>
              </w:rPr>
              <w:t>Ha a szerszámnak van hőszigetelő lapja, annak méretét beszámítva, 10mm-es kilógásnak meg kell lennie a gyűrűn a gép felé</w:t>
            </w:r>
            <w:r w:rsidR="006B2BF2" w:rsidRPr="002462DE">
              <w:rPr>
                <w:sz w:val="20"/>
                <w:szCs w:val="20"/>
              </w:rPr>
              <w:t>.</w:t>
            </w:r>
          </w:p>
          <w:p w14:paraId="34384A6E" w14:textId="6E8C340D" w:rsidR="00767933" w:rsidRPr="002462DE" w:rsidRDefault="00767933" w:rsidP="00EE5E93">
            <w:pPr>
              <w:pStyle w:val="Listaszerbekezds"/>
              <w:numPr>
                <w:ilvl w:val="0"/>
                <w:numId w:val="5"/>
              </w:numPr>
              <w:rPr>
                <w:sz w:val="20"/>
                <w:szCs w:val="20"/>
              </w:rPr>
            </w:pPr>
            <w:r w:rsidRPr="002462DE">
              <w:rPr>
                <w:sz w:val="20"/>
                <w:szCs w:val="20"/>
              </w:rPr>
              <w:t>A lentebbi kép csak pl. nem minden esetben kell ezt a kialakítást követni.</w:t>
            </w:r>
          </w:p>
          <w:p w14:paraId="3D468209" w14:textId="77777777" w:rsidR="00F0356A" w:rsidRPr="002462DE" w:rsidRDefault="00F0356A" w:rsidP="00EE5E93">
            <w:pPr>
              <w:rPr>
                <w:sz w:val="20"/>
                <w:szCs w:val="20"/>
              </w:rPr>
            </w:pPr>
          </w:p>
          <w:p w14:paraId="54F75654" w14:textId="3EDB2C3D" w:rsidR="00F0356A" w:rsidRPr="00CC5B04" w:rsidRDefault="007216E3" w:rsidP="00EE5E93">
            <w:pPr>
              <w:rPr>
                <w:b/>
                <w:sz w:val="40"/>
                <w:szCs w:val="40"/>
              </w:rPr>
            </w:pPr>
            <w:sdt>
              <w:sdtPr>
                <w:rPr>
                  <w:b/>
                  <w:sz w:val="40"/>
                  <w:szCs w:val="40"/>
                </w:rPr>
                <w:id w:val="1203210759"/>
                <w14:checkbox>
                  <w14:checked w14:val="0"/>
                  <w14:checkedState w14:val="2612" w14:font="MS Gothic"/>
                  <w14:uncheckedState w14:val="2610" w14:font="MS Gothic"/>
                </w14:checkbox>
              </w:sdtPr>
              <w:sdtContent>
                <w:r w:rsidR="00767933" w:rsidRPr="00CC5B04">
                  <w:rPr>
                    <w:rFonts w:ascii="MS Gothic" w:eastAsia="MS Gothic" w:hAnsi="MS Gothic" w:hint="eastAsia"/>
                    <w:b/>
                    <w:sz w:val="40"/>
                    <w:szCs w:val="40"/>
                  </w:rPr>
                  <w:t>☐</w:t>
                </w:r>
              </w:sdtContent>
            </w:sdt>
            <w:r w:rsidR="00767933" w:rsidRPr="00CC5B04">
              <w:rPr>
                <w:b/>
                <w:sz w:val="40"/>
                <w:szCs w:val="40"/>
              </w:rPr>
              <w:t xml:space="preserve"> C=ø100mm</w:t>
            </w:r>
          </w:p>
          <w:p w14:paraId="3361616E" w14:textId="77777777" w:rsidR="00767933" w:rsidRPr="00CC5B04" w:rsidRDefault="00767933" w:rsidP="00EE5E93">
            <w:pPr>
              <w:rPr>
                <w:b/>
                <w:sz w:val="40"/>
                <w:szCs w:val="40"/>
              </w:rPr>
            </w:pPr>
          </w:p>
          <w:p w14:paraId="67D772EC" w14:textId="42BB379F" w:rsidR="00767933" w:rsidRDefault="007216E3" w:rsidP="00EE5E93">
            <w:pPr>
              <w:rPr>
                <w:b/>
                <w:sz w:val="40"/>
                <w:szCs w:val="40"/>
              </w:rPr>
            </w:pPr>
            <w:sdt>
              <w:sdtPr>
                <w:rPr>
                  <w:b/>
                  <w:sz w:val="40"/>
                  <w:szCs w:val="40"/>
                </w:rPr>
                <w:id w:val="-1631545178"/>
                <w14:checkbox>
                  <w14:checked w14:val="1"/>
                  <w14:checkedState w14:val="2612" w14:font="MS Gothic"/>
                  <w14:uncheckedState w14:val="2610" w14:font="MS Gothic"/>
                </w14:checkbox>
              </w:sdtPr>
              <w:sdtContent>
                <w:r w:rsidR="00543137">
                  <w:rPr>
                    <w:rFonts w:ascii="MS Gothic" w:eastAsia="MS Gothic" w:hAnsi="MS Gothic" w:hint="eastAsia"/>
                    <w:b/>
                    <w:sz w:val="40"/>
                    <w:szCs w:val="40"/>
                  </w:rPr>
                  <w:t>☒</w:t>
                </w:r>
              </w:sdtContent>
            </w:sdt>
            <w:r w:rsidR="00767933" w:rsidRPr="00CC5B04">
              <w:rPr>
                <w:b/>
                <w:sz w:val="40"/>
                <w:szCs w:val="40"/>
              </w:rPr>
              <w:t xml:space="preserve"> C=ø125mm</w:t>
            </w:r>
          </w:p>
          <w:p w14:paraId="07E8D87E" w14:textId="77777777" w:rsidR="00543137" w:rsidRDefault="00543137" w:rsidP="00EE5E93">
            <w:pPr>
              <w:rPr>
                <w:b/>
                <w:sz w:val="40"/>
                <w:szCs w:val="40"/>
              </w:rPr>
            </w:pPr>
          </w:p>
          <w:p w14:paraId="6DD1AC99" w14:textId="03D2D07F" w:rsidR="00543137" w:rsidRDefault="007216E3" w:rsidP="00543137">
            <w:pPr>
              <w:rPr>
                <w:b/>
                <w:sz w:val="40"/>
                <w:szCs w:val="40"/>
              </w:rPr>
            </w:pPr>
            <w:sdt>
              <w:sdtPr>
                <w:rPr>
                  <w:b/>
                  <w:sz w:val="40"/>
                  <w:szCs w:val="40"/>
                </w:rPr>
                <w:id w:val="309533245"/>
                <w14:checkbox>
                  <w14:checked w14:val="0"/>
                  <w14:checkedState w14:val="2612" w14:font="MS Gothic"/>
                  <w14:uncheckedState w14:val="2610" w14:font="MS Gothic"/>
                </w14:checkbox>
              </w:sdtPr>
              <w:sdtContent>
                <w:r w:rsidR="00543137">
                  <w:rPr>
                    <w:rFonts w:ascii="MS Gothic" w:eastAsia="MS Gothic" w:hAnsi="MS Gothic" w:hint="eastAsia"/>
                    <w:b/>
                    <w:sz w:val="40"/>
                    <w:szCs w:val="40"/>
                  </w:rPr>
                  <w:t>☐</w:t>
                </w:r>
              </w:sdtContent>
            </w:sdt>
            <w:r w:rsidR="00543137">
              <w:rPr>
                <w:b/>
                <w:sz w:val="40"/>
                <w:szCs w:val="40"/>
              </w:rPr>
              <w:t xml:space="preserve"> C=ø160</w:t>
            </w:r>
            <w:r w:rsidR="00543137" w:rsidRPr="00CC5B04">
              <w:rPr>
                <w:b/>
                <w:sz w:val="40"/>
                <w:szCs w:val="40"/>
              </w:rPr>
              <w:t>mm</w:t>
            </w:r>
          </w:p>
          <w:p w14:paraId="11CA93E2" w14:textId="77777777" w:rsidR="00543137" w:rsidRDefault="00543137" w:rsidP="00543137">
            <w:pPr>
              <w:rPr>
                <w:b/>
                <w:sz w:val="40"/>
                <w:szCs w:val="40"/>
              </w:rPr>
            </w:pPr>
          </w:p>
          <w:p w14:paraId="2FE1E3B1" w14:textId="37C10F20" w:rsidR="00543137" w:rsidRDefault="007216E3" w:rsidP="00543137">
            <w:pPr>
              <w:rPr>
                <w:b/>
                <w:sz w:val="40"/>
                <w:szCs w:val="40"/>
              </w:rPr>
            </w:pPr>
            <w:sdt>
              <w:sdtPr>
                <w:rPr>
                  <w:b/>
                  <w:sz w:val="40"/>
                  <w:szCs w:val="40"/>
                </w:rPr>
                <w:id w:val="1068385176"/>
                <w14:checkbox>
                  <w14:checked w14:val="0"/>
                  <w14:checkedState w14:val="2612" w14:font="MS Gothic"/>
                  <w14:uncheckedState w14:val="2610" w14:font="MS Gothic"/>
                </w14:checkbox>
              </w:sdtPr>
              <w:sdtContent>
                <w:r w:rsidR="00543137">
                  <w:rPr>
                    <w:rFonts w:ascii="MS Gothic" w:eastAsia="MS Gothic" w:hAnsi="MS Gothic" w:hint="eastAsia"/>
                    <w:b/>
                    <w:sz w:val="40"/>
                    <w:szCs w:val="40"/>
                  </w:rPr>
                  <w:t>☐</w:t>
                </w:r>
              </w:sdtContent>
            </w:sdt>
            <w:r w:rsidR="00543137">
              <w:rPr>
                <w:b/>
                <w:sz w:val="40"/>
                <w:szCs w:val="40"/>
              </w:rPr>
              <w:t xml:space="preserve"> C=ø200</w:t>
            </w:r>
            <w:r w:rsidR="00543137" w:rsidRPr="00CC5B04">
              <w:rPr>
                <w:b/>
                <w:sz w:val="40"/>
                <w:szCs w:val="40"/>
              </w:rPr>
              <w:t>mm</w:t>
            </w:r>
          </w:p>
          <w:p w14:paraId="23D732F5" w14:textId="77777777" w:rsidR="00543137" w:rsidRDefault="00543137" w:rsidP="00543137">
            <w:pPr>
              <w:rPr>
                <w:b/>
                <w:sz w:val="40"/>
                <w:szCs w:val="40"/>
              </w:rPr>
            </w:pPr>
          </w:p>
          <w:p w14:paraId="71CD91CB" w14:textId="77777777" w:rsidR="00543137" w:rsidRPr="00CC5B04" w:rsidRDefault="00543137" w:rsidP="00EE5E93">
            <w:pPr>
              <w:rPr>
                <w:b/>
                <w:sz w:val="40"/>
                <w:szCs w:val="40"/>
              </w:rPr>
            </w:pPr>
          </w:p>
          <w:p w14:paraId="2FB7C429" w14:textId="77777777" w:rsidR="00F0356A" w:rsidRPr="002462DE" w:rsidRDefault="00F0356A" w:rsidP="00EE5E93">
            <w:pPr>
              <w:rPr>
                <w:sz w:val="20"/>
                <w:szCs w:val="20"/>
              </w:rPr>
            </w:pPr>
          </w:p>
          <w:p w14:paraId="1597C9E7" w14:textId="6EDAE20B" w:rsidR="006B2BF2" w:rsidRPr="002462DE" w:rsidRDefault="00B92264" w:rsidP="00EE5E93">
            <w:pPr>
              <w:rPr>
                <w:sz w:val="20"/>
                <w:szCs w:val="20"/>
              </w:rPr>
            </w:pPr>
            <w:r w:rsidRPr="002462DE">
              <w:rPr>
                <w:noProof/>
                <w:sz w:val="20"/>
                <w:szCs w:val="20"/>
                <w:lang w:val="en-GB" w:eastAsia="en-GB"/>
              </w:rPr>
              <w:lastRenderedPageBreak/>
              <mc:AlternateContent>
                <mc:Choice Requires="wpg">
                  <w:drawing>
                    <wp:anchor distT="0" distB="0" distL="114300" distR="114300" simplePos="0" relativeHeight="252236800" behindDoc="0" locked="0" layoutInCell="1" allowOverlap="1" wp14:anchorId="61741296" wp14:editId="234CB748">
                      <wp:simplePos x="0" y="0"/>
                      <wp:positionH relativeFrom="column">
                        <wp:posOffset>222250</wp:posOffset>
                      </wp:positionH>
                      <wp:positionV relativeFrom="paragraph">
                        <wp:posOffset>53340</wp:posOffset>
                      </wp:positionV>
                      <wp:extent cx="6085840" cy="1936750"/>
                      <wp:effectExtent l="0" t="0" r="0" b="82550"/>
                      <wp:wrapTopAndBottom/>
                      <wp:docPr id="389" name="Group 389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6085840" cy="1936750"/>
                                <a:chOff x="673" y="0"/>
                                <a:chExt cx="6088894" cy="1937279"/>
                              </a:xfrm>
                            </wpg:grpSpPr>
                            <wpg:grpSp>
                              <wpg:cNvPr id="387" name="Group 387"/>
                              <wpg:cNvGrpSpPr/>
                              <wpg:grpSpPr>
                                <a:xfrm>
                                  <a:off x="673" y="0"/>
                                  <a:ext cx="6088894" cy="1937279"/>
                                  <a:chOff x="673" y="-417932"/>
                                  <a:chExt cx="6089133" cy="1937463"/>
                                </a:xfrm>
                              </wpg:grpSpPr>
                              <wpg:grpSp>
                                <wpg:cNvPr id="330" name="Group 330"/>
                                <wpg:cNvGrpSpPr/>
                                <wpg:grpSpPr>
                                  <a:xfrm>
                                    <a:off x="673" y="-417932"/>
                                    <a:ext cx="6089133" cy="1937463"/>
                                    <a:chOff x="673" y="-417932"/>
                                    <a:chExt cx="6089133" cy="1937463"/>
                                  </a:xfrm>
                                </wpg:grpSpPr>
                                <wps:wsp>
                                  <wps:cNvPr id="317" name="Text Box 317"/>
                                  <wps:cNvSpPr txBox="1"/>
                                  <wps:spPr>
                                    <a:xfrm>
                                      <a:off x="4936565" y="734170"/>
                                      <a:ext cx="1153241" cy="277169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6350">
                                      <a:noFill/>
                                    </a:ln>
                                    <a:effectLst/>
                                  </wps:spPr>
                                  <wps:style>
                                    <a:lnRef idx="0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txbx>
                                    <w:txbxContent>
                                      <w:p w14:paraId="28919944" w14:textId="77777777" w:rsidR="007216E3" w:rsidRDefault="007216E3" w:rsidP="006B2BF2">
                                        <w:r>
                                          <w:t>A = min. 10mm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g:grpSp>
                                  <wpg:cNvPr id="325" name="Group 325"/>
                                  <wpg:cNvGrpSpPr/>
                                  <wpg:grpSpPr>
                                    <a:xfrm>
                                      <a:off x="673" y="-230004"/>
                                      <a:ext cx="5031887" cy="1749244"/>
                                      <a:chOff x="673" y="-177991"/>
                                      <a:chExt cx="5032126" cy="1749779"/>
                                    </a:xfrm>
                                  </wpg:grpSpPr>
                                  <pic:pic xmlns:pic="http://schemas.openxmlformats.org/drawingml/2006/picture">
                                    <pic:nvPicPr>
                                      <pic:cNvPr id="282" name="Picture 282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12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673" y="332874"/>
                                        <a:ext cx="4465877" cy="102044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  <wpg:grpSp>
                                    <wpg:cNvPr id="324" name="Group 324"/>
                                    <wpg:cNvGrpSpPr/>
                                    <wpg:grpSpPr>
                                      <a:xfrm>
                                        <a:off x="120316" y="-177991"/>
                                        <a:ext cx="4912483" cy="1749779"/>
                                        <a:chOff x="0" y="-177991"/>
                                        <a:chExt cx="4912483" cy="1749779"/>
                                      </a:xfrm>
                                    </wpg:grpSpPr>
                                    <wps:wsp>
                                      <wps:cNvPr id="283" name="Straight Connector 283"/>
                                      <wps:cNvCnPr/>
                                      <wps:spPr>
                                        <a:xfrm flipV="1">
                                          <a:off x="589485" y="-177991"/>
                                          <a:ext cx="0" cy="625696"/>
                                        </a:xfrm>
                                        <a:prstGeom prst="line">
                                          <a:avLst/>
                                        </a:prstGeom>
                                      </wps:spPr>
                                      <wps:style>
                                        <a:lnRef idx="1">
                                          <a:schemeClr val="dk1"/>
                                        </a:lnRef>
                                        <a:fillRef idx="0">
                                          <a:schemeClr val="dk1"/>
                                        </a:fillRef>
                                        <a:effectRef idx="0">
                                          <a:schemeClr val="dk1"/>
                                        </a:effectRef>
                                        <a:fontRef idx="minor">
                                          <a:schemeClr val="tx1"/>
                                        </a:fontRef>
                                      </wps:style>
                                      <wps:bodyPr/>
                                    </wps:wsp>
                                    <wps:wsp>
                                      <wps:cNvPr id="294" name="Straight Connector 294"/>
                                      <wps:cNvCnPr/>
                                      <wps:spPr>
                                        <a:xfrm flipV="1">
                                          <a:off x="3617317" y="-177991"/>
                                          <a:ext cx="0" cy="625773"/>
                                        </a:xfrm>
                                        <a:prstGeom prst="line">
                                          <a:avLst/>
                                        </a:prstGeom>
                                      </wps:spPr>
                                      <wps:style>
                                        <a:lnRef idx="1">
                                          <a:schemeClr val="dk1"/>
                                        </a:lnRef>
                                        <a:fillRef idx="0">
                                          <a:schemeClr val="dk1"/>
                                        </a:fillRef>
                                        <a:effectRef idx="0">
                                          <a:schemeClr val="dk1"/>
                                        </a:effectRef>
                                        <a:fontRef idx="minor">
                                          <a:schemeClr val="tx1"/>
                                        </a:fontRef>
                                      </wps:style>
                                      <wps:bodyPr/>
                                    </wps:wsp>
                                    <wps:wsp>
                                      <wps:cNvPr id="295" name="Straight Arrow Connector 295"/>
                                      <wps:cNvCnPr/>
                                      <wps:spPr>
                                        <a:xfrm>
                                          <a:off x="589547" y="-141281"/>
                                          <a:ext cx="3025451" cy="0"/>
                                        </a:xfrm>
                                        <a:prstGeom prst="straightConnector1">
                                          <a:avLst/>
                                        </a:prstGeom>
                                        <a:ln>
                                          <a:headEnd type="triangle" w="sm" len="lg"/>
                                          <a:tailEnd type="triangle" w="sm" len="lg"/>
                                        </a:ln>
                                      </wps:spPr>
                                      <wps:style>
                                        <a:lnRef idx="1">
                                          <a:schemeClr val="dk1"/>
                                        </a:lnRef>
                                        <a:fillRef idx="0">
                                          <a:schemeClr val="dk1"/>
                                        </a:fillRef>
                                        <a:effectRef idx="0">
                                          <a:schemeClr val="dk1"/>
                                        </a:effectRef>
                                        <a:fontRef idx="minor">
                                          <a:schemeClr val="tx1"/>
                                        </a:fontRef>
                                      </wps:style>
                                      <wps:bodyPr/>
                                    </wps:wsp>
                                    <wps:wsp>
                                      <wps:cNvPr id="300" name="Straight Connector 300"/>
                                      <wps:cNvCnPr/>
                                      <wps:spPr>
                                        <a:xfrm>
                                          <a:off x="4267200" y="713874"/>
                                          <a:ext cx="645002" cy="0"/>
                                        </a:xfrm>
                                        <a:prstGeom prst="line">
                                          <a:avLst/>
                                        </a:prstGeom>
                                      </wps:spPr>
                                      <wps:style>
                                        <a:lnRef idx="1">
                                          <a:schemeClr val="dk1"/>
                                        </a:lnRef>
                                        <a:fillRef idx="0">
                                          <a:schemeClr val="dk1"/>
                                        </a:fillRef>
                                        <a:effectRef idx="0">
                                          <a:schemeClr val="dk1"/>
                                        </a:effectRef>
                                        <a:fontRef idx="minor">
                                          <a:schemeClr val="tx1"/>
                                        </a:fontRef>
                                      </wps:style>
                                      <wps:bodyPr/>
                                    </wps:wsp>
                                    <wps:wsp>
                                      <wps:cNvPr id="301" name="Straight Connector 301"/>
                                      <wps:cNvCnPr/>
                                      <wps:spPr>
                                        <a:xfrm>
                                          <a:off x="4267200" y="1147011"/>
                                          <a:ext cx="645002" cy="0"/>
                                        </a:xfrm>
                                        <a:prstGeom prst="line">
                                          <a:avLst/>
                                        </a:prstGeom>
                                      </wps:spPr>
                                      <wps:style>
                                        <a:lnRef idx="1">
                                          <a:schemeClr val="dk1"/>
                                        </a:lnRef>
                                        <a:fillRef idx="0">
                                          <a:schemeClr val="dk1"/>
                                        </a:fillRef>
                                        <a:effectRef idx="0">
                                          <a:schemeClr val="dk1"/>
                                        </a:effectRef>
                                        <a:fontRef idx="minor">
                                          <a:schemeClr val="tx1"/>
                                        </a:fontRef>
                                      </wps:style>
                                      <wps:bodyPr/>
                                    </wps:wsp>
                                    <wps:wsp>
                                      <wps:cNvPr id="303" name="Straight Connector 303"/>
                                      <wps:cNvCnPr/>
                                      <wps:spPr>
                                        <a:xfrm>
                                          <a:off x="3641181" y="501316"/>
                                          <a:ext cx="1271302" cy="0"/>
                                        </a:xfrm>
                                        <a:prstGeom prst="line">
                                          <a:avLst/>
                                        </a:prstGeom>
                                      </wps:spPr>
                                      <wps:style>
                                        <a:lnRef idx="1">
                                          <a:schemeClr val="dk1"/>
                                        </a:lnRef>
                                        <a:fillRef idx="0">
                                          <a:schemeClr val="dk1"/>
                                        </a:fillRef>
                                        <a:effectRef idx="0">
                                          <a:schemeClr val="dk1"/>
                                        </a:effectRef>
                                        <a:fontRef idx="minor">
                                          <a:schemeClr val="tx1"/>
                                        </a:fontRef>
                                      </wps:style>
                                      <wps:bodyPr/>
                                    </wps:wsp>
                                    <wpg:grpSp>
                                      <wpg:cNvPr id="314" name="Group 314"/>
                                      <wpg:cNvGrpSpPr/>
                                      <wpg:grpSpPr>
                                        <a:xfrm>
                                          <a:off x="4876800" y="228600"/>
                                          <a:ext cx="0" cy="486989"/>
                                          <a:chOff x="0" y="0"/>
                                          <a:chExt cx="0" cy="486989"/>
                                        </a:xfrm>
                                      </wpg:grpSpPr>
                                      <wps:wsp>
                                        <wps:cNvPr id="311" name="Straight Connector 311"/>
                                        <wps:cNvCnPr/>
                                        <wps:spPr>
                                          <a:xfrm>
                                            <a:off x="0" y="271988"/>
                                            <a:ext cx="0" cy="215001"/>
                                          </a:xfrm>
                                          <a:prstGeom prst="line">
                                            <a:avLst/>
                                          </a:prstGeom>
                                        </wps:spPr>
                                        <wps:style>
                                          <a:lnRef idx="1">
                                            <a:schemeClr val="dk1"/>
                                          </a:lnRef>
                                          <a:fillRef idx="0">
                                            <a:schemeClr val="dk1"/>
                                          </a:fillRef>
                                          <a:effectRef idx="0">
                                            <a:schemeClr val="dk1"/>
                                          </a:effectRef>
                                          <a:fontRef idx="minor">
                                            <a:schemeClr val="tx1"/>
                                          </a:fontRef>
                                        </wps:style>
                                        <wps:bodyPr/>
                                      </wps:wsp>
                                      <wps:wsp>
                                        <wps:cNvPr id="312" name="Straight Arrow Connector 312"/>
                                        <wps:cNvCnPr/>
                                        <wps:spPr>
                                          <a:xfrm>
                                            <a:off x="0" y="0"/>
                                            <a:ext cx="0" cy="271988"/>
                                          </a:xfrm>
                                          <a:prstGeom prst="straightConnector1">
                                            <a:avLst/>
                                          </a:prstGeom>
                                          <a:ln>
                                            <a:tailEnd type="triangle" w="sm" len="lg"/>
                                          </a:ln>
                                        </wps:spPr>
                                        <wps:style>
                                          <a:lnRef idx="1">
                                            <a:schemeClr val="dk1"/>
                                          </a:lnRef>
                                          <a:fillRef idx="0">
                                            <a:schemeClr val="dk1"/>
                                          </a:fillRef>
                                          <a:effectRef idx="0">
                                            <a:schemeClr val="dk1"/>
                                          </a:effectRef>
                                          <a:fontRef idx="minor">
                                            <a:schemeClr val="tx1"/>
                                          </a:fontRef>
                                        </wps:style>
                                        <wps:bodyPr/>
                                      </wps:wsp>
                                    </wpg:grpSp>
                                    <wps:wsp>
                                      <wps:cNvPr id="316" name="Straight Arrow Connector 316"/>
                                      <wps:cNvCnPr/>
                                      <wps:spPr>
                                        <a:xfrm>
                                          <a:off x="4876800" y="715589"/>
                                          <a:ext cx="0" cy="431422"/>
                                        </a:xfrm>
                                        <a:prstGeom prst="straightConnector1">
                                          <a:avLst/>
                                        </a:prstGeom>
                                        <a:ln>
                                          <a:headEnd type="triangle" w="sm" len="lg"/>
                                          <a:tailEnd type="triangle" w="sm" len="lg"/>
                                        </a:ln>
                                      </wps:spPr>
                                      <wps:style>
                                        <a:lnRef idx="1">
                                          <a:schemeClr val="dk1"/>
                                        </a:lnRef>
                                        <a:fillRef idx="0">
                                          <a:schemeClr val="dk1"/>
                                        </a:fillRef>
                                        <a:effectRef idx="0">
                                          <a:schemeClr val="dk1"/>
                                        </a:effectRef>
                                        <a:fontRef idx="minor">
                                          <a:schemeClr val="tx1"/>
                                        </a:fontRef>
                                      </wps:style>
                                      <wps:bodyPr/>
                                    </wps:wsp>
                                    <wps:wsp>
                                      <wps:cNvPr id="320" name="Straight Connector 320"/>
                                      <wps:cNvCnPr/>
                                      <wps:spPr>
                                        <a:xfrm>
                                          <a:off x="0" y="1207169"/>
                                          <a:ext cx="0" cy="364619"/>
                                        </a:xfrm>
                                        <a:prstGeom prst="line">
                                          <a:avLst/>
                                        </a:prstGeom>
                                      </wps:spPr>
                                      <wps:style>
                                        <a:lnRef idx="1">
                                          <a:schemeClr val="dk1"/>
                                        </a:lnRef>
                                        <a:fillRef idx="0">
                                          <a:schemeClr val="dk1"/>
                                        </a:fillRef>
                                        <a:effectRef idx="0">
                                          <a:schemeClr val="dk1"/>
                                        </a:effectRef>
                                        <a:fontRef idx="minor">
                                          <a:schemeClr val="tx1"/>
                                        </a:fontRef>
                                      </wps:style>
                                      <wps:bodyPr/>
                                    </wps:wsp>
                                    <wps:wsp>
                                      <wps:cNvPr id="321" name="Straight Connector 321"/>
                                      <wps:cNvCnPr/>
                                      <wps:spPr>
                                        <a:xfrm>
                                          <a:off x="4211052" y="1206932"/>
                                          <a:ext cx="0" cy="364856"/>
                                        </a:xfrm>
                                        <a:prstGeom prst="line">
                                          <a:avLst/>
                                        </a:prstGeom>
                                      </wps:spPr>
                                      <wps:style>
                                        <a:lnRef idx="1">
                                          <a:schemeClr val="dk1"/>
                                        </a:lnRef>
                                        <a:fillRef idx="0">
                                          <a:schemeClr val="dk1"/>
                                        </a:fillRef>
                                        <a:effectRef idx="0">
                                          <a:schemeClr val="dk1"/>
                                        </a:effectRef>
                                        <a:fontRef idx="minor">
                                          <a:schemeClr val="tx1"/>
                                        </a:fontRef>
                                      </wps:style>
                                      <wps:bodyPr/>
                                    </wps:wsp>
                                    <wps:wsp>
                                      <wps:cNvPr id="322" name="Straight Arrow Connector 322"/>
                                      <wps:cNvCnPr/>
                                      <wps:spPr>
                                        <a:xfrm>
                                          <a:off x="0" y="1523015"/>
                                          <a:ext cx="4211052" cy="0"/>
                                        </a:xfrm>
                                        <a:prstGeom prst="straightConnector1">
                                          <a:avLst/>
                                        </a:prstGeom>
                                        <a:ln>
                                          <a:headEnd type="triangle" w="sm" len="lg"/>
                                          <a:tailEnd type="triangle" w="sm" len="lg"/>
                                        </a:ln>
                                      </wps:spPr>
                                      <wps:style>
                                        <a:lnRef idx="1">
                                          <a:schemeClr val="dk1"/>
                                        </a:lnRef>
                                        <a:fillRef idx="0">
                                          <a:schemeClr val="dk1"/>
                                        </a:fillRef>
                                        <a:effectRef idx="0">
                                          <a:schemeClr val="dk1"/>
                                        </a:effectRef>
                                        <a:fontRef idx="minor">
                                          <a:schemeClr val="tx1"/>
                                        </a:fontRef>
                                      </wps:style>
                                      <wps:bodyPr/>
                                    </wps:wsp>
                                  </wpg:grpSp>
                                </wpg:grpSp>
                                <wps:wsp>
                                  <wps:cNvPr id="326" name="Text Box 326"/>
                                  <wps:cNvSpPr txBox="1"/>
                                  <wps:spPr>
                                    <a:xfrm>
                                      <a:off x="4936958" y="417094"/>
                                      <a:ext cx="787407" cy="277169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6350">
                                      <a:noFill/>
                                    </a:ln>
                                    <a:effectLst/>
                                  </wps:spPr>
                                  <wps:style>
                                    <a:lnRef idx="0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txbx>
                                    <w:txbxContent>
                                      <w:p w14:paraId="74B18B62" w14:textId="77777777" w:rsidR="007216E3" w:rsidRDefault="007216E3" w:rsidP="006B2BF2">
                                        <w:r>
                                          <w:t>B = 10mm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328" name="Text Box 328"/>
                                  <wps:cNvSpPr txBox="1"/>
                                  <wps:spPr>
                                    <a:xfrm>
                                      <a:off x="2035242" y="1242362"/>
                                      <a:ext cx="368969" cy="277169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6350">
                                      <a:noFill/>
                                    </a:ln>
                                    <a:effectLst/>
                                  </wps:spPr>
                                  <wps:style>
                                    <a:lnRef idx="0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txbx>
                                    <w:txbxContent>
                                      <w:p w14:paraId="5A3D2BF5" w14:textId="77777777" w:rsidR="007216E3" w:rsidRDefault="007216E3" w:rsidP="006B2BF2">
                                        <w:r w:rsidRPr="00E45C5A">
                                          <w:t>Ø</w:t>
                                        </w:r>
                                        <w:r>
                                          <w:t>D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329" name="Text Box 329"/>
                                  <wps:cNvSpPr txBox="1"/>
                                  <wps:spPr>
                                    <a:xfrm>
                                      <a:off x="2035242" y="-417932"/>
                                      <a:ext cx="368969" cy="277169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6350">
                                      <a:noFill/>
                                    </a:ln>
                                    <a:effectLst/>
                                  </wps:spPr>
                                  <wps:style>
                                    <a:lnRef idx="0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txbx>
                                    <w:txbxContent>
                                      <w:p w14:paraId="77CC2B7E" w14:textId="77777777" w:rsidR="007216E3" w:rsidRDefault="007216E3" w:rsidP="006B2BF2">
                                        <w:r w:rsidRPr="00E45C5A">
                                          <w:t>Ø</w:t>
                                        </w:r>
                                        <w:r>
                                          <w:t>C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wpg:grpSp>
                              <wpg:grpSp>
                                <wpg:cNvPr id="386" name="Group 386"/>
                                <wpg:cNvGrpSpPr/>
                                <wpg:grpSpPr>
                                  <a:xfrm>
                                    <a:off x="2148559" y="0"/>
                                    <a:ext cx="1320800" cy="1388118"/>
                                    <a:chOff x="0" y="0"/>
                                    <a:chExt cx="1320800" cy="1388118"/>
                                  </a:xfrm>
                                </wpg:grpSpPr>
                                <wps:wsp>
                                  <wps:cNvPr id="383" name="Straight Connector 383"/>
                                  <wps:cNvCnPr/>
                                  <wps:spPr>
                                    <a:xfrm flipV="1">
                                      <a:off x="656349" y="0"/>
                                      <a:ext cx="0" cy="826859"/>
                                    </a:xfrm>
                                    <a:prstGeom prst="line">
                                      <a:avLst/>
                                    </a:prstGeom>
                                  </wps:spPr>
                                  <wps:style>
                                    <a:lnRef idx="1">
                                      <a:schemeClr val="dk1"/>
                                    </a:lnRef>
                                    <a:fillRef idx="0">
                                      <a:schemeClr val="dk1"/>
                                    </a:fillRef>
                                    <a:effectRef idx="0">
                                      <a:schemeClr val="dk1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/>
                                </wps:wsp>
                                <wps:wsp>
                                  <wps:cNvPr id="384" name="Straight Connector 384"/>
                                  <wps:cNvCnPr/>
                                  <wps:spPr>
                                    <a:xfrm flipV="1">
                                      <a:off x="1102329" y="308540"/>
                                      <a:ext cx="109093" cy="109093"/>
                                    </a:xfrm>
                                    <a:prstGeom prst="line">
                                      <a:avLst/>
                                    </a:prstGeom>
                                  </wps:spPr>
                                  <wps:style>
                                    <a:lnRef idx="1">
                                      <a:schemeClr val="dk1"/>
                                    </a:lnRef>
                                    <a:fillRef idx="0">
                                      <a:schemeClr val="dk1"/>
                                    </a:fillRef>
                                    <a:effectRef idx="0">
                                      <a:schemeClr val="dk1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/>
                                </wps:wsp>
                                <wps:wsp>
                                  <wps:cNvPr id="385" name="Arc 385"/>
                                  <wps:cNvSpPr/>
                                  <wps:spPr>
                                    <a:xfrm>
                                      <a:off x="0" y="67318"/>
                                      <a:ext cx="1320800" cy="1320800"/>
                                    </a:xfrm>
                                    <a:prstGeom prst="arc">
                                      <a:avLst>
                                        <a:gd name="adj1" fmla="val 16200000"/>
                                        <a:gd name="adj2" fmla="val 19394269"/>
                                      </a:avLst>
                                    </a:prstGeom>
                                    <a:ln>
                                      <a:headEnd type="triangle" w="sm" len="lg"/>
                                      <a:tailEnd type="triangle" w="sm" len="lg"/>
                                    </a:ln>
                                  </wps:spPr>
                                  <wps:style>
                                    <a:lnRef idx="1">
                                      <a:schemeClr val="dk1"/>
                                    </a:lnRef>
                                    <a:fillRef idx="0">
                                      <a:schemeClr val="dk1"/>
                                    </a:fillRef>
                                    <a:effectRef idx="0">
                                      <a:schemeClr val="dk1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wpg:grpSp>
                            </wpg:grpSp>
                            <wps:wsp>
                              <wps:cNvPr id="388" name="Text Box 388"/>
                              <wps:cNvSpPr txBox="1"/>
                              <wps:spPr>
                                <a:xfrm>
                                  <a:off x="3020886" y="356223"/>
                                  <a:ext cx="368955" cy="277143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  <a:effectLst/>
                              </wps:spPr>
                              <wps:style>
                                <a:lnRef idx="0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14:paraId="6EAD8AA4" w14:textId="77777777" w:rsidR="007216E3" w:rsidRDefault="007216E3" w:rsidP="006B2BF2">
                                    <w:r w:rsidRPr="00347D76">
                                      <w:t>α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61741296" id="Group 389" o:spid="_x0000_s1026" style="position:absolute;margin-left:17.5pt;margin-top:4.2pt;width:479.2pt;height:152.5pt;z-index:252236800;mso-width-relative:margin;mso-height-relative:margin" coordorigin="6" coordsize="60888,1937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">
                      <v:group id="Group 387" o:spid="_x0000_s1027" style="position:absolute;left:6;width:60889;height:19372" coordorigin="6,-4179" coordsize="60891,193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">
                        <v:group id="Group 330" o:spid="_x0000_s1028" style="position:absolute;left:6;top:-4179;width:60892;height:19374" coordorigin="6,-4179" coordsize="60891,193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">
                          <v:shapetype id="_x0000_t202" coordsize="21600,21600" o:spt="202" path="m,l,21600r21600,l21600,xe">
                            <v:stroke joinstyle="miter"/>
                            <v:path gradientshapeok="t" o:connecttype="rect"/>
                          </v:shapetype>
                          <v:shape id="Text Box 317" o:spid="_x0000_s1029" type="#_x0000_t202" style="position:absolute;left:49365;top:7341;width:11533;height:27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" filled="f" stroked="f" strokeweight=".5pt">
                            <v:textbox>
                              <w:txbxContent>
                                <w:p w14:paraId="28919944" w14:textId="77777777" w:rsidR="007216E3" w:rsidRDefault="007216E3" w:rsidP="006B2BF2">
                                  <w:r>
                                    <w:t>A = min. 10mm</w:t>
                                  </w:r>
                                </w:p>
                              </w:txbxContent>
                            </v:textbox>
                          </v:shape>
                          <v:group id="Group 325" o:spid="_x0000_s1030" style="position:absolute;left:6;top:-2300;width:50319;height:17492" coordorigin="6,-1779" coordsize="50321,174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">
                            <v:shapetype id="_x0000_t75" coordsize="21600,21600" o:spt="75" o:preferrelative="t" path="m@4@5l@4@11@9@11@9@5xe" filled="f" stroked="f">
                              <v:stroke joinstyle="miter"/>
                              <v:formulas>
                                <v:f eqn="if lineDrawn pixelLineWidth 0"/>
                                <v:f eqn="sum @0 1 0"/>
                                <v:f eqn="sum 0 0 @1"/>
                                <v:f eqn="prod @2 1 2"/>
                                <v:f eqn="prod @3 21600 pixelWidth"/>
                                <v:f eqn="prod @3 21600 pixelHeight"/>
                                <v:f eqn="sum @0 0 1"/>
                                <v:f eqn="prod @6 1 2"/>
                                <v:f eqn="prod @7 21600 pixelWidth"/>
                                <v:f eqn="sum @8 21600 0"/>
                                <v:f eqn="prod @7 21600 pixelHeight"/>
                                <v:f eqn="sum @10 21600 0"/>
                              </v:formulas>
                              <v:path o:extrusionok="f" gradientshapeok="t" o:connecttype="rect"/>
                              <o:lock v:ext="edit" aspectratio="t"/>
                            </v:shapetype>
                            <v:shape id="Picture 282" o:spid="_x0000_s1031" type="#_x0000_t75" style="position:absolute;left:6;top:3328;width:44659;height:102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">
                              <v:imagedata r:id="rId13" o:title=""/>
                              <v:path arrowok="t"/>
                            </v:shape>
                            <v:group id="Group 324" o:spid="_x0000_s1032" style="position:absolute;left:1203;top:-1779;width:49124;height:17496" coordorigin=",-1779" coordsize="49124,174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">
                              <v:line id="Straight Connector 283" o:spid="_x0000_s1033" style="position:absolute;flip:y;visibility:visible;mso-wrap-style:square" from="5894,-1779" to="5894,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" strokecolor="black [3200]" strokeweight=".5pt">
                                <v:stroke joinstyle="miter"/>
                              </v:line>
                              <v:line id="Straight Connector 294" o:spid="_x0000_s1034" style="position:absolute;flip:y;visibility:visible;mso-wrap-style:square" from="36173,-1779" to="36173,4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" strokecolor="black [3200]" strokeweight=".5pt">
                                <v:stroke joinstyle="miter"/>
                              </v:line>
                              <v:shapetype id="_x0000_t32" coordsize="21600,21600" o:spt="32" o:oned="t" path="m,l21600,21600e" filled="f">
                                <v:path arrowok="t" fillok="f" o:connecttype="none"/>
                                <o:lock v:ext="edit" shapetype="t"/>
                              </v:shapetype>
                              <v:shape id="Straight Arrow Connector 295" o:spid="_x0000_s1035" type="#_x0000_t32" style="position:absolute;left:5895;top:-1412;width:30254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" strokecolor="black [3200]" strokeweight=".5pt">
                                <v:stroke startarrow="block" startarrowwidth="narrow" startarrowlength="long" endarrow="block" endarrowwidth="narrow" endarrowlength="long" joinstyle="miter"/>
                              </v:shape>
                              <v:line id="Straight Connector 300" o:spid="_x0000_s1036" style="position:absolute;visibility:visible;mso-wrap-style:square" from="42672,7138" to="49122,713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" strokecolor="black [3200]" strokeweight=".5pt">
                                <v:stroke joinstyle="miter"/>
                              </v:line>
                              <v:line id="Straight Connector 301" o:spid="_x0000_s1037" style="position:absolute;visibility:visible;mso-wrap-style:square" from="42672,11470" to="49122,114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" strokecolor="black [3200]" strokeweight=".5pt">
                                <v:stroke joinstyle="miter"/>
                              </v:line>
                              <v:line id="Straight Connector 303" o:spid="_x0000_s1038" style="position:absolute;visibility:visible;mso-wrap-style:square" from="36411,5013" to="49124,501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" strokecolor="black [3200]" strokeweight=".5pt">
                                <v:stroke joinstyle="miter"/>
                              </v:line>
                              <v:group id="Group 314" o:spid="_x0000_s1039" style="position:absolute;left:48768;top:2286;width:0;height:4869" coordsize="0,4869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">
                                <v:line id="Straight Connector 311" o:spid="_x0000_s1040" style="position:absolute;visibility:visible;mso-wrap-style:square" from="0,271988" to="0,486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" strokecolor="black [3200]" strokeweight=".5pt">
                                  <v:stroke joinstyle="miter"/>
                                </v:line>
                                <v:shape id="Straight Arrow Connector 312" o:spid="_x0000_s1041" type="#_x0000_t32" style="position:absolute;width:0;height:271988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" strokecolor="black [3200]" strokeweight=".5pt">
                                  <v:stroke endarrow="block" endarrowwidth="narrow" endarrowlength="long" joinstyle="miter"/>
                                </v:shape>
                              </v:group>
                              <v:shape id="Straight Arrow Connector 316" o:spid="_x0000_s1042" type="#_x0000_t32" style="position:absolute;left:48768;top:7155;width:0;height:4315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" strokecolor="black [3200]" strokeweight=".5pt">
                                <v:stroke startarrow="block" startarrowwidth="narrow" startarrowlength="long" endarrow="block" endarrowwidth="narrow" endarrowlength="long" joinstyle="miter"/>
                              </v:shape>
                              <v:line id="Straight Connector 320" o:spid="_x0000_s1043" style="position:absolute;visibility:visible;mso-wrap-style:square" from="0,12071" to="0,1571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" strokecolor="black [3200]" strokeweight=".5pt">
                                <v:stroke joinstyle="miter"/>
                              </v:line>
                              <v:line id="Straight Connector 321" o:spid="_x0000_s1044" style="position:absolute;visibility:visible;mso-wrap-style:square" from="42110,12069" to="42110,1571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" strokecolor="black [3200]" strokeweight=".5pt">
                                <v:stroke joinstyle="miter"/>
                              </v:line>
                              <v:shape id="Straight Arrow Connector 322" o:spid="_x0000_s1045" type="#_x0000_t32" style="position:absolute;top:15230;width:42110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" strokecolor="black [3200]" strokeweight=".5pt">
                                <v:stroke startarrow="block" startarrowwidth="narrow" startarrowlength="long" endarrow="block" endarrowwidth="narrow" endarrowlength="long" joinstyle="miter"/>
                              </v:shape>
                            </v:group>
                          </v:group>
                          <v:shape id="Text Box 326" o:spid="_x0000_s1046" type="#_x0000_t202" style="position:absolute;left:49369;top:4170;width:7874;height:27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" filled="f" stroked="f" strokeweight=".5pt">
                            <v:textbox>
                              <w:txbxContent>
                                <w:p w14:paraId="74B18B62" w14:textId="77777777" w:rsidR="007216E3" w:rsidRDefault="007216E3" w:rsidP="006B2BF2">
                                  <w:r>
                                    <w:t>B = 10mm</w:t>
                                  </w:r>
                                </w:p>
                              </w:txbxContent>
                            </v:textbox>
                          </v:shape>
                          <v:shape id="Text Box 328" o:spid="_x0000_s1047" type="#_x0000_t202" style="position:absolute;left:20352;top:12423;width:3690;height:27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" filled="f" stroked="f" strokeweight=".5pt">
                            <v:textbox>
                              <w:txbxContent>
                                <w:p w14:paraId="5A3D2BF5" w14:textId="77777777" w:rsidR="007216E3" w:rsidRDefault="007216E3" w:rsidP="006B2BF2">
                                  <w:r w:rsidRPr="00E45C5A">
                                    <w:t>Ø</w:t>
                                  </w:r>
                                  <w:r>
                                    <w:t>D</w:t>
                                  </w:r>
                                </w:p>
                              </w:txbxContent>
                            </v:textbox>
                          </v:shape>
                          <v:shape id="Text Box 329" o:spid="_x0000_s1048" type="#_x0000_t202" style="position:absolute;left:20352;top:-4179;width:3690;height:27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" filled="f" stroked="f" strokeweight=".5pt">
                            <v:textbox>
                              <w:txbxContent>
                                <w:p w14:paraId="77CC2B7E" w14:textId="77777777" w:rsidR="007216E3" w:rsidRDefault="007216E3" w:rsidP="006B2BF2">
                                  <w:r w:rsidRPr="00E45C5A">
                                    <w:t>Ø</w:t>
                                  </w:r>
                                  <w:r>
                                    <w:t>C</w:t>
                                  </w:r>
                                </w:p>
                              </w:txbxContent>
                            </v:textbox>
                          </v:shape>
                        </v:group>
                        <v:group id="Group 386" o:spid="_x0000_s1049" style="position:absolute;left:21485;width:13208;height:13881" coordsize="13208,138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">
                          <v:line id="Straight Connector 383" o:spid="_x0000_s1050" style="position:absolute;flip:y;visibility:visible;mso-wrap-style:square" from="6563,0" to="6563,826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" strokecolor="black [3200]" strokeweight=".5pt">
                            <v:stroke joinstyle="miter"/>
                          </v:line>
                          <v:line id="Straight Connector 384" o:spid="_x0000_s1051" style="position:absolute;flip:y;visibility:visible;mso-wrap-style:square" from="11023,3085" to="12114,417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" strokecolor="black [3200]" strokeweight=".5pt">
                            <v:stroke joinstyle="miter"/>
                          </v:line>
                          <v:shape id="Arc 385" o:spid="_x0000_s1052" style="position:absolute;top:673;width:13208;height:13208;visibility:visible;mso-wrap-style:square;v-text-anchor:middle" coordsize="1320800,1320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" path="m660400,nsc868703,,1064796,98277,1189464,265154l660400,660400,660400,xem660400,nfc868703,,1064796,98277,1189464,265154e" filled="f" strokecolor="black [3200]" strokeweight=".5pt">
                            <v:stroke startarrow="block" startarrowwidth="narrow" startarrowlength="long" endarrow="block" endarrowwidth="narrow" endarrowlength="long" joinstyle="miter"/>
                            <v:path arrowok="t" o:connecttype="custom" o:connectlocs="660400,0;1189464,265154" o:connectangles="0,0"/>
                          </v:shape>
                        </v:group>
                      </v:group>
                      <v:shape id="Text Box 388" o:spid="_x0000_s1053" type="#_x0000_t202" style="position:absolute;left:30208;top:3562;width:3690;height:27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" filled="f" stroked="f" strokeweight=".5pt">
                        <v:textbox>
                          <w:txbxContent>
                            <w:p w14:paraId="6EAD8AA4" w14:textId="77777777" w:rsidR="007216E3" w:rsidRDefault="007216E3" w:rsidP="006B2BF2">
                              <w:r w:rsidRPr="00347D76">
                                <w:t>α</w:t>
                              </w:r>
                            </w:p>
                          </w:txbxContent>
                        </v:textbox>
                      </v:shape>
                      <w10:wrap type="topAndBottom"/>
                    </v:group>
                  </w:pict>
                </mc:Fallback>
              </mc:AlternateContent>
            </w:r>
          </w:p>
          <w:p w14:paraId="15AC763E" w14:textId="73E5332C" w:rsidR="006B2BF2" w:rsidRPr="002462DE" w:rsidRDefault="006B2BF2" w:rsidP="00EE5E93">
            <w:pPr>
              <w:rPr>
                <w:sz w:val="20"/>
                <w:szCs w:val="20"/>
              </w:rPr>
            </w:pPr>
          </w:p>
        </w:tc>
      </w:tr>
    </w:tbl>
    <w:p w14:paraId="37ED2519" w14:textId="77777777" w:rsidR="00F0356A" w:rsidRPr="002462DE" w:rsidRDefault="00F0356A" w:rsidP="00FB05AE">
      <w:pPr>
        <w:pStyle w:val="Cmsor1"/>
        <w:rPr>
          <w:sz w:val="20"/>
          <w:szCs w:val="20"/>
        </w:rPr>
      </w:pPr>
    </w:p>
    <w:p w14:paraId="1FB4FF82" w14:textId="77777777" w:rsidR="00F0356A" w:rsidRPr="002462DE" w:rsidRDefault="00F0356A" w:rsidP="00FB05AE">
      <w:pPr>
        <w:pStyle w:val="Cmsor1"/>
        <w:rPr>
          <w:sz w:val="20"/>
          <w:szCs w:val="20"/>
        </w:rPr>
      </w:pPr>
    </w:p>
    <w:p w14:paraId="7DBAE661" w14:textId="77777777" w:rsidR="00F0356A" w:rsidRPr="002462DE" w:rsidRDefault="00F0356A" w:rsidP="00FB05AE">
      <w:pPr>
        <w:pStyle w:val="Cmsor1"/>
        <w:rPr>
          <w:sz w:val="20"/>
          <w:szCs w:val="20"/>
        </w:rPr>
      </w:pPr>
    </w:p>
    <w:p w14:paraId="546FEC2F" w14:textId="77777777" w:rsidR="002C4FDE" w:rsidRDefault="002C4FDE" w:rsidP="0001111B">
      <w:pPr>
        <w:rPr>
          <w:sz w:val="20"/>
          <w:szCs w:val="20"/>
        </w:rPr>
      </w:pPr>
    </w:p>
    <w:p w14:paraId="54E2CA9F" w14:textId="77777777" w:rsidR="002C4FDE" w:rsidRPr="002462DE" w:rsidRDefault="002C4FDE" w:rsidP="0001111B">
      <w:pPr>
        <w:rPr>
          <w:sz w:val="20"/>
          <w:szCs w:val="20"/>
        </w:rPr>
      </w:pPr>
    </w:p>
    <w:bookmarkStart w:id="580" w:name="_Toc504480128"/>
    <w:bookmarkStart w:id="581" w:name="_Toc508612829"/>
    <w:p w14:paraId="37C59654" w14:textId="6E9C09F8" w:rsidR="00FB05AE" w:rsidRPr="002C4FDE" w:rsidRDefault="007216E3" w:rsidP="00CE2D84">
      <w:pPr>
        <w:pStyle w:val="Cmsor1"/>
        <w:numPr>
          <w:ilvl w:val="0"/>
          <w:numId w:val="14"/>
        </w:numPr>
        <w:rPr>
          <w:rFonts w:ascii="Tahoma" w:eastAsia="Calibri" w:hAnsi="Tahoma" w:cs="Tahoma"/>
          <w:b/>
          <w:sz w:val="40"/>
          <w:szCs w:val="40"/>
          <w:lang w:eastAsia="hu-HU"/>
        </w:rPr>
      </w:pPr>
      <w:sdt>
        <w:sdtPr>
          <w:rPr>
            <w:b/>
            <w:sz w:val="40"/>
            <w:szCs w:val="40"/>
          </w:rPr>
          <w:id w:val="101764211"/>
          <w14:checkbox>
            <w14:checked w14:val="1"/>
            <w14:checkedState w14:val="2612" w14:font="MS Gothic"/>
            <w14:uncheckedState w14:val="2610" w14:font="MS Gothic"/>
          </w14:checkbox>
        </w:sdtPr>
        <w:sdtContent>
          <w:r w:rsidR="00543137">
            <w:rPr>
              <w:rFonts w:ascii="MS Gothic" w:eastAsia="MS Gothic" w:hAnsi="MS Gothic" w:hint="eastAsia"/>
              <w:b/>
              <w:sz w:val="40"/>
              <w:szCs w:val="40"/>
            </w:rPr>
            <w:t>☒</w:t>
          </w:r>
        </w:sdtContent>
      </w:sdt>
      <w:r w:rsidR="00FC7B11" w:rsidRPr="00CC5B04">
        <w:rPr>
          <w:b/>
          <w:sz w:val="40"/>
          <w:szCs w:val="40"/>
        </w:rPr>
        <w:t xml:space="preserve"> </w:t>
      </w:r>
      <w:r w:rsidR="00FB05AE" w:rsidRPr="002C4FDE">
        <w:rPr>
          <w:rFonts w:ascii="Tahoma" w:eastAsia="Calibri" w:hAnsi="Tahoma" w:cs="Tahoma"/>
          <w:b/>
          <w:sz w:val="40"/>
          <w:szCs w:val="40"/>
          <w:lang w:eastAsia="hu-HU"/>
        </w:rPr>
        <w:t>Szerelő sarok</w:t>
      </w:r>
      <w:bookmarkEnd w:id="580"/>
      <w:bookmarkEnd w:id="581"/>
    </w:p>
    <w:p w14:paraId="3224E776" w14:textId="421F3EF2" w:rsidR="00FB05AE" w:rsidRPr="002462DE" w:rsidRDefault="00FB05AE" w:rsidP="00AE273C">
      <w:pPr>
        <w:spacing w:after="0"/>
        <w:rPr>
          <w:sz w:val="20"/>
          <w:szCs w:val="20"/>
        </w:rPr>
      </w:pPr>
    </w:p>
    <w:p w14:paraId="63FA812F" w14:textId="1272A7A2" w:rsidR="003246FB" w:rsidRPr="002462DE" w:rsidRDefault="00FB05AE" w:rsidP="00FB05AE">
      <w:pPr>
        <w:pStyle w:val="Listaszerbekezds"/>
        <w:numPr>
          <w:ilvl w:val="0"/>
          <w:numId w:val="5"/>
        </w:numPr>
        <w:spacing w:after="0"/>
        <w:rPr>
          <w:sz w:val="20"/>
          <w:szCs w:val="20"/>
        </w:rPr>
      </w:pPr>
      <w:r w:rsidRPr="002462DE">
        <w:rPr>
          <w:sz w:val="20"/>
          <w:szCs w:val="20"/>
        </w:rPr>
        <w:t>Szétbontási sarkokat kell kialakítani minden lapon.</w:t>
      </w:r>
    </w:p>
    <w:p w14:paraId="1F9A623F" w14:textId="3EADF2EE" w:rsidR="003C4F59" w:rsidRPr="002462DE" w:rsidRDefault="00FB05AE" w:rsidP="003C4F59">
      <w:pPr>
        <w:pStyle w:val="Listaszerbekezds"/>
        <w:numPr>
          <w:ilvl w:val="0"/>
          <w:numId w:val="5"/>
        </w:numPr>
        <w:spacing w:after="0"/>
        <w:rPr>
          <w:sz w:val="20"/>
          <w:szCs w:val="20"/>
        </w:rPr>
      </w:pPr>
      <w:r w:rsidRPr="002462DE">
        <w:rPr>
          <w:sz w:val="20"/>
          <w:szCs w:val="20"/>
        </w:rPr>
        <w:t>Minden lap élét le kell törni 0.5x45°-kal.</w:t>
      </w:r>
    </w:p>
    <w:p w14:paraId="68D90AC5" w14:textId="77777777" w:rsidR="00F0356A" w:rsidRPr="002462DE" w:rsidRDefault="00F0356A" w:rsidP="00F0356A">
      <w:pPr>
        <w:spacing w:after="0"/>
        <w:rPr>
          <w:sz w:val="20"/>
          <w:szCs w:val="20"/>
        </w:rPr>
      </w:pPr>
    </w:p>
    <w:p w14:paraId="2C982CB5" w14:textId="304EA443" w:rsidR="00F0356A" w:rsidRPr="002462DE" w:rsidRDefault="00F0356A" w:rsidP="00F0356A">
      <w:pPr>
        <w:spacing w:after="0"/>
        <w:rPr>
          <w:sz w:val="20"/>
          <w:szCs w:val="20"/>
        </w:rPr>
      </w:pPr>
      <w:r w:rsidRPr="002462DE">
        <w:rPr>
          <w:noProof/>
          <w:sz w:val="20"/>
          <w:szCs w:val="20"/>
          <w:lang w:val="en-GB" w:eastAsia="en-GB"/>
        </w:rPr>
        <w:lastRenderedPageBreak/>
        <w:drawing>
          <wp:inline distT="0" distB="0" distL="0" distR="0" wp14:anchorId="1559EE31" wp14:editId="51200C56">
            <wp:extent cx="4762361" cy="3930316"/>
            <wp:effectExtent l="0" t="0" r="635" b="0"/>
            <wp:docPr id="614" name="Kép 6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56478" cy="392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462DE">
        <w:rPr>
          <w:sz w:val="20"/>
          <w:szCs w:val="20"/>
        </w:rPr>
        <w:tab/>
      </w:r>
    </w:p>
    <w:p w14:paraId="6D7AEB1B" w14:textId="6377AAAC" w:rsidR="003C4F59" w:rsidRPr="002462DE" w:rsidRDefault="003C4F59" w:rsidP="003C4F59">
      <w:pPr>
        <w:pStyle w:val="Listaszerbekezds"/>
        <w:numPr>
          <w:ilvl w:val="0"/>
          <w:numId w:val="5"/>
        </w:numPr>
        <w:spacing w:after="0"/>
        <w:rPr>
          <w:sz w:val="20"/>
          <w:szCs w:val="20"/>
        </w:rPr>
      </w:pPr>
    </w:p>
    <w:p w14:paraId="16E645E5" w14:textId="495FACF0" w:rsidR="00F0356A" w:rsidRPr="002462DE" w:rsidRDefault="00F0356A" w:rsidP="0054775B">
      <w:pPr>
        <w:spacing w:after="0"/>
        <w:rPr>
          <w:sz w:val="20"/>
          <w:szCs w:val="20"/>
        </w:rPr>
      </w:pPr>
      <w:r w:rsidRPr="002462DE">
        <w:rPr>
          <w:noProof/>
          <w:sz w:val="20"/>
          <w:szCs w:val="20"/>
          <w:lang w:val="en-GB" w:eastAsia="en-GB"/>
        </w:rPr>
        <w:drawing>
          <wp:inline distT="0" distB="0" distL="0" distR="0" wp14:anchorId="2F27CA1C" wp14:editId="55862E82">
            <wp:extent cx="1733550" cy="3000375"/>
            <wp:effectExtent l="0" t="0" r="0" b="9525"/>
            <wp:docPr id="629" name="Kép 6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73355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462DE">
        <w:rPr>
          <w:sz w:val="20"/>
          <w:szCs w:val="20"/>
        </w:rPr>
        <w:tab/>
      </w:r>
      <w:r w:rsidRPr="002462DE">
        <w:rPr>
          <w:sz w:val="20"/>
          <w:szCs w:val="20"/>
        </w:rPr>
        <w:tab/>
      </w:r>
      <w:r w:rsidRPr="002462DE">
        <w:rPr>
          <w:noProof/>
          <w:sz w:val="20"/>
          <w:szCs w:val="20"/>
          <w:lang w:val="en-GB" w:eastAsia="en-GB"/>
        </w:rPr>
        <w:drawing>
          <wp:inline distT="0" distB="0" distL="0" distR="0" wp14:anchorId="77188B9C" wp14:editId="17B32751">
            <wp:extent cx="1633577" cy="1957137"/>
            <wp:effectExtent l="0" t="0" r="5080" b="5080"/>
            <wp:docPr id="630" name="Kép 6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641614" cy="1966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462DE">
        <w:rPr>
          <w:sz w:val="20"/>
          <w:szCs w:val="20"/>
        </w:rPr>
        <w:tab/>
      </w:r>
      <w:r w:rsidRPr="002462DE">
        <w:rPr>
          <w:sz w:val="20"/>
          <w:szCs w:val="20"/>
        </w:rPr>
        <w:tab/>
      </w:r>
      <w:r w:rsidRPr="002462DE">
        <w:rPr>
          <w:noProof/>
          <w:sz w:val="20"/>
          <w:szCs w:val="20"/>
          <w:lang w:val="en-GB" w:eastAsia="en-GB"/>
        </w:rPr>
        <w:drawing>
          <wp:inline distT="0" distB="0" distL="0" distR="0" wp14:anchorId="20EE7FE6" wp14:editId="4EF80C17">
            <wp:extent cx="1463173" cy="1596189"/>
            <wp:effectExtent l="0" t="0" r="3810" b="4445"/>
            <wp:docPr id="631" name="Kép 6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460843" cy="1593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84494" w14:textId="2C1DDD54" w:rsidR="00F017BF" w:rsidRPr="002C4FDE" w:rsidRDefault="00D215BB" w:rsidP="00CE2D84">
      <w:pPr>
        <w:pStyle w:val="Cmsor1"/>
        <w:numPr>
          <w:ilvl w:val="0"/>
          <w:numId w:val="14"/>
        </w:numPr>
        <w:rPr>
          <w:rFonts w:ascii="Tahoma" w:eastAsia="Calibri" w:hAnsi="Tahoma" w:cs="Tahoma"/>
          <w:b/>
          <w:sz w:val="40"/>
          <w:szCs w:val="40"/>
          <w:lang w:eastAsia="hu-HU"/>
        </w:rPr>
      </w:pPr>
      <w:bookmarkStart w:id="582" w:name="_Toc504480129"/>
      <w:bookmarkStart w:id="583" w:name="_Toc508612830"/>
      <w:r w:rsidRPr="002C4FDE">
        <w:rPr>
          <w:rFonts w:ascii="Tahoma" w:eastAsia="Calibri" w:hAnsi="Tahoma" w:cs="Tahoma"/>
          <w:b/>
          <w:noProof/>
          <w:sz w:val="40"/>
          <w:szCs w:val="40"/>
          <w:lang w:val="en-GB" w:eastAsia="en-GB"/>
        </w:rPr>
        <mc:AlternateContent>
          <mc:Choice Requires="wpg">
            <w:drawing>
              <wp:anchor distT="0" distB="0" distL="114300" distR="114300" simplePos="0" relativeHeight="252219392" behindDoc="0" locked="0" layoutInCell="1" allowOverlap="1" wp14:anchorId="41E92381" wp14:editId="1CF4BB01">
                <wp:simplePos x="0" y="0"/>
                <wp:positionH relativeFrom="margin">
                  <wp:align>center</wp:align>
                </wp:positionH>
                <wp:positionV relativeFrom="paragraph">
                  <wp:posOffset>617220</wp:posOffset>
                </wp:positionV>
                <wp:extent cx="6479540" cy="1833880"/>
                <wp:effectExtent l="0" t="0" r="0" b="0"/>
                <wp:wrapTopAndBottom/>
                <wp:docPr id="287" name="Group 28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79540" cy="1833880"/>
                          <a:chOff x="449" y="0"/>
                          <a:chExt cx="6478641" cy="1833880"/>
                        </a:xfrm>
                      </wpg:grpSpPr>
                      <pic:pic xmlns:pic="http://schemas.openxmlformats.org/drawingml/2006/picture">
                        <pic:nvPicPr>
                          <pic:cNvPr id="276" name="Picture 276"/>
                          <pic:cNvPicPr>
                            <a:picLocks noChangeAspect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49" y="0"/>
                            <a:ext cx="6478641" cy="18338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9" name="Text Box 279"/>
                        <wps:cNvSpPr txBox="1">
                          <a:spLocks noChangeArrowheads="1"/>
                        </wps:cNvSpPr>
                        <wps:spPr bwMode="auto">
                          <a:xfrm>
                            <a:off x="3946550" y="157277"/>
                            <a:ext cx="866140" cy="16637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F2FE7B7" w14:textId="431D1E21" w:rsidR="007216E3" w:rsidRDefault="007216E3" w:rsidP="007C3A97">
                              <w:pPr>
                                <w:jc w:val="center"/>
                              </w:pPr>
                              <w:r>
                                <w:t>Vezető oszlop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>
                          <a:noAutofit/>
                        </wps:bodyPr>
                      </wps:wsp>
                      <wps:wsp>
                        <wps:cNvPr id="280" name="Text Box 280"/>
                        <wps:cNvSpPr txBox="1">
                          <a:spLocks noChangeArrowheads="1"/>
                        </wps:cNvSpPr>
                        <wps:spPr bwMode="auto">
                          <a:xfrm>
                            <a:off x="2563977" y="157277"/>
                            <a:ext cx="866140" cy="16637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5A20FD6" w14:textId="66BDB772" w:rsidR="007216E3" w:rsidRDefault="007216E3" w:rsidP="008D3952">
                              <w:r>
                                <w:t>Vezető persely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>
                          <a:noAutofit/>
                        </wps:bodyPr>
                      </wps:wsp>
                      <wps:wsp>
                        <wps:cNvPr id="281" name="Text Box 281"/>
                        <wps:cNvSpPr txBox="1">
                          <a:spLocks noChangeArrowheads="1"/>
                        </wps:cNvSpPr>
                        <wps:spPr bwMode="auto">
                          <a:xfrm>
                            <a:off x="1024128" y="157277"/>
                            <a:ext cx="1245963" cy="16637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28B66A6" w14:textId="5F29EF49" w:rsidR="007216E3" w:rsidRDefault="007216E3" w:rsidP="00BD2FC9">
                              <w:pPr>
                                <w:jc w:val="center"/>
                              </w:pPr>
                              <w:r>
                                <w:t>Központosító hüvely</w:t>
                              </w:r>
                            </w:p>
                            <w:p w14:paraId="38ED9C9C" w14:textId="77777777" w:rsidR="007216E3" w:rsidRDefault="007216E3" w:rsidP="007C3A97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0" tIns="0" rIns="0" bIns="0" anchor="ctr" anchorCtr="0">
                          <a:noAutofit/>
                        </wps:bodyPr>
                      </wps:wsp>
                      <wps:wsp>
                        <wps:cNvPr id="284" name="Straight Connector 284"/>
                        <wps:cNvCnPr/>
                        <wps:spPr>
                          <a:xfrm flipH="1">
                            <a:off x="1422806" y="321869"/>
                            <a:ext cx="179709" cy="563036"/>
                          </a:xfrm>
                          <a:prstGeom prst="line">
                            <a:avLst/>
                          </a:prstGeom>
                          <a:ln>
                            <a:tailEnd type="oval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85" name="Straight Connector 285"/>
                        <wps:cNvCnPr/>
                        <wps:spPr>
                          <a:xfrm flipH="1">
                            <a:off x="2838297" y="325527"/>
                            <a:ext cx="179705" cy="602843"/>
                          </a:xfrm>
                          <a:prstGeom prst="line">
                            <a:avLst/>
                          </a:prstGeom>
                          <a:ln>
                            <a:tailEnd type="oval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86" name="Straight Connector 286"/>
                        <wps:cNvCnPr/>
                        <wps:spPr>
                          <a:xfrm flipH="1">
                            <a:off x="4341571" y="325527"/>
                            <a:ext cx="31714" cy="602376"/>
                          </a:xfrm>
                          <a:prstGeom prst="line">
                            <a:avLst/>
                          </a:prstGeom>
                          <a:ln>
                            <a:tailEnd type="oval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1E92381" id="Group 287" o:spid="_x0000_s1054" style="position:absolute;left:0;text-align:left;margin-left:0;margin-top:48.6pt;width:510.2pt;height:144.4pt;z-index:252219392;mso-position-horizontal:center;mso-position-horizontal-relative:margin" coordorigin="4" coordsize="64786,1833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">
                <v:shape id="Picture 276" o:spid="_x0000_s1055" type="#_x0000_t75" style="position:absolute;left:4;width:64786;height:183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">
                  <v:imagedata r:id="rId19" o:title=""/>
                  <v:path arrowok="t"/>
                </v:shape>
                <v:shape id="Text Box 279" o:spid="_x0000_s1056" type="#_x0000_t202" style="position:absolute;left:39465;top:1572;width:8661;height:166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" stroked="f">
                  <v:textbox inset="0,0,0,0">
                    <w:txbxContent>
                      <w:p w14:paraId="1F2FE7B7" w14:textId="431D1E21" w:rsidR="007216E3" w:rsidRDefault="007216E3" w:rsidP="007C3A97">
                        <w:pPr>
                          <w:jc w:val="center"/>
                        </w:pPr>
                        <w:r>
                          <w:t>Vezető oszlop</w:t>
                        </w:r>
                      </w:p>
                    </w:txbxContent>
                  </v:textbox>
                </v:shape>
                <v:shape id="Text Box 280" o:spid="_x0000_s1057" type="#_x0000_t202" style="position:absolute;left:25639;top:1572;width:8662;height:166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" stroked="f">
                  <v:textbox inset="0,0,0,0">
                    <w:txbxContent>
                      <w:p w14:paraId="25A20FD6" w14:textId="66BDB772" w:rsidR="007216E3" w:rsidRDefault="007216E3" w:rsidP="008D3952">
                        <w:r>
                          <w:t>Vezető persely</w:t>
                        </w:r>
                      </w:p>
                    </w:txbxContent>
                  </v:textbox>
                </v:shape>
                <v:shape id="Text Box 281" o:spid="_x0000_s1058" type="#_x0000_t202" style="position:absolute;left:10241;top:1572;width:12459;height:166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" stroked="f">
                  <v:textbox inset="0,0,0,0">
                    <w:txbxContent>
                      <w:p w14:paraId="028B66A6" w14:textId="5F29EF49" w:rsidR="007216E3" w:rsidRDefault="007216E3" w:rsidP="00BD2FC9">
                        <w:pPr>
                          <w:jc w:val="center"/>
                        </w:pPr>
                        <w:r>
                          <w:t>Központosító hüvely</w:t>
                        </w:r>
                      </w:p>
                      <w:p w14:paraId="38ED9C9C" w14:textId="77777777" w:rsidR="007216E3" w:rsidRDefault="007216E3" w:rsidP="007C3A97">
                        <w:pPr>
                          <w:jc w:val="center"/>
                        </w:pPr>
                      </w:p>
                    </w:txbxContent>
                  </v:textbox>
                </v:shape>
                <v:line id="Straight Connector 284" o:spid="_x0000_s1059" style="position:absolute;flip:x;visibility:visible;mso-wrap-style:square" from="14228,3218" to="16025,884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" strokecolor="black [3200]" strokeweight=".5pt">
                  <v:stroke endarrow="oval" joinstyle="miter"/>
                </v:line>
                <v:line id="Straight Connector 285" o:spid="_x0000_s1060" style="position:absolute;flip:x;visibility:visible;mso-wrap-style:square" from="28382,3255" to="30180,92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" strokecolor="black [3200]" strokeweight=".5pt">
                  <v:stroke endarrow="oval" joinstyle="miter"/>
                </v:line>
                <v:line id="Straight Connector 286" o:spid="_x0000_s1061" style="position:absolute;flip:x;visibility:visible;mso-wrap-style:square" from="43415,3255" to="43732,92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" strokecolor="black [3200]" strokeweight=".5pt">
                  <v:stroke endarrow="oval" joinstyle="miter"/>
                </v:line>
                <w10:wrap type="topAndBottom" anchorx="margin"/>
              </v:group>
            </w:pict>
          </mc:Fallback>
        </mc:AlternateContent>
      </w:r>
      <w:r w:rsidR="00FC7B11" w:rsidRPr="00FC7B11">
        <w:rPr>
          <w:b/>
          <w:sz w:val="40"/>
          <w:szCs w:val="40"/>
        </w:rPr>
        <w:t xml:space="preserve"> </w:t>
      </w:r>
      <w:sdt>
        <w:sdtPr>
          <w:rPr>
            <w:b/>
            <w:sz w:val="40"/>
            <w:szCs w:val="40"/>
          </w:rPr>
          <w:id w:val="1926681110"/>
          <w14:checkbox>
            <w14:checked w14:val="1"/>
            <w14:checkedState w14:val="2612" w14:font="MS Gothic"/>
            <w14:uncheckedState w14:val="2610" w14:font="MS Gothic"/>
          </w14:checkbox>
        </w:sdtPr>
        <w:sdtContent>
          <w:r w:rsidR="00543137">
            <w:rPr>
              <w:rFonts w:ascii="MS Gothic" w:eastAsia="MS Gothic" w:hAnsi="MS Gothic" w:hint="eastAsia"/>
              <w:b/>
              <w:sz w:val="40"/>
              <w:szCs w:val="40"/>
            </w:rPr>
            <w:t>☒</w:t>
          </w:r>
        </w:sdtContent>
      </w:sdt>
      <w:r w:rsidR="00FC7B11" w:rsidRPr="00CC5B04">
        <w:rPr>
          <w:b/>
          <w:sz w:val="40"/>
          <w:szCs w:val="40"/>
        </w:rPr>
        <w:t xml:space="preserve"> </w:t>
      </w:r>
      <w:r w:rsidR="00742D48" w:rsidRPr="002C4FDE">
        <w:rPr>
          <w:rFonts w:ascii="Tahoma" w:eastAsia="Calibri" w:hAnsi="Tahoma" w:cs="Tahoma"/>
          <w:b/>
          <w:sz w:val="40"/>
          <w:szCs w:val="40"/>
          <w:lang w:eastAsia="hu-HU"/>
        </w:rPr>
        <w:t>Szerszám vezető elemek</w:t>
      </w:r>
      <w:bookmarkEnd w:id="582"/>
      <w:bookmarkEnd w:id="583"/>
      <w:r w:rsidR="00742D48" w:rsidRPr="002C4FDE">
        <w:rPr>
          <w:rFonts w:ascii="Tahoma" w:eastAsia="Calibri" w:hAnsi="Tahoma" w:cs="Tahoma"/>
          <w:b/>
          <w:sz w:val="40"/>
          <w:szCs w:val="40"/>
          <w:lang w:eastAsia="hu-HU"/>
        </w:rPr>
        <w:t xml:space="preserve"> </w:t>
      </w:r>
    </w:p>
    <w:p w14:paraId="2D3BD575" w14:textId="0BC4B420" w:rsidR="00F017BF" w:rsidRDefault="0089140F" w:rsidP="00543137">
      <w:pPr>
        <w:spacing w:before="480" w:line="120" w:lineRule="auto"/>
        <w:rPr>
          <w:sz w:val="20"/>
          <w:szCs w:val="20"/>
        </w:rPr>
      </w:pPr>
      <w:r w:rsidRPr="00450143">
        <w:rPr>
          <w:noProof/>
          <w:lang w:val="en-GB" w:eastAsia="en-GB"/>
        </w:rPr>
        <w:lastRenderedPageBreak/>
        <mc:AlternateContent>
          <mc:Choice Requires="wpg">
            <w:drawing>
              <wp:anchor distT="0" distB="0" distL="114300" distR="114300" simplePos="0" relativeHeight="251824128" behindDoc="0" locked="0" layoutInCell="1" allowOverlap="1" wp14:anchorId="60E7F7A0" wp14:editId="0A7F1067">
                <wp:simplePos x="0" y="0"/>
                <wp:positionH relativeFrom="margin">
                  <wp:align>center</wp:align>
                </wp:positionH>
                <wp:positionV relativeFrom="paragraph">
                  <wp:posOffset>2304415</wp:posOffset>
                </wp:positionV>
                <wp:extent cx="5188585" cy="2317750"/>
                <wp:effectExtent l="0" t="0" r="0" b="6350"/>
                <wp:wrapTopAndBottom/>
                <wp:docPr id="361" name="Group 3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88585" cy="2318084"/>
                          <a:chOff x="-2209037" y="62659"/>
                          <a:chExt cx="7179182" cy="2952750"/>
                        </a:xfrm>
                      </wpg:grpSpPr>
                      <pic:pic xmlns:pic="http://schemas.openxmlformats.org/drawingml/2006/picture">
                        <pic:nvPicPr>
                          <pic:cNvPr id="357" name="Picture 357"/>
                          <pic:cNvPicPr>
                            <a:picLocks noChangeAspect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86000" y="62659"/>
                            <a:ext cx="2684145" cy="2952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358" name="Text Box 358"/>
                        <wps:cNvSpPr txBox="1"/>
                        <wps:spPr>
                          <a:xfrm>
                            <a:off x="-1343368" y="962025"/>
                            <a:ext cx="3629215" cy="5905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  <a:scene3d>
                            <a:camera prst="isometricOffAxis1Right"/>
                            <a:lightRig rig="threePt" dir="t"/>
                          </a:scene3d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881C7E7" w14:textId="7764E8E5" w:rsidR="007216E3" w:rsidRPr="00357303" w:rsidRDefault="007216E3">
                              <w:pPr>
                                <w:rPr>
                                  <w:sz w:val="40"/>
                                  <w:szCs w:val="40"/>
                                </w:rPr>
                              </w:pPr>
                              <w:r>
                                <w:rPr>
                                  <w:sz w:val="40"/>
                                  <w:szCs w:val="40"/>
                                </w:rPr>
                                <w:t>operator oldal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9" name="Text Box 359"/>
                        <wps:cNvSpPr txBox="1"/>
                        <wps:spPr>
                          <a:xfrm>
                            <a:off x="-2209037" y="1873441"/>
                            <a:ext cx="4704240" cy="5905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  <a:scene3d>
                            <a:camera prst="isometricOffAxis1Right"/>
                            <a:lightRig rig="threePt" dir="t"/>
                          </a:scene3d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883CAF5" w14:textId="083F46E2" w:rsidR="007216E3" w:rsidRPr="008D3952" w:rsidRDefault="007216E3">
                              <w:pPr>
                                <w:rPr>
                                  <w:sz w:val="40"/>
                                  <w:szCs w:val="40"/>
                                </w:rPr>
                              </w:pPr>
                              <w:r>
                                <w:rPr>
                                  <w:sz w:val="40"/>
                                  <w:szCs w:val="40"/>
                                </w:rPr>
                                <w:t>eltolás vagy mé</w:t>
                              </w:r>
                              <w:r w:rsidRPr="008D3952">
                                <w:rPr>
                                  <w:sz w:val="40"/>
                                  <w:szCs w:val="40"/>
                                </w:rPr>
                                <w:t>retkülönbség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0" name="Straight Arrow Connector 360"/>
                        <wps:cNvCnPr/>
                        <wps:spPr>
                          <a:xfrm flipV="1">
                            <a:off x="2171700" y="714375"/>
                            <a:ext cx="1219200" cy="1228725"/>
                          </a:xfrm>
                          <a:prstGeom prst="straightConnector1">
                            <a:avLst/>
                          </a:prstGeom>
                          <a:ln>
                            <a:tailEnd type="triangle" w="sm" len="lg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0E7F7A0" id="Group 361" o:spid="_x0000_s1062" style="position:absolute;margin-left:0;margin-top:181.45pt;width:408.55pt;height:182.5pt;z-index:251824128;mso-position-horizontal:center;mso-position-horizontal-relative:margin;mso-width-relative:margin;mso-height-relative:margin" coordorigin="-22090,626" coordsize="71791,295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">
                <v:shape id="Picture 357" o:spid="_x0000_s1063" type="#_x0000_t75" style="position:absolute;left:22860;top:626;width:26841;height:295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">
                  <v:imagedata r:id="rId21" o:title=""/>
                  <v:path arrowok="t"/>
                </v:shape>
                <v:shape id="Text Box 358" o:spid="_x0000_s1064" type="#_x0000_t202" style="position:absolute;left:-13433;top:9620;width:36291;height:59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" filled="f" stroked="f" strokeweight=".5pt">
                  <v:textbox>
                    <w:txbxContent>
                      <w:p w14:paraId="0881C7E7" w14:textId="7764E8E5" w:rsidR="007216E3" w:rsidRPr="00357303" w:rsidRDefault="007216E3">
                        <w:pPr>
                          <w:rPr>
                            <w:sz w:val="40"/>
                            <w:szCs w:val="40"/>
                          </w:rPr>
                        </w:pPr>
                        <w:r>
                          <w:rPr>
                            <w:sz w:val="40"/>
                            <w:szCs w:val="40"/>
                          </w:rPr>
                          <w:t>operator oldal</w:t>
                        </w:r>
                      </w:p>
                    </w:txbxContent>
                  </v:textbox>
                </v:shape>
                <v:shape id="Text Box 359" o:spid="_x0000_s1065" type="#_x0000_t202" style="position:absolute;left:-22090;top:18734;width:47042;height:59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" filled="f" stroked="f" strokeweight=".5pt">
                  <v:textbox>
                    <w:txbxContent>
                      <w:p w14:paraId="0883CAF5" w14:textId="083F46E2" w:rsidR="007216E3" w:rsidRPr="008D3952" w:rsidRDefault="007216E3">
                        <w:pPr>
                          <w:rPr>
                            <w:sz w:val="40"/>
                            <w:szCs w:val="40"/>
                          </w:rPr>
                        </w:pPr>
                        <w:r>
                          <w:rPr>
                            <w:sz w:val="40"/>
                            <w:szCs w:val="40"/>
                          </w:rPr>
                          <w:t>eltolás vagy mé</w:t>
                        </w:r>
                        <w:r w:rsidRPr="008D3952">
                          <w:rPr>
                            <w:sz w:val="40"/>
                            <w:szCs w:val="40"/>
                          </w:rPr>
                          <w:t>retkülönbség</w:t>
                        </w:r>
                      </w:p>
                    </w:txbxContent>
                  </v:textbox>
                </v:shape>
                <v:shape id="Straight Arrow Connector 360" o:spid="_x0000_s1066" type="#_x0000_t32" style="position:absolute;left:21717;top:7143;width:12192;height:12288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" strokecolor="black [3200]" strokeweight=".5pt">
                  <v:stroke endarrow="block" endarrowwidth="narrow" endarrowlength="long" joinstyle="miter"/>
                </v:shape>
                <w10:wrap type="topAndBottom" anchorx="margin"/>
              </v:group>
            </w:pict>
          </mc:Fallback>
        </mc:AlternateContent>
      </w:r>
      <w:r w:rsidR="00543137">
        <w:t>A szerszámnak 3db azonos méretű</w:t>
      </w:r>
      <w:r w:rsidR="006A36EA" w:rsidRPr="00450143">
        <w:t xml:space="preserve"> oszlopa van, a negyedik oszlop méretének eltérőnek kell lennie</w:t>
      </w:r>
      <w:r w:rsidR="006A36EA" w:rsidRPr="002462DE">
        <w:rPr>
          <w:sz w:val="20"/>
          <w:szCs w:val="20"/>
        </w:rPr>
        <w:t>.</w:t>
      </w:r>
    </w:p>
    <w:p w14:paraId="143EE893" w14:textId="65884EAE" w:rsidR="00543137" w:rsidRPr="002462DE" w:rsidRDefault="00543137" w:rsidP="00543137">
      <w:pPr>
        <w:spacing w:before="480" w:line="120" w:lineRule="auto"/>
        <w:rPr>
          <w:sz w:val="20"/>
          <w:szCs w:val="20"/>
        </w:rPr>
      </w:pPr>
      <w:r>
        <w:rPr>
          <w:sz w:val="20"/>
          <w:szCs w:val="20"/>
        </w:rPr>
        <w:t xml:space="preserve">A vezető oszlopok </w:t>
      </w:r>
      <w:del w:id="584" w:author="Varga Ernő" w:date="2018-02-16T14:03:00Z">
        <w:r w:rsidDel="00C21EFC">
          <w:rPr>
            <w:sz w:val="20"/>
            <w:szCs w:val="20"/>
          </w:rPr>
          <w:delText xml:space="preserve">mindig </w:delText>
        </w:r>
      </w:del>
      <w:ins w:id="585" w:author="Varga Ernő" w:date="2018-02-16T14:03:00Z">
        <w:r w:rsidR="00C21EFC">
          <w:rPr>
            <w:sz w:val="20"/>
            <w:szCs w:val="20"/>
          </w:rPr>
          <w:t xml:space="preserve">általában </w:t>
        </w:r>
      </w:ins>
      <w:r>
        <w:rPr>
          <w:sz w:val="20"/>
          <w:szCs w:val="20"/>
        </w:rPr>
        <w:t>a szerszám álló oldalán legyenek elhelyezve.</w:t>
      </w:r>
    </w:p>
    <w:p w14:paraId="14AEE918" w14:textId="12A416A0" w:rsidR="006A36EA" w:rsidRPr="002462DE" w:rsidRDefault="007216E3" w:rsidP="009679CA">
      <w:pPr>
        <w:spacing w:before="480"/>
        <w:rPr>
          <w:sz w:val="20"/>
          <w:szCs w:val="20"/>
        </w:rPr>
      </w:pPr>
      <w:sdt>
        <w:sdtPr>
          <w:rPr>
            <w:b/>
            <w:sz w:val="40"/>
            <w:szCs w:val="40"/>
          </w:rPr>
          <w:id w:val="-459884684"/>
          <w14:checkbox>
            <w14:checked w14:val="1"/>
            <w14:checkedState w14:val="2612" w14:font="MS Gothic"/>
            <w14:uncheckedState w14:val="2610" w14:font="MS Gothic"/>
          </w14:checkbox>
        </w:sdtPr>
        <w:sdtContent>
          <w:r w:rsidR="00C03BF0">
            <w:rPr>
              <w:rFonts w:ascii="MS Gothic" w:eastAsia="MS Gothic" w:hAnsi="MS Gothic" w:hint="eastAsia"/>
              <w:b/>
              <w:sz w:val="40"/>
              <w:szCs w:val="40"/>
            </w:rPr>
            <w:t>☒</w:t>
          </w:r>
        </w:sdtContent>
      </w:sdt>
      <w:r w:rsidR="00913487" w:rsidRPr="002C4FDE">
        <w:rPr>
          <w:b/>
          <w:sz w:val="40"/>
          <w:szCs w:val="40"/>
        </w:rPr>
        <w:t>Peremes vezetőoszlop</w:t>
      </w:r>
      <w:r w:rsidR="00165FCB" w:rsidRPr="002462DE">
        <w:rPr>
          <w:sz w:val="20"/>
          <w:szCs w:val="20"/>
        </w:rPr>
        <w:tab/>
      </w:r>
      <w:r w:rsidR="00165FCB" w:rsidRPr="002462DE">
        <w:rPr>
          <w:sz w:val="20"/>
          <w:szCs w:val="20"/>
        </w:rPr>
        <w:tab/>
      </w:r>
      <w:r w:rsidR="00165FCB" w:rsidRPr="002462DE">
        <w:rPr>
          <w:sz w:val="20"/>
          <w:szCs w:val="20"/>
        </w:rPr>
        <w:tab/>
      </w:r>
      <w:r w:rsidR="00165FCB" w:rsidRPr="002462DE">
        <w:rPr>
          <w:sz w:val="20"/>
          <w:szCs w:val="20"/>
        </w:rPr>
        <w:tab/>
      </w:r>
      <w:sdt>
        <w:sdtPr>
          <w:rPr>
            <w:b/>
            <w:sz w:val="40"/>
            <w:szCs w:val="40"/>
          </w:rPr>
          <w:id w:val="-202091894"/>
          <w14:checkbox>
            <w14:checked w14:val="0"/>
            <w14:checkedState w14:val="2612" w14:font="MS Gothic"/>
            <w14:uncheckedState w14:val="2610" w14:font="MS Gothic"/>
          </w14:checkbox>
        </w:sdtPr>
        <w:sdtContent>
          <w:r w:rsidR="00165FCB" w:rsidRPr="002C4FDE">
            <w:rPr>
              <w:rFonts w:ascii="MS Gothic" w:eastAsia="MS Gothic" w:hAnsi="MS Gothic" w:hint="eastAsia"/>
              <w:b/>
              <w:sz w:val="40"/>
              <w:szCs w:val="40"/>
            </w:rPr>
            <w:t>☐</w:t>
          </w:r>
        </w:sdtContent>
      </w:sdt>
      <w:r w:rsidR="00913487" w:rsidRPr="002C4FDE">
        <w:rPr>
          <w:b/>
          <w:sz w:val="40"/>
          <w:szCs w:val="40"/>
        </w:rPr>
        <w:t>Talpas vezetőoszlop</w:t>
      </w:r>
      <w:r w:rsidR="00165FCB" w:rsidRPr="002462DE">
        <w:rPr>
          <w:sz w:val="20"/>
          <w:szCs w:val="20"/>
        </w:rPr>
        <w:tab/>
      </w:r>
    </w:p>
    <w:p w14:paraId="2E2F50CD" w14:textId="77147FF2" w:rsidR="00CF36E5" w:rsidRPr="002462DE" w:rsidRDefault="00165FCB" w:rsidP="009679CA">
      <w:pPr>
        <w:spacing w:before="480"/>
        <w:rPr>
          <w:sz w:val="20"/>
          <w:szCs w:val="20"/>
        </w:rPr>
      </w:pPr>
      <w:r w:rsidRPr="002462DE">
        <w:rPr>
          <w:noProof/>
          <w:sz w:val="20"/>
          <w:szCs w:val="20"/>
          <w:lang w:val="en-GB" w:eastAsia="en-GB"/>
        </w:rPr>
        <w:drawing>
          <wp:inline distT="0" distB="0" distL="0" distR="0" wp14:anchorId="2A5D16EC" wp14:editId="47A4F07F">
            <wp:extent cx="2173705" cy="1401731"/>
            <wp:effectExtent l="0" t="0" r="0" b="8255"/>
            <wp:docPr id="638" name="Kép 6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181843" cy="1406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462DE">
        <w:rPr>
          <w:sz w:val="20"/>
          <w:szCs w:val="20"/>
        </w:rPr>
        <w:tab/>
      </w:r>
      <w:r w:rsidR="00913487" w:rsidRPr="002462DE">
        <w:rPr>
          <w:sz w:val="20"/>
          <w:szCs w:val="20"/>
        </w:rPr>
        <w:tab/>
      </w:r>
      <w:r w:rsidR="00913487" w:rsidRPr="002462DE">
        <w:rPr>
          <w:sz w:val="20"/>
          <w:szCs w:val="20"/>
        </w:rPr>
        <w:tab/>
      </w:r>
      <w:r w:rsidR="00913487" w:rsidRPr="002462DE">
        <w:rPr>
          <w:sz w:val="20"/>
          <w:szCs w:val="20"/>
        </w:rPr>
        <w:tab/>
      </w:r>
      <w:r w:rsidRPr="002462DE">
        <w:rPr>
          <w:sz w:val="20"/>
          <w:szCs w:val="20"/>
        </w:rPr>
        <w:tab/>
      </w:r>
      <w:r w:rsidRPr="002462DE">
        <w:rPr>
          <w:noProof/>
          <w:sz w:val="20"/>
          <w:szCs w:val="20"/>
          <w:lang w:val="en-GB" w:eastAsia="en-GB"/>
        </w:rPr>
        <w:drawing>
          <wp:inline distT="0" distB="0" distL="0" distR="0" wp14:anchorId="3C0157B8" wp14:editId="1DAB1101">
            <wp:extent cx="1957137" cy="1374578"/>
            <wp:effectExtent l="0" t="0" r="5080" b="0"/>
            <wp:docPr id="639" name="Kép 6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965353" cy="1380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586" w:name="_Toc508612831"/>
    <w:p w14:paraId="6B78AE5C" w14:textId="1B1CAD7D" w:rsidR="00F017BF" w:rsidRPr="00DF372C" w:rsidRDefault="007216E3" w:rsidP="00CE2D84">
      <w:pPr>
        <w:pStyle w:val="Cmsor1"/>
        <w:numPr>
          <w:ilvl w:val="0"/>
          <w:numId w:val="14"/>
        </w:numPr>
        <w:rPr>
          <w:rFonts w:ascii="Tahoma" w:hAnsi="Tahoma" w:cs="Tahoma"/>
          <w:b/>
          <w:sz w:val="40"/>
          <w:szCs w:val="40"/>
          <w:lang w:eastAsia="hu-HU"/>
        </w:rPr>
      </w:pPr>
      <w:sdt>
        <w:sdtPr>
          <w:rPr>
            <w:rFonts w:ascii="Tahoma" w:hAnsi="Tahoma" w:cs="Tahoma"/>
            <w:b/>
            <w:sz w:val="40"/>
            <w:szCs w:val="40"/>
            <w:lang w:eastAsia="hu-HU"/>
          </w:rPr>
          <w:id w:val="-1810157155"/>
          <w14:checkbox>
            <w14:checked w14:val="1"/>
            <w14:checkedState w14:val="2612" w14:font="MS Gothic"/>
            <w14:uncheckedState w14:val="2610" w14:font="MS Gothic"/>
          </w14:checkbox>
        </w:sdtPr>
        <w:sdtContent>
          <w:r w:rsidR="00CF36E5">
            <w:rPr>
              <w:rFonts w:ascii="MS Gothic" w:eastAsia="MS Gothic" w:hAnsi="MS Gothic" w:cs="Tahoma" w:hint="eastAsia"/>
              <w:b/>
              <w:sz w:val="40"/>
              <w:szCs w:val="40"/>
              <w:lang w:eastAsia="hu-HU"/>
            </w:rPr>
            <w:t>☒</w:t>
          </w:r>
        </w:sdtContent>
      </w:sdt>
      <w:r w:rsidR="00FC7B11" w:rsidRPr="00DF372C">
        <w:rPr>
          <w:rFonts w:ascii="Tahoma" w:hAnsi="Tahoma" w:cs="Tahoma"/>
          <w:b/>
          <w:sz w:val="40"/>
          <w:szCs w:val="40"/>
          <w:lang w:eastAsia="hu-HU"/>
        </w:rPr>
        <w:t xml:space="preserve"> </w:t>
      </w:r>
      <w:r w:rsidR="00742D48" w:rsidRPr="00DF372C">
        <w:rPr>
          <w:rFonts w:ascii="Tahoma" w:hAnsi="Tahoma" w:cs="Tahoma"/>
          <w:b/>
          <w:sz w:val="40"/>
          <w:szCs w:val="40"/>
          <w:lang w:eastAsia="hu-HU"/>
        </w:rPr>
        <w:t>Kilökő csomag vezető elemek</w:t>
      </w:r>
      <w:bookmarkEnd w:id="586"/>
    </w:p>
    <w:p w14:paraId="79FCAAB8" w14:textId="5BBBC268" w:rsidR="00742D48" w:rsidRPr="002462DE" w:rsidRDefault="007216E3" w:rsidP="00742D48">
      <w:pPr>
        <w:spacing w:before="480"/>
        <w:rPr>
          <w:sz w:val="20"/>
          <w:szCs w:val="20"/>
        </w:rPr>
      </w:pPr>
      <w:sdt>
        <w:sdtPr>
          <w:rPr>
            <w:b/>
            <w:sz w:val="40"/>
            <w:szCs w:val="40"/>
          </w:rPr>
          <w:id w:val="633221692"/>
          <w14:checkbox>
            <w14:checked w14:val="0"/>
            <w14:checkedState w14:val="2612" w14:font="MS Gothic"/>
            <w14:uncheckedState w14:val="2610" w14:font="MS Gothic"/>
          </w14:checkbox>
        </w:sdtPr>
        <w:sdtContent>
          <w:r w:rsidR="00316045" w:rsidRPr="002C4FDE">
            <w:rPr>
              <w:rFonts w:ascii="MS Gothic" w:eastAsia="MS Gothic" w:hAnsi="MS Gothic" w:hint="eastAsia"/>
              <w:b/>
              <w:sz w:val="40"/>
              <w:szCs w:val="40"/>
            </w:rPr>
            <w:t>☐</w:t>
          </w:r>
        </w:sdtContent>
      </w:sdt>
      <w:r w:rsidR="00742D48" w:rsidRPr="002C4FDE">
        <w:rPr>
          <w:b/>
          <w:sz w:val="40"/>
          <w:szCs w:val="40"/>
        </w:rPr>
        <w:t>Golyókosaras</w:t>
      </w:r>
      <w:r w:rsidR="00CE1912" w:rsidRPr="002462DE">
        <w:rPr>
          <w:sz w:val="20"/>
          <w:szCs w:val="20"/>
        </w:rPr>
        <w:t xml:space="preserve"> (Az oszlop a felfogólapba legyen rögzítve és 10mm-t a formalapba nyúljon át)</w:t>
      </w:r>
    </w:p>
    <w:p w14:paraId="1C286777" w14:textId="6819CFD8" w:rsidR="006A36EA" w:rsidRPr="002462DE" w:rsidRDefault="00742D48" w:rsidP="000B5702">
      <w:pPr>
        <w:spacing w:before="480"/>
        <w:jc w:val="center"/>
        <w:rPr>
          <w:sz w:val="20"/>
          <w:szCs w:val="20"/>
        </w:rPr>
      </w:pPr>
      <w:r w:rsidRPr="002462DE">
        <w:rPr>
          <w:noProof/>
          <w:sz w:val="20"/>
          <w:szCs w:val="20"/>
          <w:lang w:val="en-GB" w:eastAsia="en-GB"/>
        </w:rPr>
        <w:lastRenderedPageBreak/>
        <w:drawing>
          <wp:inline distT="0" distB="0" distL="0" distR="0" wp14:anchorId="61816FBE" wp14:editId="46B8172C">
            <wp:extent cx="2639833" cy="1888983"/>
            <wp:effectExtent l="0" t="0" r="8255" b="0"/>
            <wp:docPr id="633" name="Kép 6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639833" cy="1888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5F7D4" w14:textId="1B23D105" w:rsidR="006A36EA" w:rsidRPr="002462DE" w:rsidRDefault="007216E3" w:rsidP="000B5702">
      <w:pPr>
        <w:spacing w:before="480"/>
        <w:rPr>
          <w:sz w:val="20"/>
          <w:szCs w:val="20"/>
        </w:rPr>
      </w:pPr>
      <w:sdt>
        <w:sdtPr>
          <w:rPr>
            <w:b/>
            <w:sz w:val="40"/>
            <w:szCs w:val="40"/>
          </w:rPr>
          <w:id w:val="-1400358265"/>
          <w14:checkbox>
            <w14:checked w14:val="1"/>
            <w14:checkedState w14:val="2612" w14:font="MS Gothic"/>
            <w14:uncheckedState w14:val="2610" w14:font="MS Gothic"/>
          </w14:checkbox>
        </w:sdtPr>
        <w:sdtContent>
          <w:r w:rsidR="00C03BF0">
            <w:rPr>
              <w:rFonts w:ascii="MS Gothic" w:eastAsia="MS Gothic" w:hAnsi="MS Gothic" w:hint="eastAsia"/>
              <w:b/>
              <w:sz w:val="40"/>
              <w:szCs w:val="40"/>
            </w:rPr>
            <w:t>☒</w:t>
          </w:r>
        </w:sdtContent>
      </w:sdt>
      <w:r w:rsidR="008239FD" w:rsidRPr="002C4FDE">
        <w:rPr>
          <w:b/>
          <w:sz w:val="40"/>
          <w:szCs w:val="40"/>
        </w:rPr>
        <w:t>Siklópersely</w:t>
      </w:r>
      <w:r w:rsidR="00CE1912" w:rsidRPr="002462DE">
        <w:rPr>
          <w:sz w:val="20"/>
          <w:szCs w:val="20"/>
        </w:rPr>
        <w:t xml:space="preserve"> (Az oszlop a felfogólapba legyen rögzítve és 10mm-t a formalapba nyúljon át)</w:t>
      </w:r>
    </w:p>
    <w:p w14:paraId="46D15150" w14:textId="48F3443E" w:rsidR="006A36EA" w:rsidRPr="002462DE" w:rsidRDefault="000B5702" w:rsidP="000B5702">
      <w:pPr>
        <w:jc w:val="center"/>
        <w:rPr>
          <w:sz w:val="20"/>
          <w:szCs w:val="20"/>
        </w:rPr>
      </w:pPr>
      <w:r w:rsidRPr="002462DE">
        <w:rPr>
          <w:noProof/>
          <w:sz w:val="20"/>
          <w:szCs w:val="20"/>
          <w:lang w:val="en-GB" w:eastAsia="en-GB"/>
        </w:rPr>
        <w:drawing>
          <wp:inline distT="0" distB="0" distL="0" distR="0" wp14:anchorId="378DE40D" wp14:editId="1F5DDB96">
            <wp:extent cx="2743200" cy="1577154"/>
            <wp:effectExtent l="0" t="0" r="0" b="4445"/>
            <wp:docPr id="635" name="Kép 6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743767" cy="157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5AD75" w14:textId="2D7C8C1A" w:rsidR="000B5702" w:rsidRPr="002462DE" w:rsidRDefault="007216E3" w:rsidP="002C4FDE">
      <w:pPr>
        <w:spacing w:before="480"/>
        <w:ind w:firstLine="708"/>
        <w:rPr>
          <w:sz w:val="20"/>
          <w:szCs w:val="20"/>
        </w:rPr>
      </w:pPr>
      <w:sdt>
        <w:sdtPr>
          <w:rPr>
            <w:b/>
            <w:sz w:val="40"/>
            <w:szCs w:val="40"/>
          </w:rPr>
          <w:id w:val="1430542673"/>
          <w14:checkbox>
            <w14:checked w14:val="1"/>
            <w14:checkedState w14:val="2612" w14:font="MS Gothic"/>
            <w14:uncheckedState w14:val="2610" w14:font="MS Gothic"/>
          </w14:checkbox>
        </w:sdtPr>
        <w:sdtContent>
          <w:r w:rsidR="00543137">
            <w:rPr>
              <w:rFonts w:ascii="MS Gothic" w:eastAsia="MS Gothic" w:hAnsi="MS Gothic" w:hint="eastAsia"/>
              <w:b/>
              <w:sz w:val="40"/>
              <w:szCs w:val="40"/>
            </w:rPr>
            <w:t>☒</w:t>
          </w:r>
        </w:sdtContent>
      </w:sdt>
      <w:r w:rsidR="008239FD" w:rsidRPr="002C4FDE">
        <w:rPr>
          <w:b/>
          <w:sz w:val="40"/>
          <w:szCs w:val="40"/>
        </w:rPr>
        <w:t>Ö</w:t>
      </w:r>
      <w:r w:rsidR="000B5702" w:rsidRPr="002C4FDE">
        <w:rPr>
          <w:b/>
          <w:sz w:val="40"/>
          <w:szCs w:val="40"/>
        </w:rPr>
        <w:t>nkenéssel</w:t>
      </w:r>
      <w:r w:rsidR="000B5702" w:rsidRPr="002462DE">
        <w:rPr>
          <w:sz w:val="20"/>
          <w:szCs w:val="20"/>
        </w:rPr>
        <w:tab/>
      </w:r>
      <w:r w:rsidR="002C4FDE">
        <w:rPr>
          <w:sz w:val="20"/>
          <w:szCs w:val="20"/>
        </w:rPr>
        <w:tab/>
      </w:r>
      <w:r w:rsidR="002C4FDE">
        <w:rPr>
          <w:sz w:val="20"/>
          <w:szCs w:val="20"/>
        </w:rPr>
        <w:tab/>
      </w:r>
      <w:r w:rsidR="002C4FDE">
        <w:rPr>
          <w:sz w:val="20"/>
          <w:szCs w:val="20"/>
        </w:rPr>
        <w:tab/>
      </w:r>
      <w:r w:rsidR="000B5702" w:rsidRPr="002462DE">
        <w:rPr>
          <w:sz w:val="20"/>
          <w:szCs w:val="20"/>
        </w:rPr>
        <w:tab/>
      </w:r>
      <w:sdt>
        <w:sdtPr>
          <w:rPr>
            <w:b/>
            <w:sz w:val="40"/>
            <w:szCs w:val="40"/>
          </w:rPr>
          <w:id w:val="297262171"/>
          <w14:checkbox>
            <w14:checked w14:val="0"/>
            <w14:checkedState w14:val="2612" w14:font="MS Gothic"/>
            <w14:uncheckedState w14:val="2610" w14:font="MS Gothic"/>
          </w14:checkbox>
        </w:sdtPr>
        <w:sdtContent>
          <w:r w:rsidR="000B5702" w:rsidRPr="002C4FDE">
            <w:rPr>
              <w:rFonts w:ascii="MS Gothic" w:eastAsia="MS Gothic" w:hAnsi="MS Gothic" w:hint="eastAsia"/>
              <w:b/>
              <w:sz w:val="40"/>
              <w:szCs w:val="40"/>
            </w:rPr>
            <w:t>☐</w:t>
          </w:r>
        </w:sdtContent>
      </w:sdt>
      <w:r w:rsidR="008239FD" w:rsidRPr="002C4FDE">
        <w:rPr>
          <w:b/>
          <w:sz w:val="40"/>
          <w:szCs w:val="40"/>
        </w:rPr>
        <w:t>Szinterréteggel</w:t>
      </w:r>
    </w:p>
    <w:p w14:paraId="172F548C" w14:textId="51063947" w:rsidR="006A36EA" w:rsidRPr="002462DE" w:rsidRDefault="000B5702" w:rsidP="002C4FDE">
      <w:pPr>
        <w:spacing w:before="480"/>
        <w:ind w:firstLine="708"/>
        <w:rPr>
          <w:sz w:val="20"/>
          <w:szCs w:val="20"/>
        </w:rPr>
      </w:pPr>
      <w:r w:rsidRPr="002462DE">
        <w:rPr>
          <w:noProof/>
          <w:sz w:val="20"/>
          <w:szCs w:val="20"/>
          <w:lang w:val="en-GB" w:eastAsia="en-GB"/>
        </w:rPr>
        <w:drawing>
          <wp:inline distT="0" distB="0" distL="0" distR="0" wp14:anchorId="1FC6FAB3" wp14:editId="6EBDD2D8">
            <wp:extent cx="1427747" cy="1564446"/>
            <wp:effectExtent l="0" t="0" r="1270" b="0"/>
            <wp:docPr id="636" name="Kép 6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427747" cy="1564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C4FDE">
        <w:rPr>
          <w:sz w:val="20"/>
          <w:szCs w:val="20"/>
        </w:rPr>
        <w:tab/>
      </w:r>
      <w:r w:rsidR="002C4FDE">
        <w:rPr>
          <w:sz w:val="20"/>
          <w:szCs w:val="20"/>
        </w:rPr>
        <w:tab/>
      </w:r>
      <w:r w:rsidR="002C4FDE">
        <w:rPr>
          <w:sz w:val="20"/>
          <w:szCs w:val="20"/>
        </w:rPr>
        <w:tab/>
      </w:r>
      <w:r w:rsidRPr="002462DE">
        <w:rPr>
          <w:sz w:val="20"/>
          <w:szCs w:val="20"/>
        </w:rPr>
        <w:tab/>
      </w:r>
      <w:r w:rsidRPr="002462DE">
        <w:rPr>
          <w:noProof/>
          <w:sz w:val="20"/>
          <w:szCs w:val="20"/>
          <w:lang w:val="en-GB" w:eastAsia="en-GB"/>
        </w:rPr>
        <w:drawing>
          <wp:inline distT="0" distB="0" distL="0" distR="0" wp14:anchorId="11170A66" wp14:editId="034EA202">
            <wp:extent cx="2494548" cy="1581160"/>
            <wp:effectExtent l="0" t="0" r="1270" b="0"/>
            <wp:docPr id="637" name="Kép 6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494548" cy="158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BD349" w14:textId="0313336D" w:rsidR="00234C9C" w:rsidRPr="00DF372C" w:rsidRDefault="001F3F35" w:rsidP="00CE2D84">
      <w:pPr>
        <w:pStyle w:val="Cmsor1"/>
        <w:numPr>
          <w:ilvl w:val="0"/>
          <w:numId w:val="14"/>
        </w:numPr>
        <w:rPr>
          <w:rFonts w:ascii="Tahoma" w:hAnsi="Tahoma" w:cs="Tahoma"/>
          <w:b/>
          <w:sz w:val="40"/>
          <w:szCs w:val="40"/>
          <w:lang w:eastAsia="hu-HU"/>
        </w:rPr>
      </w:pPr>
      <w:bookmarkStart w:id="587" w:name="_Toc504480130"/>
      <w:bookmarkStart w:id="588" w:name="_Toc508612832"/>
      <w:r w:rsidRPr="00CC5B04">
        <w:rPr>
          <w:noProof/>
          <w:lang w:val="en-GB" w:eastAsia="en-GB"/>
        </w:rPr>
        <w:lastRenderedPageBreak/>
        <mc:AlternateContent>
          <mc:Choice Requires="wpg">
            <w:drawing>
              <wp:anchor distT="0" distB="0" distL="114300" distR="114300" simplePos="0" relativeHeight="251886592" behindDoc="0" locked="0" layoutInCell="1" allowOverlap="1" wp14:anchorId="37B5EDF3" wp14:editId="7AA9CBD0">
                <wp:simplePos x="0" y="0"/>
                <wp:positionH relativeFrom="margin">
                  <wp:align>center</wp:align>
                </wp:positionH>
                <wp:positionV relativeFrom="paragraph">
                  <wp:posOffset>539750</wp:posOffset>
                </wp:positionV>
                <wp:extent cx="3801745" cy="1796415"/>
                <wp:effectExtent l="0" t="0" r="8255" b="0"/>
                <wp:wrapTopAndBottom/>
                <wp:docPr id="248" name="Group 2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01978" cy="1796715"/>
                          <a:chOff x="0" y="0"/>
                          <a:chExt cx="4181475" cy="2086610"/>
                        </a:xfrm>
                      </wpg:grpSpPr>
                      <pic:pic xmlns:pic="http://schemas.openxmlformats.org/drawingml/2006/picture">
                        <pic:nvPicPr>
                          <pic:cNvPr id="233" name="Picture 233"/>
                          <pic:cNvPicPr>
                            <a:picLocks noChangeAspect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161925"/>
                            <a:ext cx="4181475" cy="19246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0" name="Text Box 240"/>
                        <wps:cNvSpPr txBox="1"/>
                        <wps:spPr>
                          <a:xfrm>
                            <a:off x="161925" y="0"/>
                            <a:ext cx="866775" cy="2667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D18A5F3" w14:textId="28204815" w:rsidR="007216E3" w:rsidRDefault="007216E3" w:rsidP="001F3F35">
                              <w:pPr>
                                <w:jc w:val="center"/>
                              </w:pPr>
                              <w:r>
                                <w:t>Furat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1" name="Text Box 241"/>
                        <wps:cNvSpPr txBox="1"/>
                        <wps:spPr>
                          <a:xfrm>
                            <a:off x="1304925" y="0"/>
                            <a:ext cx="1028700" cy="326033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05F1B67" w14:textId="463C0E3D" w:rsidR="007216E3" w:rsidRDefault="007216E3" w:rsidP="001F3F35">
                              <w:pPr>
                                <w:jc w:val="center"/>
                              </w:pPr>
                              <w:r>
                                <w:t>Csap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7B5EDF3" id="Group 248" o:spid="_x0000_s1067" style="position:absolute;left:0;text-align:left;margin-left:0;margin-top:42.5pt;width:299.35pt;height:141.45pt;z-index:251886592;mso-position-horizontal:center;mso-position-horizontal-relative:margin;mso-width-relative:margin;mso-height-relative:margin" coordsize="41814,2086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">
                <v:shape id="Picture 233" o:spid="_x0000_s1068" type="#_x0000_t75" style="position:absolute;top:1619;width:41814;height:19247;flip:y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">
                  <v:imagedata r:id="rId29" o:title=""/>
                  <v:path arrowok="t"/>
                </v:shape>
                <v:shape id="Text Box 240" o:spid="_x0000_s1069" type="#_x0000_t202" style="position:absolute;left:1619;width:8668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" filled="f" stroked="f" strokeweight=".5pt">
                  <v:textbox>
                    <w:txbxContent>
                      <w:p w14:paraId="3D18A5F3" w14:textId="28204815" w:rsidR="007216E3" w:rsidRDefault="007216E3" w:rsidP="001F3F35">
                        <w:pPr>
                          <w:jc w:val="center"/>
                        </w:pPr>
                        <w:r>
                          <w:t>Furat</w:t>
                        </w:r>
                      </w:p>
                    </w:txbxContent>
                  </v:textbox>
                </v:shape>
                <v:shape id="Text Box 241" o:spid="_x0000_s1070" type="#_x0000_t202" style="position:absolute;left:13049;width:10287;height:32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" filled="f" stroked="f" strokeweight=".5pt">
                  <v:textbox>
                    <w:txbxContent>
                      <w:p w14:paraId="105F1B67" w14:textId="463C0E3D" w:rsidR="007216E3" w:rsidRDefault="007216E3" w:rsidP="001F3F35">
                        <w:pPr>
                          <w:jc w:val="center"/>
                        </w:pPr>
                        <w:r>
                          <w:t>Csap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sdt>
        <w:sdtPr>
          <w:rPr>
            <w:rFonts w:ascii="Tahoma" w:hAnsi="Tahoma" w:cs="Tahoma"/>
            <w:b/>
            <w:sz w:val="40"/>
            <w:szCs w:val="40"/>
            <w:lang w:eastAsia="hu-HU"/>
          </w:rPr>
          <w:id w:val="-1518082606"/>
          <w14:checkbox>
            <w14:checked w14:val="1"/>
            <w14:checkedState w14:val="2612" w14:font="MS Gothic"/>
            <w14:uncheckedState w14:val="2610" w14:font="MS Gothic"/>
          </w14:checkbox>
        </w:sdtPr>
        <w:sdtContent>
          <w:r w:rsidR="00543137">
            <w:rPr>
              <w:rFonts w:ascii="MS Gothic" w:eastAsia="MS Gothic" w:hAnsi="MS Gothic" w:cs="Tahoma" w:hint="eastAsia"/>
              <w:b/>
              <w:sz w:val="40"/>
              <w:szCs w:val="40"/>
              <w:lang w:eastAsia="hu-HU"/>
            </w:rPr>
            <w:t>☒</w:t>
          </w:r>
        </w:sdtContent>
      </w:sdt>
      <w:r w:rsidR="00FC7B11" w:rsidRPr="00DF372C">
        <w:rPr>
          <w:rFonts w:ascii="Tahoma" w:hAnsi="Tahoma" w:cs="Tahoma"/>
          <w:b/>
          <w:sz w:val="40"/>
          <w:szCs w:val="40"/>
          <w:lang w:eastAsia="hu-HU"/>
        </w:rPr>
        <w:t xml:space="preserve"> </w:t>
      </w:r>
      <w:r w:rsidR="00122F0C" w:rsidRPr="00DF372C">
        <w:rPr>
          <w:rFonts w:ascii="Tahoma" w:hAnsi="Tahoma" w:cs="Tahoma"/>
          <w:b/>
          <w:sz w:val="40"/>
          <w:szCs w:val="40"/>
          <w:lang w:eastAsia="hu-HU"/>
        </w:rPr>
        <w:t>Finomvezető egység</w:t>
      </w:r>
      <w:bookmarkEnd w:id="587"/>
      <w:bookmarkEnd w:id="588"/>
    </w:p>
    <w:p w14:paraId="68257601" w14:textId="2FC0CE76" w:rsidR="00DF0806" w:rsidRPr="002462DE" w:rsidRDefault="00122F0C" w:rsidP="00DF0806">
      <w:pPr>
        <w:rPr>
          <w:sz w:val="20"/>
          <w:szCs w:val="20"/>
        </w:rPr>
      </w:pPr>
      <w:r w:rsidRPr="002462DE">
        <w:rPr>
          <w:sz w:val="20"/>
          <w:szCs w:val="20"/>
        </w:rPr>
        <w:t>A szers</w:t>
      </w:r>
      <w:r w:rsidR="00201B4F" w:rsidRPr="002462DE">
        <w:rPr>
          <w:sz w:val="20"/>
          <w:szCs w:val="20"/>
        </w:rPr>
        <w:t>zámon legyen kettő horizontális</w:t>
      </w:r>
      <w:r w:rsidRPr="002462DE">
        <w:rPr>
          <w:sz w:val="20"/>
          <w:szCs w:val="20"/>
        </w:rPr>
        <w:t>an, kettő vertikálisan elhelyezett finomvezető</w:t>
      </w:r>
      <w:r w:rsidR="00BD3288" w:rsidRPr="002462DE">
        <w:rPr>
          <w:sz w:val="20"/>
          <w:szCs w:val="20"/>
        </w:rPr>
        <w:t>.</w:t>
      </w:r>
    </w:p>
    <w:p w14:paraId="549D1F54" w14:textId="32F14E95" w:rsidR="00DF0806" w:rsidRPr="002462DE" w:rsidRDefault="00122F0C" w:rsidP="00DF0806">
      <w:pPr>
        <w:rPr>
          <w:sz w:val="20"/>
          <w:szCs w:val="20"/>
        </w:rPr>
      </w:pPr>
      <w:r w:rsidRPr="002462DE">
        <w:rPr>
          <w:sz w:val="20"/>
          <w:szCs w:val="20"/>
        </w:rPr>
        <w:t>A Male oldali egység az álló oldalon legyen beépítve.</w:t>
      </w:r>
    </w:p>
    <w:p w14:paraId="45D0BCC7" w14:textId="73E6E53F" w:rsidR="00122F0C" w:rsidRPr="002462DE" w:rsidRDefault="0025001B" w:rsidP="00122F0C">
      <w:pPr>
        <w:jc w:val="center"/>
        <w:rPr>
          <w:sz w:val="20"/>
          <w:szCs w:val="20"/>
        </w:rPr>
      </w:pPr>
      <w:r w:rsidRPr="002462DE">
        <w:rPr>
          <w:noProof/>
          <w:sz w:val="20"/>
          <w:szCs w:val="20"/>
          <w:lang w:val="en-GB" w:eastAsia="en-GB"/>
        </w:rPr>
        <w:drawing>
          <wp:inline distT="0" distB="0" distL="0" distR="0" wp14:anchorId="10228805" wp14:editId="5EFCE765">
            <wp:extent cx="3777916" cy="2342029"/>
            <wp:effectExtent l="0" t="0" r="0" b="1270"/>
            <wp:docPr id="309" name="Picture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5324" cy="23466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F61612" w14:textId="27A97C1A" w:rsidR="0025001B" w:rsidRPr="002462DE" w:rsidRDefault="00201B4F">
      <w:pPr>
        <w:rPr>
          <w:sz w:val="20"/>
          <w:szCs w:val="20"/>
        </w:rPr>
      </w:pPr>
      <w:r w:rsidRPr="002462DE">
        <w:rPr>
          <w:sz w:val="20"/>
          <w:szCs w:val="20"/>
        </w:rPr>
        <w:t>A beszereléshez lásd a gyártó ajánlását.</w:t>
      </w:r>
    </w:p>
    <w:p w14:paraId="7BF5A29C" w14:textId="1D2592AC" w:rsidR="00122F0C" w:rsidRPr="00CC5B04" w:rsidRDefault="007216E3">
      <w:pPr>
        <w:rPr>
          <w:sz w:val="32"/>
          <w:szCs w:val="32"/>
        </w:rPr>
      </w:pPr>
      <w:sdt>
        <w:sdtPr>
          <w:rPr>
            <w:b/>
            <w:sz w:val="32"/>
            <w:szCs w:val="32"/>
          </w:rPr>
          <w:id w:val="-1939825742"/>
          <w14:checkbox>
            <w14:checked w14:val="1"/>
            <w14:checkedState w14:val="2612" w14:font="MS Gothic"/>
            <w14:uncheckedState w14:val="2610" w14:font="MS Gothic"/>
          </w14:checkbox>
        </w:sdtPr>
        <w:sdtContent>
          <w:r w:rsidR="00C03BF0">
            <w:rPr>
              <w:rFonts w:ascii="MS Gothic" w:eastAsia="MS Gothic" w:hAnsi="MS Gothic" w:hint="eastAsia"/>
              <w:b/>
              <w:sz w:val="32"/>
              <w:szCs w:val="32"/>
            </w:rPr>
            <w:t>☒</w:t>
          </w:r>
        </w:sdtContent>
      </w:sdt>
      <w:r w:rsidR="00122F0C" w:rsidRPr="00CC5B04">
        <w:rPr>
          <w:b/>
          <w:sz w:val="32"/>
          <w:szCs w:val="32"/>
        </w:rPr>
        <w:t>Lapos finomvezető</w:t>
      </w:r>
      <w:r w:rsidR="00122F0C" w:rsidRPr="00CC5B04">
        <w:rPr>
          <w:sz w:val="32"/>
          <w:szCs w:val="32"/>
        </w:rPr>
        <w:tab/>
      </w:r>
      <w:r w:rsidR="00CC5B04">
        <w:rPr>
          <w:sz w:val="32"/>
          <w:szCs w:val="32"/>
        </w:rPr>
        <w:tab/>
      </w:r>
      <w:r w:rsidR="00CC5B04">
        <w:rPr>
          <w:sz w:val="32"/>
          <w:szCs w:val="32"/>
        </w:rPr>
        <w:tab/>
      </w:r>
      <w:r w:rsidR="00CC5B04">
        <w:rPr>
          <w:sz w:val="32"/>
          <w:szCs w:val="32"/>
        </w:rPr>
        <w:tab/>
      </w:r>
      <w:sdt>
        <w:sdtPr>
          <w:rPr>
            <w:b/>
            <w:sz w:val="32"/>
            <w:szCs w:val="32"/>
          </w:rPr>
          <w:id w:val="1438251378"/>
          <w14:checkbox>
            <w14:checked w14:val="0"/>
            <w14:checkedState w14:val="2612" w14:font="MS Gothic"/>
            <w14:uncheckedState w14:val="2610" w14:font="MS Gothic"/>
          </w14:checkbox>
        </w:sdtPr>
        <w:sdtContent>
          <w:r w:rsidR="00CC5B04">
            <w:rPr>
              <w:rFonts w:ascii="MS Gothic" w:eastAsia="MS Gothic" w:hAnsi="MS Gothic" w:hint="eastAsia"/>
              <w:b/>
              <w:sz w:val="32"/>
              <w:szCs w:val="32"/>
            </w:rPr>
            <w:t>☐</w:t>
          </w:r>
        </w:sdtContent>
      </w:sdt>
      <w:r w:rsidR="00122F0C" w:rsidRPr="00CC5B04">
        <w:rPr>
          <w:b/>
          <w:sz w:val="32"/>
          <w:szCs w:val="32"/>
        </w:rPr>
        <w:t>Lapos vezető, végközpontosítással</w:t>
      </w:r>
      <w:r w:rsidR="00122F0C" w:rsidRPr="00CC5B04">
        <w:rPr>
          <w:sz w:val="32"/>
          <w:szCs w:val="32"/>
        </w:rPr>
        <w:tab/>
      </w:r>
      <w:r w:rsidR="00122F0C" w:rsidRPr="00CC5B04">
        <w:rPr>
          <w:sz w:val="32"/>
          <w:szCs w:val="32"/>
        </w:rPr>
        <w:tab/>
      </w:r>
    </w:p>
    <w:p w14:paraId="196C3D46" w14:textId="05864A05" w:rsidR="00122F0C" w:rsidRPr="002462DE" w:rsidRDefault="00122F0C">
      <w:pPr>
        <w:rPr>
          <w:sz w:val="20"/>
          <w:szCs w:val="20"/>
        </w:rPr>
      </w:pPr>
      <w:r w:rsidRPr="002462DE">
        <w:rPr>
          <w:noProof/>
          <w:sz w:val="20"/>
          <w:szCs w:val="20"/>
          <w:lang w:val="en-GB" w:eastAsia="en-GB"/>
        </w:rPr>
        <w:drawing>
          <wp:inline distT="0" distB="0" distL="0" distR="0" wp14:anchorId="2B5531C1" wp14:editId="2745EFC6">
            <wp:extent cx="2598821" cy="1264801"/>
            <wp:effectExtent l="0" t="0" r="0" b="0"/>
            <wp:docPr id="736" name="Kép 7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595844" cy="1263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462DE">
        <w:rPr>
          <w:sz w:val="20"/>
          <w:szCs w:val="20"/>
        </w:rPr>
        <w:tab/>
      </w:r>
      <w:r w:rsidRPr="002462DE">
        <w:rPr>
          <w:sz w:val="20"/>
          <w:szCs w:val="20"/>
        </w:rPr>
        <w:tab/>
      </w:r>
      <w:r w:rsidRPr="002462DE">
        <w:rPr>
          <w:noProof/>
          <w:sz w:val="20"/>
          <w:szCs w:val="20"/>
          <w:lang w:val="en-GB" w:eastAsia="en-GB"/>
        </w:rPr>
        <w:drawing>
          <wp:inline distT="0" distB="0" distL="0" distR="0" wp14:anchorId="0BD250A6" wp14:editId="410C4FDA">
            <wp:extent cx="3112169" cy="1378969"/>
            <wp:effectExtent l="0" t="0" r="0" b="0"/>
            <wp:docPr id="737" name="Kép 7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113501" cy="1379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9928C" w14:textId="77777777" w:rsidR="007B71DB" w:rsidRPr="002462DE" w:rsidRDefault="007B71DB" w:rsidP="008D234D">
      <w:pPr>
        <w:rPr>
          <w:sz w:val="20"/>
          <w:szCs w:val="20"/>
        </w:rPr>
      </w:pPr>
    </w:p>
    <w:p w14:paraId="3DA6A69F" w14:textId="12A89F23" w:rsidR="003E47BF" w:rsidRPr="002462DE" w:rsidRDefault="003E47BF">
      <w:pPr>
        <w:rPr>
          <w:sz w:val="20"/>
          <w:szCs w:val="20"/>
        </w:rPr>
      </w:pPr>
    </w:p>
    <w:bookmarkStart w:id="589" w:name="_Toc504480131"/>
    <w:bookmarkStart w:id="590" w:name="_Toc508612833"/>
    <w:p w14:paraId="27D0BABC" w14:textId="6101EDD1" w:rsidR="00935211" w:rsidRPr="00CC5B04" w:rsidRDefault="007216E3" w:rsidP="00CE2D84">
      <w:pPr>
        <w:pStyle w:val="Cmsor1"/>
        <w:numPr>
          <w:ilvl w:val="0"/>
          <w:numId w:val="14"/>
        </w:numPr>
        <w:rPr>
          <w:rFonts w:ascii="Tahoma" w:eastAsia="Calibri" w:hAnsi="Tahoma" w:cs="Tahoma"/>
          <w:b/>
          <w:sz w:val="40"/>
          <w:szCs w:val="40"/>
          <w:lang w:eastAsia="hu-HU"/>
        </w:rPr>
      </w:pPr>
      <w:sdt>
        <w:sdtPr>
          <w:rPr>
            <w:b/>
            <w:sz w:val="40"/>
            <w:szCs w:val="40"/>
          </w:rPr>
          <w:id w:val="-1727056503"/>
          <w14:checkbox>
            <w14:checked w14:val="1"/>
            <w14:checkedState w14:val="2612" w14:font="MS Gothic"/>
            <w14:uncheckedState w14:val="2610" w14:font="MS Gothic"/>
          </w14:checkbox>
        </w:sdtPr>
        <w:sdtContent>
          <w:r w:rsidR="00543137">
            <w:rPr>
              <w:rFonts w:ascii="MS Gothic" w:eastAsia="MS Gothic" w:hAnsi="MS Gothic" w:hint="eastAsia"/>
              <w:b/>
              <w:sz w:val="40"/>
              <w:szCs w:val="40"/>
            </w:rPr>
            <w:t>☒</w:t>
          </w:r>
        </w:sdtContent>
      </w:sdt>
      <w:r w:rsidR="00FC7B11" w:rsidRPr="00CC5B04">
        <w:rPr>
          <w:b/>
          <w:sz w:val="40"/>
          <w:szCs w:val="40"/>
        </w:rPr>
        <w:t xml:space="preserve"> </w:t>
      </w:r>
      <w:r w:rsidR="000B559E" w:rsidRPr="00CC5B04">
        <w:rPr>
          <w:rFonts w:ascii="Tahoma" w:eastAsia="Calibri" w:hAnsi="Tahoma" w:cs="Tahoma"/>
          <w:b/>
          <w:sz w:val="40"/>
          <w:szCs w:val="40"/>
          <w:lang w:eastAsia="hu-HU"/>
        </w:rPr>
        <w:t>Ék</w:t>
      </w:r>
      <w:bookmarkEnd w:id="589"/>
      <w:bookmarkEnd w:id="590"/>
    </w:p>
    <w:p w14:paraId="46A6F839" w14:textId="77777777" w:rsidR="00935211" w:rsidRPr="002462DE" w:rsidRDefault="00935211" w:rsidP="00935211">
      <w:pPr>
        <w:rPr>
          <w:sz w:val="20"/>
          <w:szCs w:val="20"/>
        </w:rPr>
      </w:pPr>
    </w:p>
    <w:p w14:paraId="12FABBD9" w14:textId="3557B922" w:rsidR="00935211" w:rsidRPr="002462DE" w:rsidRDefault="00935211" w:rsidP="00935211">
      <w:pPr>
        <w:rPr>
          <w:sz w:val="20"/>
          <w:szCs w:val="20"/>
        </w:rPr>
      </w:pPr>
      <w:r w:rsidRPr="002462DE">
        <w:rPr>
          <w:sz w:val="20"/>
          <w:szCs w:val="20"/>
        </w:rPr>
        <w:t>A formaadókat ékekkel kell rögzíteni a gyors szerelés érdekében.</w:t>
      </w:r>
    </w:p>
    <w:p w14:paraId="38052908" w14:textId="01662506" w:rsidR="00935211" w:rsidRPr="002462DE" w:rsidRDefault="00935211" w:rsidP="00935211">
      <w:pPr>
        <w:rPr>
          <w:sz w:val="20"/>
          <w:szCs w:val="20"/>
        </w:rPr>
      </w:pPr>
      <w:r w:rsidRPr="002462DE">
        <w:rPr>
          <w:sz w:val="20"/>
          <w:szCs w:val="20"/>
        </w:rPr>
        <w:t>Az ékeket minimum M8-as csavarokkal kell rögzíteni.</w:t>
      </w:r>
    </w:p>
    <w:p w14:paraId="672A4062" w14:textId="77777777" w:rsidR="00935211" w:rsidRPr="002462DE" w:rsidRDefault="00935211" w:rsidP="000B1C37">
      <w:pPr>
        <w:rPr>
          <w:sz w:val="20"/>
          <w:szCs w:val="20"/>
        </w:rPr>
      </w:pPr>
      <w:bookmarkStart w:id="591" w:name="_Toc457398983"/>
    </w:p>
    <w:bookmarkEnd w:id="591"/>
    <w:p w14:paraId="66F080FB" w14:textId="77777777" w:rsidR="00935211" w:rsidRPr="002462DE" w:rsidRDefault="000B1C37" w:rsidP="00915DDF">
      <w:pPr>
        <w:rPr>
          <w:sz w:val="20"/>
          <w:szCs w:val="20"/>
        </w:rPr>
      </w:pPr>
      <w:r w:rsidRPr="002462DE">
        <w:rPr>
          <w:sz w:val="20"/>
          <w:szCs w:val="20"/>
        </w:rPr>
        <w:t>Álló oldal</w:t>
      </w:r>
    </w:p>
    <w:p w14:paraId="38134CE2" w14:textId="33911286" w:rsidR="00915DDF" w:rsidRPr="002462DE" w:rsidRDefault="00935211" w:rsidP="00915DDF">
      <w:pPr>
        <w:rPr>
          <w:sz w:val="20"/>
          <w:szCs w:val="20"/>
        </w:rPr>
      </w:pPr>
      <w:r w:rsidRPr="002462DE">
        <w:rPr>
          <w:noProof/>
          <w:sz w:val="20"/>
          <w:szCs w:val="20"/>
          <w:lang w:val="en-GB" w:eastAsia="en-GB"/>
        </w:rPr>
        <mc:AlternateContent>
          <mc:Choice Requires="wpg">
            <w:drawing>
              <wp:anchor distT="0" distB="0" distL="114300" distR="114300" simplePos="0" relativeHeight="252225536" behindDoc="0" locked="0" layoutInCell="1" allowOverlap="1" wp14:anchorId="61EFB4BE" wp14:editId="10603EA2">
                <wp:simplePos x="0" y="0"/>
                <wp:positionH relativeFrom="column">
                  <wp:posOffset>341630</wp:posOffset>
                </wp:positionH>
                <wp:positionV relativeFrom="paragraph">
                  <wp:posOffset>38100</wp:posOffset>
                </wp:positionV>
                <wp:extent cx="4852670" cy="2814955"/>
                <wp:effectExtent l="0" t="0" r="5080" b="4445"/>
                <wp:wrapTopAndBottom/>
                <wp:docPr id="597" name="Group 5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52670" cy="2814955"/>
                          <a:chOff x="0" y="0"/>
                          <a:chExt cx="5798247" cy="3512938"/>
                        </a:xfrm>
                      </wpg:grpSpPr>
                      <pic:pic xmlns:pic="http://schemas.openxmlformats.org/drawingml/2006/picture">
                        <pic:nvPicPr>
                          <pic:cNvPr id="201" name="Picture 201"/>
                          <pic:cNvPicPr>
                            <a:picLocks noChangeAspect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517984"/>
                            <a:ext cx="2211070" cy="2743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g:grpSp>
                        <wpg:cNvPr id="596" name="Group 596"/>
                        <wpg:cNvGrpSpPr/>
                        <wpg:grpSpPr>
                          <a:xfrm>
                            <a:off x="3055047" y="0"/>
                            <a:ext cx="2743200" cy="3512938"/>
                            <a:chOff x="0" y="0"/>
                            <a:chExt cx="2743200" cy="3512938"/>
                          </a:xfrm>
                        </wpg:grpSpPr>
                        <pic:pic xmlns:pic="http://schemas.openxmlformats.org/drawingml/2006/picture">
                          <pic:nvPicPr>
                            <pic:cNvPr id="199" name="Picture 199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34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264278"/>
                              <a:ext cx="2743200" cy="324866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Pr id="585" name="Straight Connector 585"/>
                          <wps:cNvCnPr/>
                          <wps:spPr>
                            <a:xfrm flipV="1">
                              <a:off x="2278072" y="126854"/>
                              <a:ext cx="0" cy="271145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586" name="Straight Connector 586"/>
                          <wps:cNvCnPr/>
                          <wps:spPr>
                            <a:xfrm flipV="1">
                              <a:off x="2317713" y="126854"/>
                              <a:ext cx="0" cy="271145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587" name="Straight Arrow Connector 587"/>
                          <wps:cNvCnPr/>
                          <wps:spPr>
                            <a:xfrm>
                              <a:off x="1516953" y="208780"/>
                              <a:ext cx="758215" cy="5285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 w="sm" len="lg"/>
                            </a:ln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588" name="Straight Arrow Connector 588"/>
                          <wps:cNvCnPr/>
                          <wps:spPr>
                            <a:xfrm flipH="1">
                              <a:off x="2315071" y="211422"/>
                              <a:ext cx="228600" cy="2540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 w="sm" len="lg"/>
                            </a:ln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589" name="Straight Connector 589"/>
                          <wps:cNvCnPr/>
                          <wps:spPr>
                            <a:xfrm>
                              <a:off x="2188217" y="211422"/>
                              <a:ext cx="180975" cy="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590" name="Text Box 590"/>
                          <wps:cNvSpPr txBox="1"/>
                          <wps:spPr>
                            <a:xfrm>
                              <a:off x="1442955" y="0"/>
                              <a:ext cx="675357" cy="263973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48B424BF" w14:textId="77777777" w:rsidR="007216E3" w:rsidRDefault="007216E3" w:rsidP="00915DDF">
                                <w:r>
                                  <w:t>min. 0,5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91" name="Straight Connector 591"/>
                          <wps:cNvCnPr/>
                          <wps:spPr>
                            <a:xfrm flipH="1">
                              <a:off x="1358386" y="1744232"/>
                              <a:ext cx="135255" cy="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592" name="Straight Connector 592"/>
                          <wps:cNvCnPr/>
                          <wps:spPr>
                            <a:xfrm flipH="1">
                              <a:off x="1355743" y="2764343"/>
                              <a:ext cx="135403" cy="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593" name="Straight Arrow Connector 593"/>
                          <wps:cNvCnPr/>
                          <wps:spPr>
                            <a:xfrm>
                              <a:off x="1442955" y="1744232"/>
                              <a:ext cx="0" cy="1014095"/>
                            </a:xfrm>
                            <a:prstGeom prst="straightConnector1">
                              <a:avLst/>
                            </a:prstGeom>
                            <a:ln>
                              <a:headEnd type="triangle" w="sm" len="lg"/>
                              <a:tailEnd type="triangle" w="sm" len="lg"/>
                            </a:ln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594" name="Text Box 594"/>
                          <wps:cNvSpPr txBox="1"/>
                          <wps:spPr>
                            <a:xfrm>
                              <a:off x="1403313" y="2090435"/>
                              <a:ext cx="530225" cy="462093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12BBC940" w14:textId="05775358" w:rsidR="007216E3" w:rsidRDefault="007216E3" w:rsidP="00915DDF">
                                <m:oMathPara>
                                  <m:oMath>
                                    <m:sSubSup>
                                      <m:sSubSup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</w:rPr>
                                        </m:ctrlPr>
                                      </m:sSubSupPr>
                                      <m:e>
                                        <m:r>
                                          <m:rPr>
                                            <m:nor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h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hAnsi="Cambria Math"/>
                                          </w:rPr>
                                          <m:t xml:space="preserve"> </m:t>
                                        </m:r>
                                        <m:r>
                                          <m:rPr>
                                            <m:nor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- 0,05</m:t>
                                        </m:r>
                                      </m:sub>
                                      <m:sup>
                                        <m:r>
                                          <m:rPr>
                                            <m:nor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+0,00</m:t>
                                        </m:r>
                                      </m:sup>
                                    </m:sSubSup>
                                  </m:oMath>
                                </m:oMathPara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1EFB4BE" id="Group 597" o:spid="_x0000_s1071" style="position:absolute;margin-left:26.9pt;margin-top:3pt;width:382.1pt;height:221.65pt;z-index:252225536;mso-width-relative:margin;mso-height-relative:margin" coordsize="57982,3512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">
                <v:shape id="Picture 201" o:spid="_x0000_s1072" type="#_x0000_t75" style="position:absolute;top:5179;width:22110;height:274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">
                  <v:imagedata r:id="rId35" o:title=""/>
                  <v:path arrowok="t"/>
                </v:shape>
                <v:group id="Group 596" o:spid="_x0000_s1073" style="position:absolute;left:30550;width:27432;height:35129" coordsize="27432,351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">
                  <v:shape id="Picture 199" o:spid="_x0000_s1074" type="#_x0000_t75" style="position:absolute;top:2642;width:27432;height:324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">
                    <v:imagedata r:id="rId36" o:title=""/>
                    <v:path arrowok="t"/>
                  </v:shape>
                  <v:line id="Straight Connector 585" o:spid="_x0000_s1075" style="position:absolute;flip:y;visibility:visible;mso-wrap-style:square" from="22780,1268" to="22780,3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" strokecolor="black [3200]" strokeweight=".5pt">
                    <v:stroke joinstyle="miter"/>
                  </v:line>
                  <v:line id="Straight Connector 586" o:spid="_x0000_s1076" style="position:absolute;flip:y;visibility:visible;mso-wrap-style:square" from="23177,1268" to="23177,3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" strokecolor="black [3200]" strokeweight=".5pt">
                    <v:stroke joinstyle="miter"/>
                  </v:line>
                  <v:shape id="Straight Arrow Connector 587" o:spid="_x0000_s1077" type="#_x0000_t32" style="position:absolute;left:15169;top:2087;width:7582;height:53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" strokecolor="black [3200]" strokeweight=".5pt">
                    <v:stroke endarrow="block" endarrowwidth="narrow" endarrowlength="long" joinstyle="miter"/>
                  </v:shape>
                  <v:shape id="Straight Arrow Connector 588" o:spid="_x0000_s1078" type="#_x0000_t32" style="position:absolute;left:23150;top:2114;width:2286;height:25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" strokecolor="black [3200]" strokeweight=".5pt">
                    <v:stroke endarrow="block" endarrowwidth="narrow" endarrowlength="long" joinstyle="miter"/>
                  </v:shape>
                  <v:line id="Straight Connector 589" o:spid="_x0000_s1079" style="position:absolute;visibility:visible;mso-wrap-style:square" from="21882,2114" to="23691,211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" strokecolor="black [3200]" strokeweight=".5pt">
                    <v:stroke joinstyle="miter"/>
                  </v:line>
                  <v:shape id="Text Box 590" o:spid="_x0000_s1080" type="#_x0000_t202" style="position:absolute;left:14429;width:6754;height:26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" filled="f" stroked="f" strokeweight=".5pt">
                    <v:textbox>
                      <w:txbxContent>
                        <w:p w14:paraId="48B424BF" w14:textId="77777777" w:rsidR="007216E3" w:rsidRDefault="007216E3" w:rsidP="00915DDF">
                          <w:r>
                            <w:t>min. 0,5</w:t>
                          </w:r>
                        </w:p>
                      </w:txbxContent>
                    </v:textbox>
                  </v:shape>
                  <v:line id="Straight Connector 591" o:spid="_x0000_s1081" style="position:absolute;flip:x;visibility:visible;mso-wrap-style:square" from="13583,17442" to="14936,174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" strokecolor="black [3200]" strokeweight=".5pt">
                    <v:stroke joinstyle="miter"/>
                  </v:line>
                  <v:line id="Straight Connector 592" o:spid="_x0000_s1082" style="position:absolute;flip:x;visibility:visible;mso-wrap-style:square" from="13557,27643" to="14911,2764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" strokecolor="black [3200]" strokeweight=".5pt">
                    <v:stroke joinstyle="miter"/>
                  </v:line>
                  <v:shape id="Straight Arrow Connector 593" o:spid="_x0000_s1083" type="#_x0000_t32" style="position:absolute;left:14429;top:17442;width:0;height:10141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" strokecolor="black [3200]" strokeweight=".5pt">
                    <v:stroke startarrow="block" startarrowwidth="narrow" startarrowlength="long" endarrow="block" endarrowwidth="narrow" endarrowlength="long" joinstyle="miter"/>
                  </v:shape>
                  <v:shape id="Text Box 594" o:spid="_x0000_s1084" type="#_x0000_t202" style="position:absolute;left:14033;top:20904;width:5302;height:46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" filled="f" stroked="f" strokeweight=".5pt">
                    <v:textbox>
                      <w:txbxContent>
                        <w:p w14:paraId="12BBC940" w14:textId="05775358" w:rsidR="007216E3" w:rsidRDefault="007216E3" w:rsidP="00915DDF">
                          <m:oMathPara>
                            <m:oMath>
                              <m:sSubSup>
                                <m:sSubSup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SupPr>
                                <m:e>
                                  <m:r>
                                    <m:rPr>
                                      <m:nor/>
                                    </m:rPr>
                                    <w:rPr>
                                      <w:rFonts w:ascii="Cambria Math" w:hAnsi="Cambria Math"/>
                                    </w:rPr>
                                    <m:t>h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 xml:space="preserve"> </m:t>
                                  </m:r>
                                  <m:r>
                                    <m:rPr>
                                      <m:nor/>
                                    </m:rPr>
                                    <w:rPr>
                                      <w:rFonts w:ascii="Cambria Math" w:hAnsi="Cambria Math"/>
                                    </w:rPr>
                                    <m:t>- 0,05</m:t>
                                  </m:r>
                                </m:sub>
                                <m:sup>
                                  <m:r>
                                    <m:rPr>
                                      <m:nor/>
                                    </m:rPr>
                                    <w:rPr>
                                      <w:rFonts w:ascii="Cambria Math" w:hAnsi="Cambria Math"/>
                                    </w:rPr>
                                    <m:t>+0,00</m:t>
                                  </m:r>
                                </m:sup>
                              </m:sSubSup>
                            </m:oMath>
                          </m:oMathPara>
                        </w:p>
                      </w:txbxContent>
                    </v:textbox>
                  </v:shape>
                </v:group>
                <w10:wrap type="topAndBottom"/>
              </v:group>
            </w:pict>
          </mc:Fallback>
        </mc:AlternateContent>
      </w:r>
    </w:p>
    <w:p w14:paraId="472CEB08" w14:textId="5A98826F" w:rsidR="000B1C37" w:rsidRPr="002462DE" w:rsidRDefault="00935211" w:rsidP="000B1C37">
      <w:pPr>
        <w:spacing w:after="0"/>
        <w:rPr>
          <w:sz w:val="20"/>
          <w:szCs w:val="20"/>
        </w:rPr>
      </w:pPr>
      <w:r w:rsidRPr="002462DE">
        <w:rPr>
          <w:sz w:val="20"/>
          <w:szCs w:val="20"/>
        </w:rPr>
        <w:t>Mozgó oldal</w:t>
      </w:r>
    </w:p>
    <w:p w14:paraId="4F8E531A" w14:textId="7483A8CF" w:rsidR="003B1799" w:rsidRPr="008C3D52" w:rsidRDefault="00915DDF" w:rsidP="00192901">
      <w:pPr>
        <w:pStyle w:val="Cmsor1"/>
        <w:ind w:left="2190"/>
        <w:jc w:val="left"/>
        <w:rPr>
          <w:b/>
          <w:sz w:val="20"/>
          <w:szCs w:val="20"/>
        </w:rPr>
      </w:pPr>
      <w:bookmarkStart w:id="592" w:name="_Toc508612834"/>
      <w:r w:rsidRPr="002462DE">
        <w:rPr>
          <w:noProof/>
          <w:sz w:val="20"/>
          <w:szCs w:val="20"/>
          <w:lang w:val="en-GB" w:eastAsia="en-GB"/>
        </w:rPr>
        <mc:AlternateContent>
          <mc:Choice Requires="wpg">
            <w:drawing>
              <wp:anchor distT="0" distB="0" distL="114300" distR="114300" simplePos="0" relativeHeight="252224512" behindDoc="0" locked="0" layoutInCell="1" allowOverlap="1" wp14:anchorId="46693774" wp14:editId="574F778F">
                <wp:simplePos x="0" y="0"/>
                <wp:positionH relativeFrom="column">
                  <wp:posOffset>189230</wp:posOffset>
                </wp:positionH>
                <wp:positionV relativeFrom="paragraph">
                  <wp:posOffset>130175</wp:posOffset>
                </wp:positionV>
                <wp:extent cx="4899025" cy="2854325"/>
                <wp:effectExtent l="0" t="0" r="0" b="3175"/>
                <wp:wrapTopAndBottom/>
                <wp:docPr id="598" name="Group 59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99025" cy="2854325"/>
                          <a:chOff x="0" y="0"/>
                          <a:chExt cx="5717695" cy="3512302"/>
                        </a:xfrm>
                      </wpg:grpSpPr>
                      <pic:pic xmlns:pic="http://schemas.openxmlformats.org/drawingml/2006/picture">
                        <pic:nvPicPr>
                          <pic:cNvPr id="203" name="Picture 203"/>
                          <pic:cNvPicPr>
                            <a:picLocks noChangeAspect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flipH="1">
                            <a:off x="0" y="517984"/>
                            <a:ext cx="2209800" cy="27425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g:grpSp>
                        <wpg:cNvPr id="595" name="Group 595"/>
                        <wpg:cNvGrpSpPr/>
                        <wpg:grpSpPr>
                          <a:xfrm>
                            <a:off x="2975765" y="0"/>
                            <a:ext cx="2741930" cy="3512302"/>
                            <a:chOff x="0" y="0"/>
                            <a:chExt cx="2741930" cy="3512302"/>
                          </a:xfrm>
                        </wpg:grpSpPr>
                        <pic:pic xmlns:pic="http://schemas.openxmlformats.org/drawingml/2006/picture">
                          <pic:nvPicPr>
                            <pic:cNvPr id="204" name="Picture 204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34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 bwMode="auto">
                            <a:xfrm flipH="1">
                              <a:off x="0" y="264277"/>
                              <a:ext cx="2741930" cy="32480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Pr id="206" name="Straight Connector 206"/>
                          <wps:cNvCnPr/>
                          <wps:spPr>
                            <a:xfrm flipV="1">
                              <a:off x="425486" y="129496"/>
                              <a:ext cx="0" cy="271462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15" name="Straight Connector 215"/>
                          <wps:cNvCnPr/>
                          <wps:spPr>
                            <a:xfrm flipV="1">
                              <a:off x="467771" y="129496"/>
                              <a:ext cx="0" cy="271462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16" name="Straight Arrow Connector 216"/>
                          <wps:cNvCnPr/>
                          <wps:spPr>
                            <a:xfrm flipV="1">
                              <a:off x="227278" y="211422"/>
                              <a:ext cx="200025" cy="4762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 w="sm" len="lg"/>
                            </a:ln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18" name="Straight Arrow Connector 218"/>
                          <wps:cNvCnPr/>
                          <wps:spPr>
                            <a:xfrm flipH="1" flipV="1">
                              <a:off x="465128" y="211422"/>
                              <a:ext cx="675356" cy="0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 w="sm" len="lg"/>
                            </a:ln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19" name="Straight Connector 219"/>
                          <wps:cNvCnPr/>
                          <wps:spPr>
                            <a:xfrm>
                              <a:off x="338275" y="208779"/>
                              <a:ext cx="180975" cy="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20" name="Straight Connector 220"/>
                          <wps:cNvCnPr/>
                          <wps:spPr>
                            <a:xfrm flipH="1">
                              <a:off x="1244746" y="1741588"/>
                              <a:ext cx="135403" cy="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581" name="Straight Connector 581"/>
                          <wps:cNvCnPr/>
                          <wps:spPr>
                            <a:xfrm flipH="1">
                              <a:off x="1244746" y="2756414"/>
                              <a:ext cx="135403" cy="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582" name="Straight Arrow Connector 582"/>
                          <wps:cNvCnPr/>
                          <wps:spPr>
                            <a:xfrm>
                              <a:off x="1284388" y="1741588"/>
                              <a:ext cx="0" cy="1014195"/>
                            </a:xfrm>
                            <a:prstGeom prst="straightConnector1">
                              <a:avLst/>
                            </a:prstGeom>
                            <a:ln>
                              <a:headEnd type="triangle" w="sm" len="lg"/>
                              <a:tailEnd type="triangle" w="sm" len="lg"/>
                            </a:ln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583" name="Text Box 583"/>
                          <wps:cNvSpPr txBox="1"/>
                          <wps:spPr>
                            <a:xfrm>
                              <a:off x="664637" y="2093001"/>
                              <a:ext cx="530341" cy="458683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14AE1ABB" w14:textId="1B84C535" w:rsidR="007216E3" w:rsidRDefault="007216E3" w:rsidP="00915DDF">
                                <m:oMathPara>
                                  <m:oMath>
                                    <m:sSubSup>
                                      <m:sSubSup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</w:rPr>
                                        </m:ctrlPr>
                                      </m:sSubSupPr>
                                      <m:e>
                                        <m:r>
                                          <m:rPr>
                                            <m:nor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h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hAnsi="Cambria Math"/>
                                          </w:rPr>
                                          <m:t xml:space="preserve"> </m:t>
                                        </m:r>
                                        <m:r>
                                          <m:rPr>
                                            <m:nor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- 0,05</m:t>
                                        </m:r>
                                      </m:sub>
                                      <m:sup>
                                        <m:r>
                                          <m:rPr>
                                            <m:nor/>
                                          </m:rPr>
                                          <w:rPr>
                                            <w:rFonts w:ascii="Cambria Math" w:hAnsi="Cambria Math"/>
                                          </w:rPr>
                                          <m:t>+0,00</m:t>
                                        </m:r>
                                      </m:sup>
                                    </m:sSubSup>
                                  </m:oMath>
                                </m:oMathPara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84" name="Text Box 584"/>
                          <wps:cNvSpPr txBox="1"/>
                          <wps:spPr>
                            <a:xfrm>
                              <a:off x="570839" y="0"/>
                              <a:ext cx="675357" cy="263973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332AAB52" w14:textId="77777777" w:rsidR="007216E3" w:rsidRDefault="007216E3" w:rsidP="00915DDF">
                                <w:r>
                                  <w:t>min. 0,5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6693774" id="Group 598" o:spid="_x0000_s1085" style="position:absolute;left:0;text-align:left;margin-left:14.9pt;margin-top:10.25pt;width:385.75pt;height:224.75pt;z-index:252224512;mso-width-relative:margin;mso-height-relative:margin" coordsize="57176,3512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">
                <v:shape id="Picture 203" o:spid="_x0000_s1086" type="#_x0000_t75" style="position:absolute;top:5179;width:22098;height:27426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">
                  <v:imagedata r:id="rId35" o:title=""/>
                  <v:path arrowok="t"/>
                </v:shape>
                <v:group id="Group 595" o:spid="_x0000_s1087" style="position:absolute;left:29757;width:27419;height:35123" coordsize="27419,351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">
                  <v:shape id="Picture 204" o:spid="_x0000_s1088" type="#_x0000_t75" style="position:absolute;top:2642;width:27419;height:32481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">
                    <v:imagedata r:id="rId36" o:title=""/>
                    <v:path arrowok="t"/>
                  </v:shape>
                  <v:line id="Straight Connector 206" o:spid="_x0000_s1089" style="position:absolute;flip:y;visibility:visible;mso-wrap-style:square" from="4254,1294" to="4254,40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" strokecolor="black [3200]" strokeweight=".5pt">
                    <v:stroke joinstyle="miter"/>
                  </v:line>
                  <v:line id="Straight Connector 215" o:spid="_x0000_s1090" style="position:absolute;flip:y;visibility:visible;mso-wrap-style:square" from="4677,1294" to="4677,40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" strokecolor="black [3200]" strokeweight=".5pt">
                    <v:stroke joinstyle="miter"/>
                  </v:line>
                  <v:shape id="Straight Arrow Connector 216" o:spid="_x0000_s1091" type="#_x0000_t32" style="position:absolute;left:2272;top:2114;width:2001;height:47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" strokecolor="black [3200]" strokeweight=".5pt">
                    <v:stroke endarrow="block" endarrowwidth="narrow" endarrowlength="long" joinstyle="miter"/>
                  </v:shape>
                  <v:shape id="Straight Arrow Connector 218" o:spid="_x0000_s1092" type="#_x0000_t32" style="position:absolute;left:4651;top:2114;width:6753;height:0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" strokecolor="black [3200]" strokeweight=".5pt">
                    <v:stroke endarrow="block" endarrowwidth="narrow" endarrowlength="long" joinstyle="miter"/>
                  </v:shape>
                  <v:line id="Straight Connector 219" o:spid="_x0000_s1093" style="position:absolute;visibility:visible;mso-wrap-style:square" from="3382,2087" to="5192,20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" strokecolor="black [3200]" strokeweight=".5pt">
                    <v:stroke joinstyle="miter"/>
                  </v:line>
                  <v:line id="Straight Connector 220" o:spid="_x0000_s1094" style="position:absolute;flip:x;visibility:visible;mso-wrap-style:square" from="12447,17415" to="13801,1741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" strokecolor="black [3200]" strokeweight=".5pt">
                    <v:stroke joinstyle="miter"/>
                  </v:line>
                  <v:line id="Straight Connector 581" o:spid="_x0000_s1095" style="position:absolute;flip:x;visibility:visible;mso-wrap-style:square" from="12447,27564" to="13801,2756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" strokecolor="black [3200]" strokeweight=".5pt">
                    <v:stroke joinstyle="miter"/>
                  </v:line>
                  <v:shape id="Straight Arrow Connector 582" o:spid="_x0000_s1096" type="#_x0000_t32" style="position:absolute;left:12843;top:17415;width:0;height:10142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" strokecolor="black [3200]" strokeweight=".5pt">
                    <v:stroke startarrow="block" startarrowwidth="narrow" startarrowlength="long" endarrow="block" endarrowwidth="narrow" endarrowlength="long" joinstyle="miter"/>
                  </v:shape>
                  <v:shape id="Text Box 583" o:spid="_x0000_s1097" type="#_x0000_t202" style="position:absolute;left:6646;top:20930;width:5303;height:45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" filled="f" stroked="f" strokeweight=".5pt">
                    <v:textbox>
                      <w:txbxContent>
                        <w:p w14:paraId="14AE1ABB" w14:textId="1B84C535" w:rsidR="007216E3" w:rsidRDefault="007216E3" w:rsidP="00915DDF">
                          <m:oMathPara>
                            <m:oMath>
                              <m:sSubSup>
                                <m:sSubSup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SupPr>
                                <m:e>
                                  <m:r>
                                    <m:rPr>
                                      <m:nor/>
                                    </m:rPr>
                                    <w:rPr>
                                      <w:rFonts w:ascii="Cambria Math" w:hAnsi="Cambria Math"/>
                                    </w:rPr>
                                    <m:t>h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 xml:space="preserve"> </m:t>
                                  </m:r>
                                  <m:r>
                                    <m:rPr>
                                      <m:nor/>
                                    </m:rPr>
                                    <w:rPr>
                                      <w:rFonts w:ascii="Cambria Math" w:hAnsi="Cambria Math"/>
                                    </w:rPr>
                                    <m:t>- 0,05</m:t>
                                  </m:r>
                                </m:sub>
                                <m:sup>
                                  <m:r>
                                    <m:rPr>
                                      <m:nor/>
                                    </m:rPr>
                                    <w:rPr>
                                      <w:rFonts w:ascii="Cambria Math" w:hAnsi="Cambria Math"/>
                                    </w:rPr>
                                    <m:t>+0,00</m:t>
                                  </m:r>
                                </m:sup>
                              </m:sSubSup>
                            </m:oMath>
                          </m:oMathPara>
                        </w:p>
                      </w:txbxContent>
                    </v:textbox>
                  </v:shape>
                  <v:shape id="Text Box 584" o:spid="_x0000_s1098" type="#_x0000_t202" style="position:absolute;left:5708;width:6753;height:26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" filled="f" stroked="f" strokeweight=".5pt">
                    <v:textbox>
                      <w:txbxContent>
                        <w:p w14:paraId="332AAB52" w14:textId="77777777" w:rsidR="007216E3" w:rsidRDefault="007216E3" w:rsidP="00915DDF">
                          <w:r>
                            <w:t>min. 0,5</w:t>
                          </w:r>
                        </w:p>
                      </w:txbxContent>
                    </v:textbox>
                  </v:shape>
                </v:group>
                <w10:wrap type="topAndBottom"/>
              </v:group>
            </w:pict>
          </mc:Fallback>
        </mc:AlternateContent>
      </w:r>
      <w:r w:rsidRPr="00FC7B11">
        <w:rPr>
          <w:sz w:val="20"/>
          <w:szCs w:val="20"/>
        </w:rPr>
        <w:br w:type="page"/>
      </w:r>
      <w:bookmarkStart w:id="593" w:name="_Toc457398865"/>
      <w:r w:rsidR="00CE2D84" w:rsidRPr="008C3D52">
        <w:rPr>
          <w:rFonts w:ascii="Tahoma" w:eastAsia="Calibri" w:hAnsi="Tahoma" w:cs="Tahoma"/>
          <w:b/>
          <w:sz w:val="40"/>
          <w:szCs w:val="40"/>
          <w:lang w:eastAsia="hu-HU"/>
        </w:rPr>
        <w:lastRenderedPageBreak/>
        <w:t>11</w:t>
      </w:r>
      <w:r w:rsidR="00FC7B11" w:rsidRPr="008C3D52">
        <w:rPr>
          <w:rFonts w:ascii="Tahoma" w:eastAsia="Calibri" w:hAnsi="Tahoma" w:cs="Tahoma"/>
          <w:b/>
          <w:sz w:val="40"/>
          <w:szCs w:val="40"/>
          <w:lang w:eastAsia="hu-HU"/>
        </w:rPr>
        <w:t xml:space="preserve">. </w:t>
      </w:r>
      <w:sdt>
        <w:sdtPr>
          <w:rPr>
            <w:rFonts w:ascii="Tahoma" w:eastAsia="Calibri" w:hAnsi="Tahoma" w:cs="Tahoma"/>
            <w:b/>
            <w:sz w:val="40"/>
            <w:szCs w:val="40"/>
            <w:lang w:eastAsia="hu-HU"/>
          </w:rPr>
          <w:id w:val="320239995"/>
          <w14:checkbox>
            <w14:checked w14:val="1"/>
            <w14:checkedState w14:val="2612" w14:font="MS Gothic"/>
            <w14:uncheckedState w14:val="2610" w14:font="MS Gothic"/>
          </w14:checkbox>
        </w:sdtPr>
        <w:sdtContent>
          <w:r w:rsidR="00543137" w:rsidRPr="008C3D52">
            <w:rPr>
              <w:rFonts w:ascii="Tahoma" w:eastAsia="Calibri" w:hAnsi="Tahoma" w:cs="Tahoma" w:hint="eastAsia"/>
              <w:b/>
              <w:sz w:val="40"/>
              <w:szCs w:val="40"/>
              <w:lang w:eastAsia="hu-HU"/>
            </w:rPr>
            <w:t>☒</w:t>
          </w:r>
        </w:sdtContent>
      </w:sdt>
      <w:r w:rsidR="00FC7B11" w:rsidRPr="008C3D52">
        <w:rPr>
          <w:rFonts w:ascii="Tahoma" w:eastAsia="Calibri" w:hAnsi="Tahoma" w:cs="Tahoma"/>
          <w:b/>
          <w:sz w:val="40"/>
          <w:szCs w:val="40"/>
          <w:lang w:eastAsia="hu-HU"/>
        </w:rPr>
        <w:t xml:space="preserve"> </w:t>
      </w:r>
      <w:r w:rsidR="003B1799" w:rsidRPr="008C3D52">
        <w:rPr>
          <w:rFonts w:ascii="Tahoma" w:eastAsia="Calibri" w:hAnsi="Tahoma" w:cs="Tahoma"/>
          <w:b/>
          <w:sz w:val="40"/>
          <w:szCs w:val="40"/>
          <w:lang w:eastAsia="hu-HU"/>
        </w:rPr>
        <w:t>Mozgó alkatrészek szerelése</w:t>
      </w:r>
      <w:bookmarkEnd w:id="592"/>
    </w:p>
    <w:p w14:paraId="0D4FED63" w14:textId="77777777" w:rsidR="00935211" w:rsidRPr="002462DE" w:rsidRDefault="00935211" w:rsidP="0001111B">
      <w:pPr>
        <w:spacing w:after="0"/>
        <w:jc w:val="center"/>
        <w:rPr>
          <w:sz w:val="20"/>
          <w:szCs w:val="20"/>
        </w:rPr>
      </w:pPr>
    </w:p>
    <w:p w14:paraId="456940F5" w14:textId="1F3D4A16" w:rsidR="00255CC4" w:rsidRPr="002462DE" w:rsidRDefault="00935211" w:rsidP="00255CC4">
      <w:pPr>
        <w:rPr>
          <w:sz w:val="20"/>
          <w:szCs w:val="20"/>
        </w:rPr>
      </w:pPr>
      <w:r w:rsidRPr="002462DE">
        <w:rPr>
          <w:sz w:val="20"/>
          <w:szCs w:val="20"/>
        </w:rPr>
        <w:t>A formaadó betéteket a gyors szerelés és esetleges javítás végett elölről szerelhető kivitelben kell készíteni.</w:t>
      </w:r>
    </w:p>
    <w:p w14:paraId="71EDD1F7" w14:textId="7456B47B" w:rsidR="00255CC4" w:rsidRPr="002462DE" w:rsidRDefault="00255CC4" w:rsidP="00255CC4">
      <w:pPr>
        <w:rPr>
          <w:sz w:val="20"/>
          <w:szCs w:val="20"/>
        </w:rPr>
      </w:pPr>
      <w:r w:rsidRPr="002462DE">
        <w:rPr>
          <w:sz w:val="20"/>
          <w:szCs w:val="20"/>
        </w:rPr>
        <w:t>A mozgó alkatrészek</w:t>
      </w:r>
      <w:r w:rsidR="00044E7E" w:rsidRPr="002462DE">
        <w:rPr>
          <w:sz w:val="20"/>
          <w:szCs w:val="20"/>
        </w:rPr>
        <w:t xml:space="preserve"> rögzítése minimum M8-as csavarral történjen. (pl.: ék, cserebetét)</w:t>
      </w:r>
    </w:p>
    <w:p w14:paraId="6B35BF77" w14:textId="0A066AC5" w:rsidR="00044E7E" w:rsidRPr="002462DE" w:rsidRDefault="00044E7E" w:rsidP="00255CC4">
      <w:pPr>
        <w:rPr>
          <w:sz w:val="20"/>
          <w:szCs w:val="20"/>
        </w:rPr>
      </w:pPr>
      <w:r w:rsidRPr="002462DE">
        <w:rPr>
          <w:sz w:val="20"/>
          <w:szCs w:val="20"/>
        </w:rPr>
        <w:t>A cserélhető betéteket minimum M10-es</w:t>
      </w:r>
      <w:r w:rsidR="00DA272D" w:rsidRPr="002462DE">
        <w:rPr>
          <w:sz w:val="20"/>
          <w:szCs w:val="20"/>
        </w:rPr>
        <w:t xml:space="preserve"> kihúzó</w:t>
      </w:r>
      <w:r w:rsidRPr="002462DE">
        <w:rPr>
          <w:sz w:val="20"/>
          <w:szCs w:val="20"/>
        </w:rPr>
        <w:t xml:space="preserve"> menettel kell ellátni a szerelés könnyítése miatt. </w:t>
      </w:r>
    </w:p>
    <w:p w14:paraId="624B740D" w14:textId="26B8F386" w:rsidR="003B1799" w:rsidRPr="002462DE" w:rsidRDefault="000B1C37" w:rsidP="003B1799">
      <w:pPr>
        <w:rPr>
          <w:sz w:val="20"/>
          <w:szCs w:val="20"/>
        </w:rPr>
      </w:pPr>
      <w:r w:rsidRPr="002462DE">
        <w:rPr>
          <w:noProof/>
          <w:sz w:val="20"/>
          <w:szCs w:val="20"/>
          <w:lang w:val="en-GB" w:eastAsia="en-GB"/>
        </w:rPr>
        <mc:AlternateContent>
          <mc:Choice Requires="wps">
            <w:drawing>
              <wp:anchor distT="0" distB="0" distL="114300" distR="114300" simplePos="0" relativeHeight="252314624" behindDoc="0" locked="0" layoutInCell="1" allowOverlap="1" wp14:anchorId="179A8E2B" wp14:editId="1EAA9752">
                <wp:simplePos x="0" y="0"/>
                <wp:positionH relativeFrom="column">
                  <wp:posOffset>3566394</wp:posOffset>
                </wp:positionH>
                <wp:positionV relativeFrom="paragraph">
                  <wp:posOffset>105076</wp:posOffset>
                </wp:positionV>
                <wp:extent cx="272716" cy="248285"/>
                <wp:effectExtent l="0" t="0" r="13335" b="18415"/>
                <wp:wrapNone/>
                <wp:docPr id="232" name="Szövegdoboz 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2716" cy="24828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EA5F52C" w14:textId="40391634" w:rsidR="007216E3" w:rsidRDefault="007216E3" w:rsidP="000B1C37">
                            <w:r>
                              <w:t>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79A8E2B" id="Szövegdoboz 232" o:spid="_x0000_s1099" type="#_x0000_t202" style="position:absolute;margin-left:280.8pt;margin-top:8.25pt;width:21.45pt;height:19.55pt;z-index:2523146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" fillcolor="white [3201]" strokeweight=".5pt">
                <v:textbox>
                  <w:txbxContent>
                    <w:p w14:paraId="5EA5F52C" w14:textId="40391634" w:rsidR="007216E3" w:rsidRDefault="007216E3" w:rsidP="000B1C37">
                      <w:r>
                        <w:t>B</w:t>
                      </w:r>
                    </w:p>
                  </w:txbxContent>
                </v:textbox>
              </v:shape>
            </w:pict>
          </mc:Fallback>
        </mc:AlternateContent>
      </w:r>
      <w:r w:rsidR="00015861" w:rsidRPr="002462DE">
        <w:rPr>
          <w:noProof/>
          <w:sz w:val="20"/>
          <w:szCs w:val="20"/>
          <w:lang w:val="en-GB" w:eastAsia="en-GB"/>
        </w:rPr>
        <mc:AlternateContent>
          <mc:Choice Requires="wps">
            <w:drawing>
              <wp:anchor distT="0" distB="0" distL="114300" distR="114300" simplePos="0" relativeHeight="252249088" behindDoc="0" locked="0" layoutInCell="1" allowOverlap="1" wp14:anchorId="0AEB1F7B" wp14:editId="117BED9F">
                <wp:simplePos x="0" y="0"/>
                <wp:positionH relativeFrom="column">
                  <wp:posOffset>45152</wp:posOffset>
                </wp:positionH>
                <wp:positionV relativeFrom="paragraph">
                  <wp:posOffset>202766</wp:posOffset>
                </wp:positionV>
                <wp:extent cx="1363579" cy="264160"/>
                <wp:effectExtent l="0" t="0" r="27305" b="21590"/>
                <wp:wrapNone/>
                <wp:docPr id="939" name="Szövegdoboz 9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63579" cy="2641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E8220D7" w14:textId="31899B09" w:rsidR="007216E3" w:rsidRDefault="007216E3">
                            <w:r>
                              <w:t>Rögzítő csavar: M8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EB1F7B" id="Szövegdoboz 939" o:spid="_x0000_s1100" type="#_x0000_t202" style="position:absolute;margin-left:3.55pt;margin-top:15.95pt;width:107.35pt;height:20.8pt;z-index:25224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" fillcolor="white [3201]" strokeweight=".5pt">
                <v:textbox>
                  <w:txbxContent>
                    <w:p w14:paraId="5E8220D7" w14:textId="31899B09" w:rsidR="007216E3" w:rsidRDefault="007216E3">
                      <w:r>
                        <w:t>Rögzítő csavar: M8</w:t>
                      </w:r>
                    </w:p>
                  </w:txbxContent>
                </v:textbox>
              </v:shape>
            </w:pict>
          </mc:Fallback>
        </mc:AlternateContent>
      </w:r>
      <w:r w:rsidR="00D75F0C" w:rsidRPr="002462DE">
        <w:rPr>
          <w:noProof/>
          <w:sz w:val="20"/>
          <w:szCs w:val="20"/>
          <w:lang w:val="en-GB" w:eastAsia="en-GB"/>
        </w:rPr>
        <mc:AlternateContent>
          <mc:Choice Requires="wps">
            <w:drawing>
              <wp:anchor distT="0" distB="0" distL="114300" distR="114300" simplePos="0" relativeHeight="252247040" behindDoc="0" locked="0" layoutInCell="1" allowOverlap="1" wp14:anchorId="4C5701D2" wp14:editId="5A57B584">
                <wp:simplePos x="0" y="0"/>
                <wp:positionH relativeFrom="column">
                  <wp:posOffset>3470140</wp:posOffset>
                </wp:positionH>
                <wp:positionV relativeFrom="paragraph">
                  <wp:posOffset>34323</wp:posOffset>
                </wp:positionV>
                <wp:extent cx="2775285" cy="3096127"/>
                <wp:effectExtent l="0" t="0" r="25400" b="28575"/>
                <wp:wrapNone/>
                <wp:docPr id="19" name="Szövegdoboz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75285" cy="3096127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A78C5B1" w14:textId="06149120" w:rsidR="007216E3" w:rsidRDefault="007216E3">
                            <w:r>
                              <w:rPr>
                                <w:noProof/>
                                <w:lang w:val="en-GB" w:eastAsia="en-GB"/>
                              </w:rPr>
                              <w:drawing>
                                <wp:inline distT="0" distB="0" distL="0" distR="0" wp14:anchorId="5E10388A" wp14:editId="58B3438B">
                                  <wp:extent cx="2583180" cy="2962150"/>
                                  <wp:effectExtent l="0" t="0" r="7620" b="0"/>
                                  <wp:docPr id="1022" name="Kép 102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"/>
                                          <pic:cNvPicPr/>
                                        </pic:nvPicPr>
                                        <pic:blipFill>
                                          <a:blip r:embed="rId37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583180" cy="296215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5701D2" id="Szövegdoboz 2" o:spid="_x0000_s1101" type="#_x0000_t202" style="position:absolute;margin-left:273.25pt;margin-top:2.7pt;width:218.55pt;height:243.8pt;z-index:25224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">
                <v:textbox>
                  <w:txbxContent>
                    <w:p w14:paraId="4A78C5B1" w14:textId="06149120" w:rsidR="007216E3" w:rsidRDefault="007216E3">
                      <w:r>
                        <w:rPr>
                          <w:noProof/>
                          <w:lang w:val="en-GB" w:eastAsia="en-GB"/>
                        </w:rPr>
                        <w:drawing>
                          <wp:inline distT="0" distB="0" distL="0" distR="0" wp14:anchorId="5E10388A" wp14:editId="58B3438B">
                            <wp:extent cx="2583180" cy="2962150"/>
                            <wp:effectExtent l="0" t="0" r="7620" b="0"/>
                            <wp:docPr id="1022" name="Kép 102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"/>
                                    <pic:cNvPicPr/>
                                  </pic:nvPicPr>
                                  <pic:blipFill>
                                    <a:blip r:embed="rId37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583180" cy="296215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03B0149B" w14:textId="06B9F357" w:rsidR="003B1799" w:rsidRPr="002462DE" w:rsidRDefault="000B1C37" w:rsidP="003B1799">
      <w:pPr>
        <w:rPr>
          <w:sz w:val="20"/>
          <w:szCs w:val="20"/>
        </w:rPr>
      </w:pPr>
      <w:r w:rsidRPr="002462DE">
        <w:rPr>
          <w:noProof/>
          <w:sz w:val="20"/>
          <w:szCs w:val="20"/>
          <w:lang w:val="en-GB" w:eastAsia="en-GB"/>
        </w:rPr>
        <mc:AlternateContent>
          <mc:Choice Requires="wps">
            <w:drawing>
              <wp:anchor distT="0" distB="0" distL="114300" distR="114300" simplePos="0" relativeHeight="252316672" behindDoc="0" locked="0" layoutInCell="1" allowOverlap="1" wp14:anchorId="7E6856ED" wp14:editId="71DB711A">
                <wp:simplePos x="0" y="0"/>
                <wp:positionH relativeFrom="column">
                  <wp:posOffset>1408196</wp:posOffset>
                </wp:positionH>
                <wp:positionV relativeFrom="paragraph">
                  <wp:posOffset>276191</wp:posOffset>
                </wp:positionV>
                <wp:extent cx="280737" cy="248652"/>
                <wp:effectExtent l="0" t="0" r="24130" b="18415"/>
                <wp:wrapNone/>
                <wp:docPr id="242" name="Szövegdoboz 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0737" cy="24865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05EA0F9" w14:textId="41ACC81B" w:rsidR="007216E3" w:rsidRDefault="007216E3" w:rsidP="000B1C37">
                            <w:r>
                              <w:t>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E6856ED" id="Szövegdoboz 242" o:spid="_x0000_s1102" type="#_x0000_t202" style="position:absolute;margin-left:110.9pt;margin-top:21.75pt;width:22.1pt;height:19.6pt;z-index:2523166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" fillcolor="white [3201]" strokeweight=".5pt">
                <v:textbox>
                  <w:txbxContent>
                    <w:p w14:paraId="605EA0F9" w14:textId="41ACC81B" w:rsidR="007216E3" w:rsidRDefault="007216E3" w:rsidP="000B1C37">
                      <w:r>
                        <w:t>B</w:t>
                      </w:r>
                    </w:p>
                  </w:txbxContent>
                </v:textbox>
              </v:shape>
            </w:pict>
          </mc:Fallback>
        </mc:AlternateContent>
      </w:r>
      <w:r w:rsidRPr="002462DE">
        <w:rPr>
          <w:noProof/>
          <w:sz w:val="20"/>
          <w:szCs w:val="20"/>
          <w:lang w:val="en-GB" w:eastAsia="en-GB"/>
        </w:rPr>
        <mc:AlternateContent>
          <mc:Choice Requires="wps">
            <w:drawing>
              <wp:anchor distT="0" distB="0" distL="114300" distR="114300" simplePos="0" relativeHeight="252312576" behindDoc="0" locked="0" layoutInCell="1" allowOverlap="1" wp14:anchorId="77728508" wp14:editId="0A8EDEB8">
                <wp:simplePos x="0" y="0"/>
                <wp:positionH relativeFrom="column">
                  <wp:posOffset>823194</wp:posOffset>
                </wp:positionH>
                <wp:positionV relativeFrom="paragraph">
                  <wp:posOffset>2410126</wp:posOffset>
                </wp:positionV>
                <wp:extent cx="441158" cy="248652"/>
                <wp:effectExtent l="0" t="0" r="16510" b="18415"/>
                <wp:wrapNone/>
                <wp:docPr id="223" name="Szövegdoboz 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1158" cy="24865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843BB7E" w14:textId="55A5B2A9" w:rsidR="007216E3" w:rsidRDefault="007216E3">
                            <w:r>
                              <w:t>A-A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7728508" id="Szövegdoboz 223" o:spid="_x0000_s1103" type="#_x0000_t202" style="position:absolute;margin-left:64.8pt;margin-top:189.75pt;width:34.75pt;height:19.6pt;z-index:25231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" fillcolor="white [3201]" strokeweight=".5pt">
                <v:textbox>
                  <w:txbxContent>
                    <w:p w14:paraId="7843BB7E" w14:textId="55A5B2A9" w:rsidR="007216E3" w:rsidRDefault="007216E3">
                      <w:r>
                        <w:t>A-A</w:t>
                      </w:r>
                    </w:p>
                  </w:txbxContent>
                </v:textbox>
              </v:shape>
            </w:pict>
          </mc:Fallback>
        </mc:AlternateContent>
      </w:r>
      <w:r w:rsidR="00D36BC7" w:rsidRPr="002462DE">
        <w:rPr>
          <w:noProof/>
          <w:sz w:val="20"/>
          <w:szCs w:val="20"/>
          <w:lang w:val="en-GB" w:eastAsia="en-GB"/>
        </w:rPr>
        <mc:AlternateContent>
          <mc:Choice Requires="wps">
            <w:drawing>
              <wp:anchor distT="0" distB="0" distL="114300" distR="114300" simplePos="0" relativeHeight="252250112" behindDoc="0" locked="0" layoutInCell="1" allowOverlap="1" wp14:anchorId="02B3735F" wp14:editId="2602FE74">
                <wp:simplePos x="0" y="0"/>
                <wp:positionH relativeFrom="column">
                  <wp:posOffset>4504556</wp:posOffset>
                </wp:positionH>
                <wp:positionV relativeFrom="paragraph">
                  <wp:posOffset>614279</wp:posOffset>
                </wp:positionV>
                <wp:extent cx="473075" cy="288290"/>
                <wp:effectExtent l="0" t="0" r="22225" b="16510"/>
                <wp:wrapNone/>
                <wp:docPr id="945" name="Szövegdoboz 9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3075" cy="28829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AF4DD12" w14:textId="50D4005A" w:rsidR="007216E3" w:rsidRDefault="007216E3">
                            <w:r>
                              <w:t>M10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2B3735F" id="Szövegdoboz 945" o:spid="_x0000_s1104" type="#_x0000_t202" style="position:absolute;margin-left:354.7pt;margin-top:48.35pt;width:37.25pt;height:22.7pt;z-index:2522501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" fillcolor="white [3201]" strokeweight=".5pt">
                <v:textbox>
                  <w:txbxContent>
                    <w:p w14:paraId="7AF4DD12" w14:textId="50D4005A" w:rsidR="007216E3" w:rsidRDefault="007216E3">
                      <w:r>
                        <w:t>M10</w:t>
                      </w:r>
                    </w:p>
                  </w:txbxContent>
                </v:textbox>
              </v:shape>
            </w:pict>
          </mc:Fallback>
        </mc:AlternateContent>
      </w:r>
      <w:r w:rsidR="00D75F0C" w:rsidRPr="002462DE">
        <w:rPr>
          <w:noProof/>
          <w:sz w:val="20"/>
          <w:szCs w:val="20"/>
          <w:lang w:val="en-GB" w:eastAsia="en-GB"/>
        </w:rPr>
        <mc:AlternateContent>
          <mc:Choice Requires="wps">
            <w:drawing>
              <wp:anchor distT="0" distB="0" distL="114300" distR="114300" simplePos="0" relativeHeight="252248064" behindDoc="0" locked="0" layoutInCell="1" allowOverlap="1" wp14:anchorId="44B85D50" wp14:editId="5BE8782A">
                <wp:simplePos x="0" y="0"/>
                <wp:positionH relativeFrom="column">
                  <wp:posOffset>574073</wp:posOffset>
                </wp:positionH>
                <wp:positionV relativeFrom="paragraph">
                  <wp:posOffset>348983</wp:posOffset>
                </wp:positionV>
                <wp:extent cx="765335" cy="729916"/>
                <wp:effectExtent l="0" t="0" r="15875" b="13335"/>
                <wp:wrapNone/>
                <wp:docPr id="940" name="Téglalap 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5335" cy="729916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F97666D" id="Téglalap 940" o:spid="_x0000_s1026" style="position:absolute;margin-left:45.2pt;margin-top:27.5pt;width:60.25pt;height:57.45pt;z-index:25224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" filled="f" strokecolor="#1f4d78 [1604]" strokeweight="1pt"/>
            </w:pict>
          </mc:Fallback>
        </mc:AlternateContent>
      </w:r>
      <w:r w:rsidR="00EB29B8" w:rsidRPr="002462DE">
        <w:rPr>
          <w:noProof/>
          <w:sz w:val="20"/>
          <w:szCs w:val="20"/>
          <w:lang w:val="en-GB" w:eastAsia="en-GB"/>
        </w:rPr>
        <w:drawing>
          <wp:inline distT="0" distB="0" distL="0" distR="0" wp14:anchorId="1657CEF3" wp14:editId="0056BCCD">
            <wp:extent cx="2609598" cy="2703095"/>
            <wp:effectExtent l="0" t="0" r="635" b="2540"/>
            <wp:docPr id="4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611160" cy="2704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5F0C" w:rsidRPr="002462DE">
        <w:rPr>
          <w:sz w:val="20"/>
          <w:szCs w:val="20"/>
        </w:rPr>
        <w:tab/>
      </w:r>
    </w:p>
    <w:p w14:paraId="637EF0D6" w14:textId="0286F750" w:rsidR="003B1799" w:rsidRPr="002462DE" w:rsidRDefault="003B1799" w:rsidP="007441AA">
      <w:pPr>
        <w:pStyle w:val="Cmsor1"/>
        <w:jc w:val="left"/>
        <w:rPr>
          <w:sz w:val="20"/>
          <w:szCs w:val="20"/>
        </w:rPr>
      </w:pPr>
    </w:p>
    <w:p w14:paraId="150FCB14" w14:textId="4D597E3D" w:rsidR="000B1C37" w:rsidRPr="008C3D52" w:rsidRDefault="007441AA" w:rsidP="00185531">
      <w:pPr>
        <w:pStyle w:val="Cmsor1"/>
        <w:ind w:left="2190"/>
        <w:jc w:val="left"/>
        <w:rPr>
          <w:rFonts w:eastAsia="Calibri"/>
          <w:b/>
          <w:sz w:val="40"/>
          <w:szCs w:val="40"/>
          <w:lang w:eastAsia="hu-HU"/>
        </w:rPr>
      </w:pPr>
      <w:bookmarkStart w:id="594" w:name="_Toc508612835"/>
      <w:r w:rsidRPr="008C3D52">
        <w:rPr>
          <w:rFonts w:ascii="Tahoma" w:eastAsia="Calibri" w:hAnsi="Tahoma" w:cs="Tahoma"/>
          <w:b/>
          <w:sz w:val="40"/>
          <w:szCs w:val="40"/>
          <w:lang w:eastAsia="hu-HU"/>
        </w:rPr>
        <w:t xml:space="preserve">12. </w:t>
      </w:r>
      <w:sdt>
        <w:sdtPr>
          <w:rPr>
            <w:rFonts w:ascii="Tahoma" w:eastAsia="Calibri" w:hAnsi="Tahoma" w:cs="Tahoma"/>
            <w:b/>
            <w:sz w:val="40"/>
            <w:szCs w:val="40"/>
            <w:lang w:eastAsia="hu-HU"/>
          </w:rPr>
          <w:id w:val="-563017430"/>
          <w14:checkbox>
            <w14:checked w14:val="1"/>
            <w14:checkedState w14:val="2612" w14:font="MS Gothic"/>
            <w14:uncheckedState w14:val="2610" w14:font="MS Gothic"/>
          </w14:checkbox>
        </w:sdtPr>
        <w:sdtContent>
          <w:r w:rsidRPr="008C3D52">
            <w:rPr>
              <w:rFonts w:ascii="Tahoma" w:eastAsia="Calibri" w:hAnsi="Tahoma" w:cs="Tahoma" w:hint="eastAsia"/>
              <w:b/>
              <w:sz w:val="40"/>
              <w:szCs w:val="40"/>
              <w:lang w:eastAsia="hu-HU"/>
            </w:rPr>
            <w:t>☒</w:t>
          </w:r>
        </w:sdtContent>
      </w:sdt>
      <w:r w:rsidRPr="008C3D52">
        <w:rPr>
          <w:rFonts w:ascii="Tahoma" w:eastAsia="Calibri" w:hAnsi="Tahoma" w:cs="Tahoma"/>
          <w:b/>
          <w:sz w:val="40"/>
          <w:szCs w:val="40"/>
          <w:lang w:eastAsia="hu-HU"/>
        </w:rPr>
        <w:t xml:space="preserve"> </w:t>
      </w:r>
      <w:r w:rsidR="00185531" w:rsidRPr="008C3D52">
        <w:rPr>
          <w:rFonts w:ascii="Tahoma" w:eastAsia="Calibri" w:hAnsi="Tahoma" w:cs="Tahoma"/>
          <w:b/>
          <w:sz w:val="40"/>
          <w:szCs w:val="40"/>
          <w:lang w:eastAsia="hu-HU"/>
        </w:rPr>
        <w:t>Kilökők férőhelyének kialakítása</w:t>
      </w:r>
      <w:bookmarkEnd w:id="594"/>
    </w:p>
    <w:p w14:paraId="464885BF" w14:textId="2CBEC1DC" w:rsidR="007441AA" w:rsidRDefault="007441AA" w:rsidP="000B1C37">
      <w:pPr>
        <w:rPr>
          <w:sz w:val="20"/>
          <w:szCs w:val="20"/>
        </w:rPr>
      </w:pPr>
      <w:r>
        <w:rPr>
          <w:sz w:val="20"/>
          <w:szCs w:val="20"/>
        </w:rPr>
        <w:t>A formaadó betétek kilökőfuratainak kialakítása megkönnyítheti a gyors átszerelést.</w:t>
      </w:r>
    </w:p>
    <w:p w14:paraId="5A9F8FE2" w14:textId="27DF3E39" w:rsidR="00CC5B04" w:rsidRPr="002462DE" w:rsidRDefault="007441AA" w:rsidP="007441AA">
      <w:pPr>
        <w:jc w:val="center"/>
        <w:rPr>
          <w:sz w:val="20"/>
          <w:szCs w:val="20"/>
        </w:rPr>
      </w:pPr>
      <w:r>
        <w:rPr>
          <w:noProof/>
          <w:lang w:val="en-GB" w:eastAsia="en-GB"/>
        </w:rPr>
        <w:lastRenderedPageBreak/>
        <mc:AlternateContent>
          <mc:Choice Requires="wps">
            <w:drawing>
              <wp:anchor distT="0" distB="0" distL="114300" distR="114300" simplePos="0" relativeHeight="252666880" behindDoc="0" locked="0" layoutInCell="1" allowOverlap="1" wp14:anchorId="3A62D6EA" wp14:editId="42A31B49">
                <wp:simplePos x="0" y="0"/>
                <wp:positionH relativeFrom="column">
                  <wp:posOffset>3157469</wp:posOffset>
                </wp:positionH>
                <wp:positionV relativeFrom="paragraph">
                  <wp:posOffset>2357810</wp:posOffset>
                </wp:positionV>
                <wp:extent cx="1097280" cy="368300"/>
                <wp:effectExtent l="0" t="0" r="0" b="0"/>
                <wp:wrapNone/>
                <wp:docPr id="343" name="Szövegdoboz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97280" cy="3683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213ACF6" w14:textId="5BF3D904" w:rsidR="007216E3" w:rsidRDefault="007216E3" w:rsidP="007441AA">
                            <w:pPr>
                              <w:pStyle w:val="NormlWeb"/>
                              <w:spacing w:before="0" w:beforeAutospacing="0" w:after="0" w:afterAutospacing="0"/>
                              <w:jc w:val="center"/>
                              <w:textAlignment w:val="baseline"/>
                            </w:pPr>
                            <w:r>
                              <w:rPr>
                                <w:rFonts w:ascii="Arial" w:eastAsia="SimSun" w:hAnsi="Arial" w:cstheme="minorBidi"/>
                                <w:color w:val="000000" w:themeColor="text1"/>
                                <w:kern w:val="24"/>
                              </w:rPr>
                              <w:t>helytelen</w:t>
                            </w:r>
                          </w:p>
                        </w:txbxContent>
                      </wps:txbx>
                      <wps:bodyPr wrap="square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A62D6EA" id="Szövegdoboz 8" o:spid="_x0000_s1105" type="#_x0000_t202" style="position:absolute;left:0;text-align:left;margin-left:248.6pt;margin-top:185.65pt;width:86.4pt;height:29pt;z-index:2526668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" filled="f" stroked="f">
                <v:textbox style="mso-fit-shape-to-text:t">
                  <w:txbxContent>
                    <w:p w14:paraId="6213ACF6" w14:textId="5BF3D904" w:rsidR="007216E3" w:rsidRDefault="007216E3" w:rsidP="007441AA">
                      <w:pPr>
                        <w:pStyle w:val="NormlWeb"/>
                        <w:spacing w:before="0" w:beforeAutospacing="0" w:after="0" w:afterAutospacing="0"/>
                        <w:jc w:val="center"/>
                        <w:textAlignment w:val="baseline"/>
                      </w:pPr>
                      <w:r>
                        <w:rPr>
                          <w:rFonts w:ascii="Arial" w:eastAsia="SimSun" w:hAnsi="Arial" w:cstheme="minorBidi"/>
                          <w:color w:val="000000" w:themeColor="text1"/>
                          <w:kern w:val="24"/>
                        </w:rPr>
                        <w:t>helytelen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2664832" behindDoc="0" locked="0" layoutInCell="1" allowOverlap="1" wp14:anchorId="5B7D5B48" wp14:editId="4CE68E8E">
                <wp:simplePos x="0" y="0"/>
                <wp:positionH relativeFrom="column">
                  <wp:posOffset>2313775</wp:posOffset>
                </wp:positionH>
                <wp:positionV relativeFrom="paragraph">
                  <wp:posOffset>2356540</wp:posOffset>
                </wp:positionV>
                <wp:extent cx="1097280" cy="368300"/>
                <wp:effectExtent l="0" t="0" r="0" b="0"/>
                <wp:wrapNone/>
                <wp:docPr id="4105" name="Szövegdoboz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97280" cy="3683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0E8AC4D" w14:textId="11047C69" w:rsidR="007216E3" w:rsidRDefault="007216E3" w:rsidP="007441AA">
                            <w:pPr>
                              <w:pStyle w:val="NormlWeb"/>
                              <w:spacing w:before="0" w:beforeAutospacing="0" w:after="0" w:afterAutospacing="0"/>
                              <w:jc w:val="center"/>
                              <w:textAlignment w:val="baseline"/>
                            </w:pPr>
                            <w:r>
                              <w:rPr>
                                <w:rFonts w:ascii="Arial" w:eastAsia="SimSun" w:hAnsi="Arial" w:cstheme="minorBidi"/>
                                <w:color w:val="000000" w:themeColor="text1"/>
                                <w:kern w:val="24"/>
                              </w:rPr>
                              <w:t>helyes</w:t>
                            </w:r>
                          </w:p>
                        </w:txbxContent>
                      </wps:txbx>
                      <wps:bodyPr wrap="square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B7D5B48" id="_x0000_s1106" type="#_x0000_t202" style="position:absolute;left:0;text-align:left;margin-left:182.2pt;margin-top:185.55pt;width:86.4pt;height:29pt;z-index:2526648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" filled="f" stroked="f">
                <v:textbox style="mso-fit-shape-to-text:t">
                  <w:txbxContent>
                    <w:p w14:paraId="00E8AC4D" w14:textId="11047C69" w:rsidR="007216E3" w:rsidRDefault="007216E3" w:rsidP="007441AA">
                      <w:pPr>
                        <w:pStyle w:val="NormlWeb"/>
                        <w:spacing w:before="0" w:beforeAutospacing="0" w:after="0" w:afterAutospacing="0"/>
                        <w:jc w:val="center"/>
                        <w:textAlignment w:val="baseline"/>
                      </w:pPr>
                      <w:r>
                        <w:rPr>
                          <w:rFonts w:ascii="Arial" w:eastAsia="SimSun" w:hAnsi="Arial" w:cstheme="minorBidi"/>
                          <w:color w:val="000000" w:themeColor="text1"/>
                          <w:kern w:val="24"/>
                        </w:rPr>
                        <w:t>helyes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hu-HU"/>
        </w:rPr>
        <w:t xml:space="preserve"> </w:t>
      </w:r>
      <w:r>
        <w:rPr>
          <w:noProof/>
          <w:lang w:val="en-GB" w:eastAsia="en-GB"/>
        </w:rPr>
        <w:drawing>
          <wp:inline distT="0" distB="0" distL="0" distR="0" wp14:anchorId="58E94361" wp14:editId="2FD4FC7D">
            <wp:extent cx="2274073" cy="2591171"/>
            <wp:effectExtent l="0" t="0" r="0" b="0"/>
            <wp:docPr id="410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1" name="Picture 2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4073" cy="25911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14:paraId="1BA6771C" w14:textId="21B6E8BF" w:rsidR="001C404B" w:rsidRPr="00CC5B04" w:rsidRDefault="006E1187" w:rsidP="001C404B">
      <w:pPr>
        <w:pStyle w:val="Cmsor1"/>
        <w:rPr>
          <w:rFonts w:ascii="Tahoma" w:eastAsia="Calibri" w:hAnsi="Tahoma" w:cs="Tahoma"/>
          <w:b/>
          <w:sz w:val="40"/>
          <w:szCs w:val="40"/>
          <w:lang w:eastAsia="hu-HU"/>
        </w:rPr>
      </w:pPr>
      <w:bookmarkStart w:id="595" w:name="_Toc504480132"/>
      <w:bookmarkStart w:id="596" w:name="_Toc508612836"/>
      <w:r w:rsidRPr="00CC5B04">
        <w:rPr>
          <w:rFonts w:ascii="Tahoma" w:eastAsia="Calibri" w:hAnsi="Tahoma" w:cs="Tahoma"/>
          <w:b/>
          <w:noProof/>
          <w:sz w:val="40"/>
          <w:szCs w:val="40"/>
          <w:lang w:val="en-GB" w:eastAsia="en-GB"/>
        </w:rPr>
        <mc:AlternateContent>
          <mc:Choice Requires="wps">
            <w:drawing>
              <wp:anchor distT="0" distB="0" distL="114300" distR="114300" simplePos="0" relativeHeight="252244992" behindDoc="0" locked="0" layoutInCell="1" allowOverlap="1" wp14:anchorId="2B72129D" wp14:editId="1A95BA46">
                <wp:simplePos x="0" y="0"/>
                <wp:positionH relativeFrom="column">
                  <wp:posOffset>3277235</wp:posOffset>
                </wp:positionH>
                <wp:positionV relativeFrom="paragraph">
                  <wp:posOffset>2219960</wp:posOffset>
                </wp:positionV>
                <wp:extent cx="2397760" cy="2109470"/>
                <wp:effectExtent l="0" t="0" r="21590" b="24130"/>
                <wp:wrapNone/>
                <wp:docPr id="17" name="Szövegdoboz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97760" cy="21094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4FCAC82" w14:textId="0E5A0D79" w:rsidR="007216E3" w:rsidRDefault="007216E3" w:rsidP="000C6E0A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Hosszméret (L)</w:t>
                            </w:r>
                          </w:p>
                          <w:p w14:paraId="5C72C2C1" w14:textId="41954077" w:rsidR="007216E3" w:rsidRDefault="007216E3" w:rsidP="000C6E0A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sdt>
                              <w:sdtPr>
                                <w:rPr>
                                  <w:sz w:val="28"/>
                                  <w:szCs w:val="28"/>
                                </w:rPr>
                                <w:id w:val="1759483552"/>
                                <w14:checkbox>
                                  <w14:checked w14:val="0"/>
                                  <w14:checkedState w14:val="2612" w14:font="MS Gothic"/>
                                  <w14:uncheckedState w14:val="2610" w14:font="MS Gothic"/>
                                </w14:checkbox>
                              </w:sdtPr>
                              <w:sdtContent>
                                <w:r>
                                  <w:rPr>
                                    <w:rFonts w:ascii="MS Gothic" w:eastAsia="MS Gothic" w:hAnsi="MS Gothic" w:hint="eastAsia"/>
                                    <w:sz w:val="28"/>
                                    <w:szCs w:val="28"/>
                                  </w:rPr>
                                  <w:t>☐</w:t>
                                </w:r>
                              </w:sdtContent>
                            </w:sdt>
                            <w:r>
                              <w:rPr>
                                <w:sz w:val="28"/>
                                <w:szCs w:val="28"/>
                              </w:rPr>
                              <w:t xml:space="preserve"> 120mm</w:t>
                            </w:r>
                          </w:p>
                          <w:p w14:paraId="39A6438D" w14:textId="70F4BED7" w:rsidR="007216E3" w:rsidRDefault="007216E3" w:rsidP="000C6E0A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sdt>
                              <w:sdtPr>
                                <w:rPr>
                                  <w:sz w:val="28"/>
                                  <w:szCs w:val="28"/>
                                </w:rPr>
                                <w:id w:val="-416016938"/>
                                <w14:checkbox>
                                  <w14:checked w14:val="0"/>
                                  <w14:checkedState w14:val="2612" w14:font="MS Gothic"/>
                                  <w14:uncheckedState w14:val="2610" w14:font="MS Gothic"/>
                                </w14:checkbox>
                              </w:sdtPr>
                              <w:sdtContent>
                                <w:r>
                                  <w:rPr>
                                    <w:rFonts w:ascii="MS Gothic" w:eastAsia="MS Gothic" w:hAnsi="MS Gothic" w:hint="eastAsia"/>
                                    <w:sz w:val="28"/>
                                    <w:szCs w:val="28"/>
                                  </w:rPr>
                                  <w:t>☐</w:t>
                                </w:r>
                              </w:sdtContent>
                            </w:sdt>
                            <w:r>
                              <w:rPr>
                                <w:sz w:val="28"/>
                                <w:szCs w:val="28"/>
                              </w:rPr>
                              <w:t xml:space="preserve"> 200mm</w:t>
                            </w:r>
                          </w:p>
                          <w:p w14:paraId="62D1C70B" w14:textId="4B0E4AA5" w:rsidR="007216E3" w:rsidRDefault="007216E3" w:rsidP="00D07415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Átmérő (D)</w:t>
                            </w:r>
                          </w:p>
                          <w:p w14:paraId="7739952D" w14:textId="4F657B23" w:rsidR="007216E3" w:rsidRDefault="007216E3" w:rsidP="00D07415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sdt>
                              <w:sdtPr>
                                <w:rPr>
                                  <w:sz w:val="28"/>
                                  <w:szCs w:val="28"/>
                                </w:rPr>
                                <w:id w:val="-243419365"/>
                                <w14:checkbox>
                                  <w14:checked w14:val="0"/>
                                  <w14:checkedState w14:val="2612" w14:font="MS Gothic"/>
                                  <w14:uncheckedState w14:val="2610" w14:font="MS Gothic"/>
                                </w14:checkbox>
                              </w:sdtPr>
                              <w:sdtContent>
                                <w:r>
                                  <w:rPr>
                                    <w:rFonts w:ascii="MS Gothic" w:eastAsia="MS Gothic" w:hAnsi="MS Gothic" w:hint="eastAsia"/>
                                    <w:sz w:val="28"/>
                                    <w:szCs w:val="28"/>
                                  </w:rPr>
                                  <w:t>☐</w:t>
                                </w:r>
                              </w:sdtContent>
                            </w:sdt>
                            <w:r>
                              <w:rPr>
                                <w:sz w:val="28"/>
                                <w:szCs w:val="28"/>
                              </w:rPr>
                              <w:t xml:space="preserve"> ø10mm</w:t>
                            </w:r>
                          </w:p>
                          <w:p w14:paraId="771CC612" w14:textId="2A22C8D8" w:rsidR="007216E3" w:rsidRDefault="007216E3" w:rsidP="00D07415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sdt>
                              <w:sdtPr>
                                <w:rPr>
                                  <w:sz w:val="28"/>
                                  <w:szCs w:val="28"/>
                                </w:rPr>
                                <w:id w:val="-126936638"/>
                                <w14:checkbox>
                                  <w14:checked w14:val="0"/>
                                  <w14:checkedState w14:val="2612" w14:font="MS Gothic"/>
                                  <w14:uncheckedState w14:val="2610" w14:font="MS Gothic"/>
                                </w14:checkbox>
                              </w:sdtPr>
                              <w:sdtContent>
                                <w:r>
                                  <w:rPr>
                                    <w:rFonts w:ascii="MS Gothic" w:eastAsia="MS Gothic" w:hAnsi="MS Gothic" w:hint="eastAsia"/>
                                    <w:sz w:val="28"/>
                                    <w:szCs w:val="28"/>
                                  </w:rPr>
                                  <w:t>☐</w:t>
                                </w:r>
                              </w:sdtContent>
                            </w:sdt>
                            <w:r>
                              <w:rPr>
                                <w:sz w:val="28"/>
                                <w:szCs w:val="28"/>
                              </w:rPr>
                              <w:t xml:space="preserve"> ø12mm</w:t>
                            </w:r>
                          </w:p>
                          <w:p w14:paraId="3A7A3F1B" w14:textId="77777777" w:rsidR="007216E3" w:rsidRPr="00284CED" w:rsidRDefault="007216E3" w:rsidP="000C6E0A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</w:p>
                          <w:p w14:paraId="7ED3C233" w14:textId="77777777" w:rsidR="007216E3" w:rsidRDefault="007216E3" w:rsidP="000C6E0A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72129D" id="_x0000_s1107" type="#_x0000_t202" style="position:absolute;left:0;text-align:left;margin-left:258.05pt;margin-top:174.8pt;width:188.8pt;height:166.1pt;z-index:25224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">
                <v:textbox>
                  <w:txbxContent>
                    <w:p w14:paraId="34FCAC82" w14:textId="0E5A0D79" w:rsidR="007216E3" w:rsidRDefault="007216E3" w:rsidP="000C6E0A">
                      <w:pPr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Hosszméret (L)</w:t>
                      </w:r>
                    </w:p>
                    <w:p w14:paraId="5C72C2C1" w14:textId="41954077" w:rsidR="007216E3" w:rsidRDefault="007216E3" w:rsidP="000C6E0A">
                      <w:pPr>
                        <w:rPr>
                          <w:sz w:val="28"/>
                          <w:szCs w:val="28"/>
                        </w:rPr>
                      </w:pPr>
                      <w:sdt>
                        <w:sdtPr>
                          <w:rPr>
                            <w:sz w:val="28"/>
                            <w:szCs w:val="28"/>
                          </w:rPr>
                          <w:id w:val="1759483552"/>
                          <w14:checkbox>
                            <w14:checked w14:val="0"/>
                            <w14:checkedState w14:val="2612" w14:font="MS Gothic"/>
                            <w14:uncheckedState w14:val="2610" w14:font="MS Gothic"/>
                          </w14:checkbox>
                        </w:sdtPr>
                        <w:sdtContent>
                          <w:r>
                            <w:rPr>
                              <w:rFonts w:ascii="MS Gothic" w:eastAsia="MS Gothic" w:hAnsi="MS Gothic" w:hint="eastAsia"/>
                              <w:sz w:val="28"/>
                              <w:szCs w:val="28"/>
                            </w:rPr>
                            <w:t>☐</w:t>
                          </w:r>
                        </w:sdtContent>
                      </w:sdt>
                      <w:r>
                        <w:rPr>
                          <w:sz w:val="28"/>
                          <w:szCs w:val="28"/>
                        </w:rPr>
                        <w:t xml:space="preserve"> 120mm</w:t>
                      </w:r>
                    </w:p>
                    <w:p w14:paraId="39A6438D" w14:textId="70F4BED7" w:rsidR="007216E3" w:rsidRDefault="007216E3" w:rsidP="000C6E0A">
                      <w:pPr>
                        <w:rPr>
                          <w:sz w:val="28"/>
                          <w:szCs w:val="28"/>
                        </w:rPr>
                      </w:pPr>
                      <w:sdt>
                        <w:sdtPr>
                          <w:rPr>
                            <w:sz w:val="28"/>
                            <w:szCs w:val="28"/>
                          </w:rPr>
                          <w:id w:val="-416016938"/>
                          <w14:checkbox>
                            <w14:checked w14:val="0"/>
                            <w14:checkedState w14:val="2612" w14:font="MS Gothic"/>
                            <w14:uncheckedState w14:val="2610" w14:font="MS Gothic"/>
                          </w14:checkbox>
                        </w:sdtPr>
                        <w:sdtContent>
                          <w:r>
                            <w:rPr>
                              <w:rFonts w:ascii="MS Gothic" w:eastAsia="MS Gothic" w:hAnsi="MS Gothic" w:hint="eastAsia"/>
                              <w:sz w:val="28"/>
                              <w:szCs w:val="28"/>
                            </w:rPr>
                            <w:t>☐</w:t>
                          </w:r>
                        </w:sdtContent>
                      </w:sdt>
                      <w:r>
                        <w:rPr>
                          <w:sz w:val="28"/>
                          <w:szCs w:val="28"/>
                        </w:rPr>
                        <w:t xml:space="preserve"> 200mm</w:t>
                      </w:r>
                    </w:p>
                    <w:p w14:paraId="62D1C70B" w14:textId="4B0E4AA5" w:rsidR="007216E3" w:rsidRDefault="007216E3" w:rsidP="00D07415">
                      <w:pPr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Átmérő (D)</w:t>
                      </w:r>
                    </w:p>
                    <w:p w14:paraId="7739952D" w14:textId="4F657B23" w:rsidR="007216E3" w:rsidRDefault="007216E3" w:rsidP="00D07415">
                      <w:pPr>
                        <w:rPr>
                          <w:sz w:val="28"/>
                          <w:szCs w:val="28"/>
                        </w:rPr>
                      </w:pPr>
                      <w:sdt>
                        <w:sdtPr>
                          <w:rPr>
                            <w:sz w:val="28"/>
                            <w:szCs w:val="28"/>
                          </w:rPr>
                          <w:id w:val="-243419365"/>
                          <w14:checkbox>
                            <w14:checked w14:val="0"/>
                            <w14:checkedState w14:val="2612" w14:font="MS Gothic"/>
                            <w14:uncheckedState w14:val="2610" w14:font="MS Gothic"/>
                          </w14:checkbox>
                        </w:sdtPr>
                        <w:sdtContent>
                          <w:r>
                            <w:rPr>
                              <w:rFonts w:ascii="MS Gothic" w:eastAsia="MS Gothic" w:hAnsi="MS Gothic" w:hint="eastAsia"/>
                              <w:sz w:val="28"/>
                              <w:szCs w:val="28"/>
                            </w:rPr>
                            <w:t>☐</w:t>
                          </w:r>
                        </w:sdtContent>
                      </w:sdt>
                      <w:r>
                        <w:rPr>
                          <w:sz w:val="28"/>
                          <w:szCs w:val="28"/>
                        </w:rPr>
                        <w:t xml:space="preserve"> ø10mm</w:t>
                      </w:r>
                    </w:p>
                    <w:p w14:paraId="771CC612" w14:textId="2A22C8D8" w:rsidR="007216E3" w:rsidRDefault="007216E3" w:rsidP="00D07415">
                      <w:pPr>
                        <w:rPr>
                          <w:sz w:val="28"/>
                          <w:szCs w:val="28"/>
                        </w:rPr>
                      </w:pPr>
                      <w:sdt>
                        <w:sdtPr>
                          <w:rPr>
                            <w:sz w:val="28"/>
                            <w:szCs w:val="28"/>
                          </w:rPr>
                          <w:id w:val="-126936638"/>
                          <w14:checkbox>
                            <w14:checked w14:val="0"/>
                            <w14:checkedState w14:val="2612" w14:font="MS Gothic"/>
                            <w14:uncheckedState w14:val="2610" w14:font="MS Gothic"/>
                          </w14:checkbox>
                        </w:sdtPr>
                        <w:sdtContent>
                          <w:r>
                            <w:rPr>
                              <w:rFonts w:ascii="MS Gothic" w:eastAsia="MS Gothic" w:hAnsi="MS Gothic" w:hint="eastAsia"/>
                              <w:sz w:val="28"/>
                              <w:szCs w:val="28"/>
                            </w:rPr>
                            <w:t>☐</w:t>
                          </w:r>
                        </w:sdtContent>
                      </w:sdt>
                      <w:r>
                        <w:rPr>
                          <w:sz w:val="28"/>
                          <w:szCs w:val="28"/>
                        </w:rPr>
                        <w:t xml:space="preserve"> ø12mm</w:t>
                      </w:r>
                    </w:p>
                    <w:p w14:paraId="3A7A3F1B" w14:textId="77777777" w:rsidR="007216E3" w:rsidRPr="00284CED" w:rsidRDefault="007216E3" w:rsidP="000C6E0A">
                      <w:pPr>
                        <w:rPr>
                          <w:sz w:val="28"/>
                          <w:szCs w:val="28"/>
                        </w:rPr>
                      </w:pPr>
                    </w:p>
                    <w:p w14:paraId="7ED3C233" w14:textId="77777777" w:rsidR="007216E3" w:rsidRDefault="007216E3" w:rsidP="000C6E0A"/>
                  </w:txbxContent>
                </v:textbox>
              </v:shape>
            </w:pict>
          </mc:Fallback>
        </mc:AlternateContent>
      </w:r>
      <w:r w:rsidR="001C404B" w:rsidRPr="00CC5B04">
        <w:rPr>
          <w:rFonts w:ascii="Tahoma" w:eastAsia="Calibri" w:hAnsi="Tahoma" w:cs="Tahoma"/>
          <w:b/>
          <w:noProof/>
          <w:sz w:val="40"/>
          <w:szCs w:val="40"/>
          <w:lang w:val="en-GB" w:eastAsia="en-GB"/>
        </w:rPr>
        <mc:AlternateContent>
          <mc:Choice Requires="wpg">
            <w:drawing>
              <wp:anchor distT="0" distB="0" distL="114300" distR="114300" simplePos="0" relativeHeight="252221440" behindDoc="0" locked="0" layoutInCell="1" allowOverlap="1" wp14:anchorId="39BCE252" wp14:editId="7D17D2F0">
                <wp:simplePos x="0" y="0"/>
                <wp:positionH relativeFrom="column">
                  <wp:posOffset>293370</wp:posOffset>
                </wp:positionH>
                <wp:positionV relativeFrom="paragraph">
                  <wp:posOffset>672465</wp:posOffset>
                </wp:positionV>
                <wp:extent cx="5624830" cy="3569970"/>
                <wp:effectExtent l="0" t="0" r="0" b="30480"/>
                <wp:wrapTopAndBottom/>
                <wp:docPr id="278" name="Group 27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24830" cy="3569970"/>
                          <a:chOff x="0" y="329"/>
                          <a:chExt cx="5625614" cy="3570581"/>
                        </a:xfrm>
                      </wpg:grpSpPr>
                      <wpg:grpSp>
                        <wpg:cNvPr id="267" name="Group 267"/>
                        <wpg:cNvGrpSpPr/>
                        <wpg:grpSpPr>
                          <a:xfrm>
                            <a:off x="0" y="329"/>
                            <a:ext cx="2171822" cy="3570581"/>
                            <a:chOff x="0" y="329"/>
                            <a:chExt cx="2171822" cy="3570581"/>
                          </a:xfrm>
                        </wpg:grpSpPr>
                        <pic:pic xmlns:pic="http://schemas.openxmlformats.org/drawingml/2006/picture">
                          <pic:nvPicPr>
                            <pic:cNvPr id="243" name="Picture 243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40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329"/>
                              <a:ext cx="1751965" cy="3570581"/>
                            </a:xfrm>
                            <a:prstGeom prst="rect">
                              <a:avLst/>
                            </a:prstGeom>
                          </pic:spPr>
                        </pic:pic>
                        <wpg:grpSp>
                          <wpg:cNvPr id="265" name="Group 265"/>
                          <wpg:cNvGrpSpPr/>
                          <wpg:grpSpPr>
                            <a:xfrm>
                              <a:off x="982041" y="2512721"/>
                              <a:ext cx="1189781" cy="1019618"/>
                              <a:chOff x="0" y="0"/>
                              <a:chExt cx="1189781" cy="1019618"/>
                            </a:xfrm>
                          </wpg:grpSpPr>
                          <wps:wsp>
                            <wps:cNvPr id="245" name="Straight Connector 245"/>
                            <wps:cNvCnPr/>
                            <wps:spPr>
                              <a:xfrm>
                                <a:off x="0" y="1019618"/>
                                <a:ext cx="1067217" cy="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246" name="Straight Connector 246"/>
                            <wps:cNvCnPr/>
                            <wps:spPr>
                              <a:xfrm>
                                <a:off x="766593" y="2505"/>
                                <a:ext cx="300673" cy="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247" name="Straight Arrow Connector 247"/>
                            <wps:cNvCnPr/>
                            <wps:spPr>
                              <a:xfrm>
                                <a:off x="972019" y="0"/>
                                <a:ext cx="0" cy="1019175"/>
                              </a:xfrm>
                              <a:prstGeom prst="straightConnector1">
                                <a:avLst/>
                              </a:prstGeom>
                              <a:ln>
                                <a:headEnd type="triangle" w="sm" len="lg"/>
                                <a:tailEnd type="triangle" w="sm" len="lg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249" name="Text Box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929431" y="373275"/>
                                <a:ext cx="260350" cy="25781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2228B3E5" w14:textId="77777777" w:rsidR="007216E3" w:rsidRDefault="007216E3" w:rsidP="001C404B">
                                  <w:r>
                                    <w:t>L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wpg:grpSp>
                      </wpg:grpSp>
                      <pic:pic xmlns:pic="http://schemas.openxmlformats.org/drawingml/2006/picture">
                        <pic:nvPicPr>
                          <pic:cNvPr id="6" name="Picture 6"/>
                          <pic:cNvPicPr>
                            <a:picLocks noChangeAspect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651367" y="509954"/>
                            <a:ext cx="2974247" cy="7645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39BCE252" id="Group 278" o:spid="_x0000_s1108" style="position:absolute;left:0;text-align:left;margin-left:23.1pt;margin-top:52.95pt;width:442.9pt;height:281.1pt;z-index:252221440;mso-width-relative:margin" coordorigin=",3" coordsize="56256,357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">
                <v:group id="Group 267" o:spid="_x0000_s1109" style="position:absolute;top:3;width:21718;height:35706" coordorigin=",3" coordsize="21718,357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">
                  <v:shape id="Picture 243" o:spid="_x0000_s1110" type="#_x0000_t75" style="position:absolute;top:3;width:17519;height:357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">
                    <v:imagedata r:id="rId42" o:title=""/>
                    <v:path arrowok="t"/>
                  </v:shape>
                  <v:group id="Group 265" o:spid="_x0000_s1111" style="position:absolute;left:9820;top:25127;width:11898;height:10196" coordsize="11897,10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">
                    <v:line id="Straight Connector 245" o:spid="_x0000_s1112" style="position:absolute;visibility:visible;mso-wrap-style:square" from="0,10196" to="10672,101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" strokecolor="black [3200]" strokeweight=".5pt">
                      <v:stroke joinstyle="miter"/>
                    </v:line>
                    <v:line id="Straight Connector 246" o:spid="_x0000_s1113" style="position:absolute;visibility:visible;mso-wrap-style:square" from="7665,25" to="10672,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" strokecolor="black [3200]" strokeweight=".5pt">
                      <v:stroke joinstyle="miter"/>
                    </v:line>
                    <v:shape id="Straight Arrow Connector 247" o:spid="_x0000_s1114" type="#_x0000_t32" style="position:absolute;left:9720;width:0;height:10191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" strokecolor="black [3200]" strokeweight=".5pt">
                      <v:stroke startarrow="block" startarrowwidth="narrow" startarrowlength="long" endarrow="block" endarrowwidth="narrow" endarrowlength="long" joinstyle="miter"/>
                    </v:shape>
                    <v:shape id="Text Box 2" o:spid="_x0000_s1115" type="#_x0000_t202" style="position:absolute;left:9294;top:3732;width:2603;height:25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" filled="f" stroked="f">
                      <v:textbox>
                        <w:txbxContent>
                          <w:p w14:paraId="2228B3E5" w14:textId="77777777" w:rsidR="007216E3" w:rsidRDefault="007216E3" w:rsidP="001C404B">
                            <w:r>
                              <w:t>L</w:t>
                            </w:r>
                          </w:p>
                        </w:txbxContent>
                      </v:textbox>
                    </v:shape>
                  </v:group>
                </v:group>
                <v:shape id="Picture 6" o:spid="_x0000_s1116" type="#_x0000_t75" style="position:absolute;left:26513;top:5099;width:29743;height:76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">
                  <v:imagedata r:id="rId43" o:title=""/>
                  <v:path arrowok="t"/>
                </v:shape>
                <w10:wrap type="topAndBottom"/>
              </v:group>
            </w:pict>
          </mc:Fallback>
        </mc:AlternateContent>
      </w:r>
      <w:bookmarkEnd w:id="593"/>
      <w:r w:rsidR="007441AA">
        <w:rPr>
          <w:rFonts w:ascii="Tahoma" w:eastAsia="Calibri" w:hAnsi="Tahoma" w:cs="Tahoma"/>
          <w:b/>
          <w:sz w:val="40"/>
          <w:szCs w:val="40"/>
          <w:lang w:eastAsia="hu-HU"/>
        </w:rPr>
        <w:t>13</w:t>
      </w:r>
      <w:r w:rsidR="00FC7B11">
        <w:rPr>
          <w:rFonts w:ascii="Tahoma" w:eastAsia="Calibri" w:hAnsi="Tahoma" w:cs="Tahoma"/>
          <w:b/>
          <w:sz w:val="40"/>
          <w:szCs w:val="40"/>
          <w:lang w:eastAsia="hu-HU"/>
        </w:rPr>
        <w:t>.</w:t>
      </w:r>
      <w:r w:rsidR="00FC7B11" w:rsidRPr="00FC7B11">
        <w:rPr>
          <w:b/>
          <w:sz w:val="40"/>
          <w:szCs w:val="40"/>
        </w:rPr>
        <w:t xml:space="preserve"> </w:t>
      </w:r>
      <w:sdt>
        <w:sdtPr>
          <w:rPr>
            <w:b/>
            <w:sz w:val="40"/>
            <w:szCs w:val="40"/>
          </w:rPr>
          <w:id w:val="-1337373987"/>
          <w14:checkbox>
            <w14:checked w14:val="0"/>
            <w14:checkedState w14:val="2612" w14:font="MS Gothic"/>
            <w14:uncheckedState w14:val="2610" w14:font="MS Gothic"/>
          </w14:checkbox>
        </w:sdtPr>
        <w:sdtContent>
          <w:r w:rsidR="00543137">
            <w:rPr>
              <w:rFonts w:ascii="MS Gothic" w:eastAsia="MS Gothic" w:hAnsi="MS Gothic" w:hint="eastAsia"/>
              <w:b/>
              <w:sz w:val="40"/>
              <w:szCs w:val="40"/>
            </w:rPr>
            <w:t>☐</w:t>
          </w:r>
        </w:sdtContent>
      </w:sdt>
      <w:r w:rsidR="00FC7B11" w:rsidRPr="00CC5B04">
        <w:rPr>
          <w:b/>
          <w:sz w:val="40"/>
          <w:szCs w:val="40"/>
        </w:rPr>
        <w:t xml:space="preserve"> </w:t>
      </w:r>
      <w:r w:rsidR="000A2003" w:rsidRPr="00CC5B04">
        <w:rPr>
          <w:rFonts w:ascii="Tahoma" w:eastAsia="Calibri" w:hAnsi="Tahoma" w:cs="Tahoma"/>
          <w:b/>
          <w:sz w:val="40"/>
          <w:szCs w:val="40"/>
          <w:lang w:eastAsia="hu-HU"/>
        </w:rPr>
        <w:t>Központi kilökőszár</w:t>
      </w:r>
      <w:bookmarkEnd w:id="595"/>
      <w:bookmarkEnd w:id="596"/>
    </w:p>
    <w:p w14:paraId="33D3E5AE" w14:textId="43688585" w:rsidR="001C404B" w:rsidRPr="002462DE" w:rsidRDefault="001C404B" w:rsidP="00AD41DE">
      <w:pPr>
        <w:rPr>
          <w:sz w:val="20"/>
          <w:szCs w:val="20"/>
        </w:rPr>
      </w:pPr>
    </w:p>
    <w:p w14:paraId="2DBF479D" w14:textId="02170B51" w:rsidR="00AD41DE" w:rsidRPr="002462DE" w:rsidRDefault="00015861" w:rsidP="001C404B">
      <w:pPr>
        <w:spacing w:after="0"/>
        <w:rPr>
          <w:sz w:val="20"/>
          <w:szCs w:val="20"/>
        </w:rPr>
      </w:pPr>
      <w:r w:rsidRPr="002462DE">
        <w:rPr>
          <w:noProof/>
          <w:sz w:val="20"/>
          <w:szCs w:val="20"/>
          <w:lang w:val="en-GB" w:eastAsia="en-GB"/>
        </w:rPr>
        <w:lastRenderedPageBreak/>
        <mc:AlternateContent>
          <mc:Choice Requires="wps">
            <w:drawing>
              <wp:anchor distT="0" distB="0" distL="114300" distR="114300" simplePos="0" relativeHeight="252267520" behindDoc="0" locked="0" layoutInCell="1" allowOverlap="1" wp14:anchorId="27EDD160" wp14:editId="160442A6">
                <wp:simplePos x="0" y="0"/>
                <wp:positionH relativeFrom="column">
                  <wp:posOffset>4487929</wp:posOffset>
                </wp:positionH>
                <wp:positionV relativeFrom="paragraph">
                  <wp:posOffset>2570661</wp:posOffset>
                </wp:positionV>
                <wp:extent cx="462614" cy="287655"/>
                <wp:effectExtent l="0" t="7938" r="25083" b="25082"/>
                <wp:wrapNone/>
                <wp:docPr id="957" name="Szövegdoboz 9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 flipV="1">
                          <a:off x="0" y="0"/>
                          <a:ext cx="462614" cy="28765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0782DF1" w14:textId="52E781FA" w:rsidR="007216E3" w:rsidRPr="00015861" w:rsidRDefault="007216E3" w:rsidP="00AD41DE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 w:rsidRPr="00015861">
                              <w:rPr>
                                <w:sz w:val="20"/>
                                <w:szCs w:val="20"/>
                              </w:rPr>
                              <w:t>ø6.0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EDD160" id="Szövegdoboz 957" o:spid="_x0000_s1117" type="#_x0000_t202" style="position:absolute;margin-left:353.4pt;margin-top:202.4pt;width:36.45pt;height:22.65pt;rotation:90;flip:y;z-index:25226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" fillcolor="white [3201]" strokeweight=".5pt">
                <v:textbox>
                  <w:txbxContent>
                    <w:p w14:paraId="40782DF1" w14:textId="52E781FA" w:rsidR="007216E3" w:rsidRPr="00015861" w:rsidRDefault="007216E3" w:rsidP="00AD41DE">
                      <w:pPr>
                        <w:rPr>
                          <w:sz w:val="20"/>
                          <w:szCs w:val="20"/>
                        </w:rPr>
                      </w:pPr>
                      <w:r w:rsidRPr="00015861">
                        <w:rPr>
                          <w:sz w:val="20"/>
                          <w:szCs w:val="20"/>
                        </w:rPr>
                        <w:t>ø6.0</w:t>
                      </w:r>
                    </w:p>
                  </w:txbxContent>
                </v:textbox>
              </v:shape>
            </w:pict>
          </mc:Fallback>
        </mc:AlternateContent>
      </w:r>
      <w:r w:rsidRPr="002462DE">
        <w:rPr>
          <w:noProof/>
          <w:sz w:val="20"/>
          <w:szCs w:val="20"/>
          <w:lang w:val="en-GB" w:eastAsia="en-GB"/>
        </w:rPr>
        <mc:AlternateContent>
          <mc:Choice Requires="wps">
            <w:drawing>
              <wp:anchor distT="0" distB="0" distL="114300" distR="114300" simplePos="0" relativeHeight="252275712" behindDoc="0" locked="0" layoutInCell="1" allowOverlap="1" wp14:anchorId="77BB837B" wp14:editId="3C7D90EE">
                <wp:simplePos x="0" y="0"/>
                <wp:positionH relativeFrom="column">
                  <wp:posOffset>3983456</wp:posOffset>
                </wp:positionH>
                <wp:positionV relativeFrom="paragraph">
                  <wp:posOffset>2580322</wp:posOffset>
                </wp:positionV>
                <wp:extent cx="420471" cy="231775"/>
                <wp:effectExtent l="0" t="953" r="16828" b="16827"/>
                <wp:wrapNone/>
                <wp:docPr id="161" name="Szövegdoboz 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420471" cy="2317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AF6EDA5" w14:textId="57BDBFFD" w:rsidR="007216E3" w:rsidRPr="00015861" w:rsidRDefault="007216E3" w:rsidP="00AD41DE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 w:rsidRPr="00015861">
                              <w:rPr>
                                <w:sz w:val="20"/>
                                <w:szCs w:val="20"/>
                              </w:rPr>
                              <w:t>ø6.0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BB837B" id="Szövegdoboz 161" o:spid="_x0000_s1118" type="#_x0000_t202" style="position:absolute;margin-left:313.65pt;margin-top:203.15pt;width:33.1pt;height:18.25pt;rotation:-90;z-index:25227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" fillcolor="white [3201]" strokeweight=".5pt">
                <v:textbox>
                  <w:txbxContent>
                    <w:p w14:paraId="3AF6EDA5" w14:textId="57BDBFFD" w:rsidR="007216E3" w:rsidRPr="00015861" w:rsidRDefault="007216E3" w:rsidP="00AD41DE">
                      <w:pPr>
                        <w:rPr>
                          <w:sz w:val="20"/>
                          <w:szCs w:val="20"/>
                        </w:rPr>
                      </w:pPr>
                      <w:r w:rsidRPr="00015861">
                        <w:rPr>
                          <w:sz w:val="20"/>
                          <w:szCs w:val="20"/>
                        </w:rPr>
                        <w:t>ø6.0</w:t>
                      </w:r>
                    </w:p>
                  </w:txbxContent>
                </v:textbox>
              </v:shape>
            </w:pict>
          </mc:Fallback>
        </mc:AlternateContent>
      </w:r>
      <w:r w:rsidR="006E1187" w:rsidRPr="002462DE">
        <w:rPr>
          <w:noProof/>
          <w:sz w:val="20"/>
          <w:szCs w:val="20"/>
          <w:lang w:val="en-GB" w:eastAsia="en-GB"/>
        </w:rPr>
        <mc:AlternateContent>
          <mc:Choice Requires="wps">
            <w:drawing>
              <wp:anchor distT="0" distB="0" distL="114300" distR="114300" simplePos="0" relativeHeight="252290048" behindDoc="0" locked="0" layoutInCell="1" allowOverlap="1" wp14:anchorId="1AEDA67C" wp14:editId="382DBDE6">
                <wp:simplePos x="0" y="0"/>
                <wp:positionH relativeFrom="column">
                  <wp:posOffset>2374272</wp:posOffset>
                </wp:positionH>
                <wp:positionV relativeFrom="paragraph">
                  <wp:posOffset>635</wp:posOffset>
                </wp:positionV>
                <wp:extent cx="398780" cy="231775"/>
                <wp:effectExtent l="0" t="0" r="20320" b="15875"/>
                <wp:wrapNone/>
                <wp:docPr id="169" name="Szövegdoboz 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8780" cy="2317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218D2F5" w14:textId="6C9EFCEA" w:rsidR="007216E3" w:rsidRPr="006E1187" w:rsidRDefault="007216E3" w:rsidP="006E1187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 w:rsidRPr="006E1187">
                              <w:rPr>
                                <w:sz w:val="20"/>
                                <w:szCs w:val="20"/>
                              </w:rPr>
                              <w:t>120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EDA67C" id="Szövegdoboz 169" o:spid="_x0000_s1119" type="#_x0000_t202" style="position:absolute;margin-left:186.95pt;margin-top:.05pt;width:31.4pt;height:18.25pt;z-index:25229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" fillcolor="white [3201]" strokeweight=".5pt">
                <v:textbox>
                  <w:txbxContent>
                    <w:p w14:paraId="2218D2F5" w14:textId="6C9EFCEA" w:rsidR="007216E3" w:rsidRPr="006E1187" w:rsidRDefault="007216E3" w:rsidP="006E1187">
                      <w:pPr>
                        <w:rPr>
                          <w:sz w:val="20"/>
                          <w:szCs w:val="20"/>
                        </w:rPr>
                      </w:pPr>
                      <w:r w:rsidRPr="006E1187">
                        <w:rPr>
                          <w:sz w:val="20"/>
                          <w:szCs w:val="20"/>
                        </w:rPr>
                        <w:t>120</w:t>
                      </w:r>
                    </w:p>
                  </w:txbxContent>
                </v:textbox>
              </v:shape>
            </w:pict>
          </mc:Fallback>
        </mc:AlternateContent>
      </w:r>
      <w:r w:rsidR="006E1187" w:rsidRPr="002462DE">
        <w:rPr>
          <w:noProof/>
          <w:sz w:val="20"/>
          <w:szCs w:val="20"/>
          <w:lang w:val="en-GB" w:eastAsia="en-GB"/>
        </w:rPr>
        <mc:AlternateContent>
          <mc:Choice Requires="wps">
            <w:drawing>
              <wp:anchor distT="0" distB="0" distL="114300" distR="114300" simplePos="0" relativeHeight="252273664" behindDoc="0" locked="0" layoutInCell="1" allowOverlap="1" wp14:anchorId="524C27DC" wp14:editId="4DDAE650">
                <wp:simplePos x="0" y="0"/>
                <wp:positionH relativeFrom="column">
                  <wp:posOffset>4697959</wp:posOffset>
                </wp:positionH>
                <wp:positionV relativeFrom="paragraph">
                  <wp:posOffset>830681</wp:posOffset>
                </wp:positionV>
                <wp:extent cx="487045" cy="291465"/>
                <wp:effectExtent l="2540" t="0" r="10795" b="10795"/>
                <wp:wrapNone/>
                <wp:docPr id="160" name="Szövegdoboz 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5400000">
                          <a:off x="0" y="0"/>
                          <a:ext cx="487045" cy="29146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FC6482E" w14:textId="5CF6D33F" w:rsidR="007216E3" w:rsidRPr="006E1187" w:rsidRDefault="007216E3" w:rsidP="00AD41DE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 w:rsidRPr="006E1187">
                              <w:rPr>
                                <w:sz w:val="20"/>
                                <w:szCs w:val="20"/>
                              </w:rPr>
                              <w:t>ø24.0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4C27DC" id="Szövegdoboz 160" o:spid="_x0000_s1120" type="#_x0000_t202" style="position:absolute;margin-left:369.9pt;margin-top:65.4pt;width:38.35pt;height:22.95pt;rotation:90;z-index:25227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" fillcolor="white [3201]" strokeweight=".5pt">
                <v:textbox>
                  <w:txbxContent>
                    <w:p w14:paraId="7FC6482E" w14:textId="5CF6D33F" w:rsidR="007216E3" w:rsidRPr="006E1187" w:rsidRDefault="007216E3" w:rsidP="00AD41DE">
                      <w:pPr>
                        <w:rPr>
                          <w:sz w:val="20"/>
                          <w:szCs w:val="20"/>
                        </w:rPr>
                      </w:pPr>
                      <w:r w:rsidRPr="006E1187">
                        <w:rPr>
                          <w:sz w:val="20"/>
                          <w:szCs w:val="20"/>
                        </w:rPr>
                        <w:t>ø24.0</w:t>
                      </w:r>
                    </w:p>
                  </w:txbxContent>
                </v:textbox>
              </v:shape>
            </w:pict>
          </mc:Fallback>
        </mc:AlternateContent>
      </w:r>
      <w:r w:rsidR="006E1187" w:rsidRPr="002462DE">
        <w:rPr>
          <w:noProof/>
          <w:sz w:val="20"/>
          <w:szCs w:val="20"/>
          <w:lang w:val="en-GB" w:eastAsia="en-GB"/>
        </w:rPr>
        <mc:AlternateContent>
          <mc:Choice Requires="wps">
            <w:drawing>
              <wp:anchor distT="0" distB="0" distL="114300" distR="114300" simplePos="0" relativeHeight="252277760" behindDoc="0" locked="0" layoutInCell="1" allowOverlap="1" wp14:anchorId="4EBFAC7C" wp14:editId="61C26905">
                <wp:simplePos x="0" y="0"/>
                <wp:positionH relativeFrom="column">
                  <wp:posOffset>-194217</wp:posOffset>
                </wp:positionH>
                <wp:positionV relativeFrom="paragraph">
                  <wp:posOffset>847615</wp:posOffset>
                </wp:positionV>
                <wp:extent cx="316749" cy="175262"/>
                <wp:effectExtent l="0" t="5715" r="20955" b="20955"/>
                <wp:wrapNone/>
                <wp:docPr id="162" name="Szövegdoboz 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316749" cy="17526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F4FDF5E" w14:textId="0FDED939" w:rsidR="007216E3" w:rsidRPr="00AD41DE" w:rsidRDefault="007216E3" w:rsidP="00AD41DE">
                            <w:pPr>
                              <w:rPr>
                                <w:sz w:val="10"/>
                                <w:szCs w:val="12"/>
                              </w:rPr>
                            </w:pPr>
                            <w:r>
                              <w:rPr>
                                <w:sz w:val="10"/>
                                <w:szCs w:val="12"/>
                              </w:rPr>
                              <w:t>M12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BFAC7C" id="Szövegdoboz 162" o:spid="_x0000_s1121" type="#_x0000_t202" style="position:absolute;margin-left:-15.3pt;margin-top:66.75pt;width:24.95pt;height:13.8pt;rotation:-90;z-index:252277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" fillcolor="white [3201]" strokeweight=".5pt">
                <v:textbox>
                  <w:txbxContent>
                    <w:p w14:paraId="5F4FDF5E" w14:textId="0FDED939" w:rsidR="007216E3" w:rsidRPr="00AD41DE" w:rsidRDefault="007216E3" w:rsidP="00AD41DE">
                      <w:pPr>
                        <w:rPr>
                          <w:sz w:val="10"/>
                          <w:szCs w:val="12"/>
                        </w:rPr>
                      </w:pPr>
                      <w:r>
                        <w:rPr>
                          <w:sz w:val="10"/>
                          <w:szCs w:val="12"/>
                        </w:rPr>
                        <w:t>M12</w:t>
                      </w:r>
                    </w:p>
                  </w:txbxContent>
                </v:textbox>
              </v:shape>
            </w:pict>
          </mc:Fallback>
        </mc:AlternateContent>
      </w:r>
      <w:r w:rsidR="00AD41DE" w:rsidRPr="002462DE">
        <w:rPr>
          <w:noProof/>
          <w:sz w:val="20"/>
          <w:szCs w:val="20"/>
          <w:lang w:val="en-GB" w:eastAsia="en-GB"/>
        </w:rPr>
        <mc:AlternateContent>
          <mc:Choice Requires="wps">
            <w:drawing>
              <wp:anchor distT="0" distB="0" distL="114300" distR="114300" simplePos="0" relativeHeight="252288000" behindDoc="0" locked="0" layoutInCell="1" allowOverlap="1" wp14:anchorId="2B7377C0" wp14:editId="7A43DC79">
                <wp:simplePos x="0" y="0"/>
                <wp:positionH relativeFrom="column">
                  <wp:posOffset>400969</wp:posOffset>
                </wp:positionH>
                <wp:positionV relativeFrom="paragraph">
                  <wp:posOffset>1295400</wp:posOffset>
                </wp:positionV>
                <wp:extent cx="277505" cy="176530"/>
                <wp:effectExtent l="0" t="0" r="27305" b="13970"/>
                <wp:wrapNone/>
                <wp:docPr id="167" name="Szövegdoboz 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7505" cy="17653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txbx>
                        <w:txbxContent>
                          <w:p w14:paraId="2286FBAE" w14:textId="74D20ABA" w:rsidR="007216E3" w:rsidRPr="00AD41DE" w:rsidRDefault="007216E3" w:rsidP="00AD41DE">
                            <w:pPr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sz w:val="12"/>
                                <w:szCs w:val="12"/>
                              </w:rPr>
                              <w:t>20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7377C0" id="Szövegdoboz 167" o:spid="_x0000_s1122" type="#_x0000_t202" style="position:absolute;margin-left:31.55pt;margin-top:102pt;width:21.85pt;height:13.9pt;z-index:25228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" fillcolor="window" strokeweight=".5pt">
                <v:textbox>
                  <w:txbxContent>
                    <w:p w14:paraId="2286FBAE" w14:textId="74D20ABA" w:rsidR="007216E3" w:rsidRPr="00AD41DE" w:rsidRDefault="007216E3" w:rsidP="00AD41DE">
                      <w:pPr>
                        <w:rPr>
                          <w:sz w:val="12"/>
                          <w:szCs w:val="12"/>
                        </w:rPr>
                      </w:pPr>
                      <w:r>
                        <w:rPr>
                          <w:sz w:val="12"/>
                          <w:szCs w:val="12"/>
                        </w:rPr>
                        <w:t>20</w:t>
                      </w:r>
                    </w:p>
                  </w:txbxContent>
                </v:textbox>
              </v:shape>
            </w:pict>
          </mc:Fallback>
        </mc:AlternateContent>
      </w:r>
      <w:r w:rsidR="00AD41DE" w:rsidRPr="002462DE">
        <w:rPr>
          <w:noProof/>
          <w:sz w:val="20"/>
          <w:szCs w:val="20"/>
          <w:lang w:val="en-GB" w:eastAsia="en-GB"/>
        </w:rPr>
        <mc:AlternateContent>
          <mc:Choice Requires="wps">
            <w:drawing>
              <wp:anchor distT="0" distB="0" distL="114300" distR="114300" simplePos="0" relativeHeight="252285952" behindDoc="0" locked="0" layoutInCell="1" allowOverlap="1" wp14:anchorId="77CD188A" wp14:editId="186E113C">
                <wp:simplePos x="0" y="0"/>
                <wp:positionH relativeFrom="column">
                  <wp:posOffset>3170740</wp:posOffset>
                </wp:positionH>
                <wp:positionV relativeFrom="paragraph">
                  <wp:posOffset>2984500</wp:posOffset>
                </wp:positionV>
                <wp:extent cx="286354" cy="177165"/>
                <wp:effectExtent l="92392" t="40958" r="73343" b="35242"/>
                <wp:wrapNone/>
                <wp:docPr id="166" name="Szövegdoboz 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2916924">
                          <a:off x="0" y="0"/>
                          <a:ext cx="286354" cy="17716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70ADB6D" w14:textId="77777777" w:rsidR="007216E3" w:rsidRPr="00AD41DE" w:rsidRDefault="007216E3" w:rsidP="00AD41DE">
                            <w:pPr>
                              <w:rPr>
                                <w:sz w:val="10"/>
                                <w:szCs w:val="12"/>
                              </w:rPr>
                            </w:pPr>
                            <w:r>
                              <w:rPr>
                                <w:sz w:val="10"/>
                                <w:szCs w:val="12"/>
                              </w:rPr>
                              <w:t>R1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CD188A" id="Szövegdoboz 166" o:spid="_x0000_s1123" type="#_x0000_t202" style="position:absolute;margin-left:249.65pt;margin-top:235pt;width:22.55pt;height:13.95pt;rotation:3186059fd;z-index:25228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" fillcolor="white [3201]" strokeweight=".5pt">
                <v:textbox>
                  <w:txbxContent>
                    <w:p w14:paraId="470ADB6D" w14:textId="77777777" w:rsidR="007216E3" w:rsidRPr="00AD41DE" w:rsidRDefault="007216E3" w:rsidP="00AD41DE">
                      <w:pPr>
                        <w:rPr>
                          <w:sz w:val="10"/>
                          <w:szCs w:val="12"/>
                        </w:rPr>
                      </w:pPr>
                      <w:r>
                        <w:rPr>
                          <w:sz w:val="10"/>
                          <w:szCs w:val="12"/>
                        </w:rPr>
                        <w:t>R1</w:t>
                      </w:r>
                    </w:p>
                  </w:txbxContent>
                </v:textbox>
              </v:shape>
            </w:pict>
          </mc:Fallback>
        </mc:AlternateContent>
      </w:r>
      <w:r w:rsidR="00AD41DE" w:rsidRPr="002462DE">
        <w:rPr>
          <w:noProof/>
          <w:sz w:val="20"/>
          <w:szCs w:val="20"/>
          <w:lang w:val="en-GB" w:eastAsia="en-GB"/>
        </w:rPr>
        <mc:AlternateContent>
          <mc:Choice Requires="wps">
            <w:drawing>
              <wp:anchor distT="0" distB="0" distL="114300" distR="114300" simplePos="0" relativeHeight="252283904" behindDoc="0" locked="0" layoutInCell="1" allowOverlap="1" wp14:anchorId="04AB1C6D" wp14:editId="5197E743">
                <wp:simplePos x="0" y="0"/>
                <wp:positionH relativeFrom="column">
                  <wp:posOffset>3442285</wp:posOffset>
                </wp:positionH>
                <wp:positionV relativeFrom="paragraph">
                  <wp:posOffset>2891705</wp:posOffset>
                </wp:positionV>
                <wp:extent cx="286354" cy="177165"/>
                <wp:effectExtent l="38100" t="95250" r="19050" b="89535"/>
                <wp:wrapNone/>
                <wp:docPr id="165" name="Szövegdoboz 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9203289">
                          <a:off x="0" y="0"/>
                          <a:ext cx="286354" cy="17716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A06630A" w14:textId="26BDFCDB" w:rsidR="007216E3" w:rsidRPr="00AD41DE" w:rsidRDefault="007216E3" w:rsidP="00AD41DE">
                            <w:pPr>
                              <w:rPr>
                                <w:sz w:val="10"/>
                                <w:szCs w:val="12"/>
                              </w:rPr>
                            </w:pPr>
                            <w:r>
                              <w:rPr>
                                <w:sz w:val="10"/>
                                <w:szCs w:val="12"/>
                              </w:rPr>
                              <w:t>R1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AB1C6D" id="Szövegdoboz 165" o:spid="_x0000_s1124" type="#_x0000_t202" style="position:absolute;margin-left:271.05pt;margin-top:227.7pt;width:22.55pt;height:13.95pt;rotation:-2617848fd;z-index:25228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" fillcolor="white [3201]" strokeweight=".5pt">
                <v:textbox>
                  <w:txbxContent>
                    <w:p w14:paraId="5A06630A" w14:textId="26BDFCDB" w:rsidR="007216E3" w:rsidRPr="00AD41DE" w:rsidRDefault="007216E3" w:rsidP="00AD41DE">
                      <w:pPr>
                        <w:rPr>
                          <w:sz w:val="10"/>
                          <w:szCs w:val="12"/>
                        </w:rPr>
                      </w:pPr>
                      <w:r>
                        <w:rPr>
                          <w:sz w:val="10"/>
                          <w:szCs w:val="12"/>
                        </w:rPr>
                        <w:t>R1</w:t>
                      </w:r>
                    </w:p>
                  </w:txbxContent>
                </v:textbox>
              </v:shape>
            </w:pict>
          </mc:Fallback>
        </mc:AlternateContent>
      </w:r>
      <w:r w:rsidR="00AD41DE" w:rsidRPr="002462DE">
        <w:rPr>
          <w:noProof/>
          <w:sz w:val="20"/>
          <w:szCs w:val="20"/>
          <w:lang w:val="en-GB" w:eastAsia="en-GB"/>
        </w:rPr>
        <mc:AlternateContent>
          <mc:Choice Requires="wps">
            <w:drawing>
              <wp:anchor distT="0" distB="0" distL="114300" distR="114300" simplePos="0" relativeHeight="252279808" behindDoc="0" locked="0" layoutInCell="1" allowOverlap="1" wp14:anchorId="355853C0" wp14:editId="4B8FE595">
                <wp:simplePos x="0" y="0"/>
                <wp:positionH relativeFrom="column">
                  <wp:posOffset>4083050</wp:posOffset>
                </wp:positionH>
                <wp:positionV relativeFrom="paragraph">
                  <wp:posOffset>3326765</wp:posOffset>
                </wp:positionV>
                <wp:extent cx="422910" cy="176530"/>
                <wp:effectExtent l="0" t="0" r="15240" b="13970"/>
                <wp:wrapNone/>
                <wp:docPr id="163" name="Szövegdoboz 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2910" cy="17653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txbx>
                        <w:txbxContent>
                          <w:p w14:paraId="6035299B" w14:textId="1BF64CA8" w:rsidR="007216E3" w:rsidRPr="00AD41DE" w:rsidRDefault="007216E3" w:rsidP="00AD41DE">
                            <w:pPr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sz w:val="12"/>
                                <w:szCs w:val="12"/>
                              </w:rPr>
                              <w:t>2x45°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5853C0" id="Szövegdoboz 163" o:spid="_x0000_s1125" type="#_x0000_t202" style="position:absolute;margin-left:321.5pt;margin-top:261.95pt;width:33.3pt;height:13.9pt;z-index:25227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" fillcolor="window" strokeweight=".5pt">
                <v:textbox>
                  <w:txbxContent>
                    <w:p w14:paraId="6035299B" w14:textId="1BF64CA8" w:rsidR="007216E3" w:rsidRPr="00AD41DE" w:rsidRDefault="007216E3" w:rsidP="00AD41DE">
                      <w:pPr>
                        <w:rPr>
                          <w:sz w:val="12"/>
                          <w:szCs w:val="12"/>
                        </w:rPr>
                      </w:pPr>
                      <w:r>
                        <w:rPr>
                          <w:sz w:val="12"/>
                          <w:szCs w:val="12"/>
                        </w:rPr>
                        <w:t>2x45°</w:t>
                      </w:r>
                    </w:p>
                  </w:txbxContent>
                </v:textbox>
              </v:shape>
            </w:pict>
          </mc:Fallback>
        </mc:AlternateContent>
      </w:r>
      <w:r w:rsidR="00AD41DE" w:rsidRPr="002462DE">
        <w:rPr>
          <w:noProof/>
          <w:sz w:val="20"/>
          <w:szCs w:val="20"/>
          <w:lang w:val="en-GB" w:eastAsia="en-GB"/>
        </w:rPr>
        <mc:AlternateContent>
          <mc:Choice Requires="wps">
            <w:drawing>
              <wp:anchor distT="0" distB="0" distL="114300" distR="114300" simplePos="0" relativeHeight="252265472" behindDoc="0" locked="0" layoutInCell="1" allowOverlap="1" wp14:anchorId="579B6988" wp14:editId="6A6762B6">
                <wp:simplePos x="0" y="0"/>
                <wp:positionH relativeFrom="column">
                  <wp:posOffset>3280827</wp:posOffset>
                </wp:positionH>
                <wp:positionV relativeFrom="paragraph">
                  <wp:posOffset>3247390</wp:posOffset>
                </wp:positionV>
                <wp:extent cx="423080" cy="176530"/>
                <wp:effectExtent l="0" t="0" r="15240" b="13970"/>
                <wp:wrapNone/>
                <wp:docPr id="956" name="Szövegdoboz 9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3080" cy="1765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523A3E3" w14:textId="69AD4237" w:rsidR="007216E3" w:rsidRPr="00AD41DE" w:rsidRDefault="007216E3" w:rsidP="00AD41DE">
                            <w:pPr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sz w:val="12"/>
                                <w:szCs w:val="12"/>
                              </w:rPr>
                              <w:t>0,5x45°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9B6988" id="Szövegdoboz 956" o:spid="_x0000_s1126" type="#_x0000_t202" style="position:absolute;margin-left:258.35pt;margin-top:255.7pt;width:33.3pt;height:13.9pt;z-index:25226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" fillcolor="white [3201]" strokeweight=".5pt">
                <v:textbox>
                  <w:txbxContent>
                    <w:p w14:paraId="7523A3E3" w14:textId="69AD4237" w:rsidR="007216E3" w:rsidRPr="00AD41DE" w:rsidRDefault="007216E3" w:rsidP="00AD41DE">
                      <w:pPr>
                        <w:rPr>
                          <w:sz w:val="12"/>
                          <w:szCs w:val="12"/>
                        </w:rPr>
                      </w:pPr>
                      <w:r>
                        <w:rPr>
                          <w:sz w:val="12"/>
                          <w:szCs w:val="12"/>
                        </w:rPr>
                        <w:t>0,5x45°</w:t>
                      </w:r>
                    </w:p>
                  </w:txbxContent>
                </v:textbox>
              </v:shape>
            </w:pict>
          </mc:Fallback>
        </mc:AlternateContent>
      </w:r>
      <w:r w:rsidR="00AD41DE" w:rsidRPr="002462DE">
        <w:rPr>
          <w:noProof/>
          <w:sz w:val="20"/>
          <w:szCs w:val="20"/>
          <w:lang w:val="en-GB" w:eastAsia="en-GB"/>
        </w:rPr>
        <mc:AlternateContent>
          <mc:Choice Requires="wps">
            <w:drawing>
              <wp:anchor distT="0" distB="0" distL="114300" distR="114300" simplePos="0" relativeHeight="252271616" behindDoc="0" locked="0" layoutInCell="1" allowOverlap="1" wp14:anchorId="589F288E" wp14:editId="1B42DB4D">
                <wp:simplePos x="0" y="0"/>
                <wp:positionH relativeFrom="column">
                  <wp:posOffset>3399155</wp:posOffset>
                </wp:positionH>
                <wp:positionV relativeFrom="paragraph">
                  <wp:posOffset>1604645</wp:posOffset>
                </wp:positionV>
                <wp:extent cx="349885" cy="176530"/>
                <wp:effectExtent l="0" t="0" r="12065" b="13970"/>
                <wp:wrapNone/>
                <wp:docPr id="959" name="Szövegdoboz 9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9885" cy="1765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26F2D74" w14:textId="77D1351C" w:rsidR="007216E3" w:rsidRPr="00AD41DE" w:rsidRDefault="007216E3" w:rsidP="00AD41DE">
                            <w:pPr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sz w:val="12"/>
                                <w:szCs w:val="12"/>
                              </w:rPr>
                              <w:t>23.0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9F288E" id="Szövegdoboz 959" o:spid="_x0000_s1127" type="#_x0000_t202" style="position:absolute;margin-left:267.65pt;margin-top:126.35pt;width:27.55pt;height:13.9pt;z-index:25227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" fillcolor="white [3201]" strokeweight=".5pt">
                <v:textbox>
                  <w:txbxContent>
                    <w:p w14:paraId="726F2D74" w14:textId="77D1351C" w:rsidR="007216E3" w:rsidRPr="00AD41DE" w:rsidRDefault="007216E3" w:rsidP="00AD41DE">
                      <w:pPr>
                        <w:rPr>
                          <w:sz w:val="12"/>
                          <w:szCs w:val="12"/>
                        </w:rPr>
                      </w:pPr>
                      <w:r>
                        <w:rPr>
                          <w:sz w:val="12"/>
                          <w:szCs w:val="12"/>
                        </w:rPr>
                        <w:t>23.0</w:t>
                      </w:r>
                    </w:p>
                  </w:txbxContent>
                </v:textbox>
              </v:shape>
            </w:pict>
          </mc:Fallback>
        </mc:AlternateContent>
      </w:r>
      <w:r w:rsidR="00AD41DE" w:rsidRPr="002462DE">
        <w:rPr>
          <w:noProof/>
          <w:sz w:val="20"/>
          <w:szCs w:val="20"/>
          <w:lang w:val="en-GB" w:eastAsia="en-GB"/>
        </w:rPr>
        <mc:AlternateContent>
          <mc:Choice Requires="wps">
            <w:drawing>
              <wp:anchor distT="0" distB="0" distL="114300" distR="114300" simplePos="0" relativeHeight="252263424" behindDoc="0" locked="0" layoutInCell="1" allowOverlap="1" wp14:anchorId="28384813" wp14:editId="6EE3E420">
                <wp:simplePos x="0" y="0"/>
                <wp:positionH relativeFrom="column">
                  <wp:posOffset>3706577</wp:posOffset>
                </wp:positionH>
                <wp:positionV relativeFrom="paragraph">
                  <wp:posOffset>1849796</wp:posOffset>
                </wp:positionV>
                <wp:extent cx="309716" cy="176981"/>
                <wp:effectExtent l="0" t="0" r="14605" b="13970"/>
                <wp:wrapNone/>
                <wp:docPr id="955" name="Szövegdoboz 9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9716" cy="17698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C1171D5" w14:textId="029AA0EA" w:rsidR="007216E3" w:rsidRPr="00AD41DE" w:rsidRDefault="007216E3" w:rsidP="00AD41DE">
                            <w:pPr>
                              <w:rPr>
                                <w:sz w:val="12"/>
                                <w:szCs w:val="12"/>
                              </w:rPr>
                            </w:pPr>
                            <w:r w:rsidRPr="00AD41DE">
                              <w:rPr>
                                <w:sz w:val="12"/>
                                <w:szCs w:val="12"/>
                              </w:rPr>
                              <w:t>6.0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384813" id="Szövegdoboz 955" o:spid="_x0000_s1128" type="#_x0000_t202" style="position:absolute;margin-left:291.85pt;margin-top:145.65pt;width:24.4pt;height:13.95pt;z-index:252263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" fillcolor="white [3201]" strokeweight=".5pt">
                <v:textbox>
                  <w:txbxContent>
                    <w:p w14:paraId="7C1171D5" w14:textId="029AA0EA" w:rsidR="007216E3" w:rsidRPr="00AD41DE" w:rsidRDefault="007216E3" w:rsidP="00AD41DE">
                      <w:pPr>
                        <w:rPr>
                          <w:sz w:val="12"/>
                          <w:szCs w:val="12"/>
                        </w:rPr>
                      </w:pPr>
                      <w:r w:rsidRPr="00AD41DE">
                        <w:rPr>
                          <w:sz w:val="12"/>
                          <w:szCs w:val="12"/>
                        </w:rPr>
                        <w:t>6.0</w:t>
                      </w:r>
                    </w:p>
                  </w:txbxContent>
                </v:textbox>
              </v:shape>
            </w:pict>
          </mc:Fallback>
        </mc:AlternateContent>
      </w:r>
      <w:r w:rsidR="00AD41DE" w:rsidRPr="002462DE">
        <w:rPr>
          <w:noProof/>
          <w:sz w:val="20"/>
          <w:szCs w:val="20"/>
          <w:lang w:val="en-GB" w:eastAsia="en-GB"/>
        </w:rPr>
        <w:drawing>
          <wp:inline distT="0" distB="0" distL="0" distR="0" wp14:anchorId="72D25864" wp14:editId="37B38095">
            <wp:extent cx="4948989" cy="3664125"/>
            <wp:effectExtent l="0" t="0" r="4445" b="0"/>
            <wp:docPr id="946" name="Kép 9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951833" cy="3666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AC7FE" w14:textId="77777777" w:rsidR="00AD41DE" w:rsidRPr="002462DE" w:rsidRDefault="00AD41DE" w:rsidP="001C404B">
      <w:pPr>
        <w:spacing w:after="0"/>
        <w:rPr>
          <w:sz w:val="20"/>
          <w:szCs w:val="20"/>
        </w:rPr>
      </w:pPr>
    </w:p>
    <w:bookmarkStart w:id="597" w:name="_Toc508612837"/>
    <w:p w14:paraId="106120B1" w14:textId="2E33B6CA" w:rsidR="00AD41DE" w:rsidRPr="00F133BB" w:rsidRDefault="007216E3" w:rsidP="007441AA">
      <w:pPr>
        <w:pStyle w:val="Cmsor1"/>
        <w:numPr>
          <w:ilvl w:val="0"/>
          <w:numId w:val="19"/>
        </w:numPr>
        <w:jc w:val="left"/>
        <w:rPr>
          <w:rFonts w:ascii="Tahoma" w:eastAsia="Calibri" w:hAnsi="Tahoma" w:cs="Tahoma"/>
          <w:b/>
          <w:sz w:val="40"/>
          <w:szCs w:val="40"/>
          <w:lang w:eastAsia="hu-HU"/>
        </w:rPr>
      </w:pPr>
      <w:sdt>
        <w:sdtPr>
          <w:rPr>
            <w:rStyle w:val="Cmsor1Char"/>
            <w:rFonts w:ascii="Tahoma" w:hAnsi="Tahoma" w:cs="Tahoma"/>
            <w:b/>
          </w:rPr>
          <w:id w:val="-427812270"/>
          <w14:checkbox>
            <w14:checked w14:val="1"/>
            <w14:checkedState w14:val="2612" w14:font="MS Gothic"/>
            <w14:uncheckedState w14:val="2610" w14:font="MS Gothic"/>
          </w14:checkbox>
        </w:sdtPr>
        <w:sdtContent>
          <w:r w:rsidR="00543137">
            <w:rPr>
              <w:rStyle w:val="Cmsor1Char"/>
              <w:rFonts w:ascii="MS Gothic" w:eastAsia="MS Gothic" w:hAnsi="MS Gothic" w:cs="Tahoma" w:hint="eastAsia"/>
              <w:b/>
            </w:rPr>
            <w:t>☒</w:t>
          </w:r>
        </w:sdtContent>
      </w:sdt>
      <w:r w:rsidR="00FC7B11" w:rsidRPr="00F133BB">
        <w:rPr>
          <w:rStyle w:val="Cmsor1Char"/>
          <w:rFonts w:ascii="Tahoma" w:hAnsi="Tahoma" w:cs="Tahoma"/>
          <w:b/>
        </w:rPr>
        <w:t xml:space="preserve"> </w:t>
      </w:r>
      <w:r w:rsidR="00B234CC" w:rsidRPr="00F133BB">
        <w:rPr>
          <w:rStyle w:val="Cmsor1Char"/>
          <w:rFonts w:ascii="Tahoma" w:hAnsi="Tahoma" w:cs="Tahoma"/>
          <w:b/>
        </w:rPr>
        <w:t>Menetes kidobó betét</w:t>
      </w:r>
      <w:bookmarkEnd w:id="597"/>
    </w:p>
    <w:p w14:paraId="61614EEF" w14:textId="77777777" w:rsidR="0099171C" w:rsidRPr="002462DE" w:rsidRDefault="0099171C" w:rsidP="001C404B">
      <w:pPr>
        <w:spacing w:after="0"/>
        <w:rPr>
          <w:sz w:val="20"/>
          <w:szCs w:val="20"/>
        </w:rPr>
      </w:pPr>
    </w:p>
    <w:p w14:paraId="6D1E14BE" w14:textId="0E0764A0" w:rsidR="0099171C" w:rsidRPr="002462DE" w:rsidRDefault="000A2003" w:rsidP="001C404B">
      <w:pPr>
        <w:spacing w:after="0"/>
        <w:rPr>
          <w:sz w:val="20"/>
          <w:szCs w:val="20"/>
        </w:rPr>
      </w:pPr>
      <w:r w:rsidRPr="002462DE">
        <w:rPr>
          <w:sz w:val="20"/>
          <w:szCs w:val="20"/>
        </w:rPr>
        <w:t>A menetes kidobószár menetes betéthez kell csatlakozzon a kidobócsomagban.</w:t>
      </w:r>
    </w:p>
    <w:p w14:paraId="6AD29FB2" w14:textId="2D454D40" w:rsidR="000B1C37" w:rsidRPr="002462DE" w:rsidRDefault="000B1C37" w:rsidP="001C404B">
      <w:pPr>
        <w:spacing w:after="0"/>
        <w:rPr>
          <w:sz w:val="20"/>
          <w:szCs w:val="20"/>
        </w:rPr>
      </w:pPr>
      <w:r w:rsidRPr="002462DE">
        <w:rPr>
          <w:sz w:val="20"/>
          <w:szCs w:val="20"/>
        </w:rPr>
        <w:t>Minden esetben szabványos Meusburger vagy alternatív elemet kell beszerelni.</w:t>
      </w:r>
    </w:p>
    <w:p w14:paraId="360EA8C5" w14:textId="5396338A" w:rsidR="0099171C" w:rsidRPr="002462DE" w:rsidRDefault="0099171C" w:rsidP="001C404B">
      <w:pPr>
        <w:spacing w:after="0"/>
        <w:rPr>
          <w:sz w:val="20"/>
          <w:szCs w:val="20"/>
        </w:rPr>
      </w:pPr>
    </w:p>
    <w:p w14:paraId="511BE6BE" w14:textId="753334B4" w:rsidR="009C18DA" w:rsidRPr="002462DE" w:rsidRDefault="00B234CC" w:rsidP="001C404B">
      <w:pPr>
        <w:rPr>
          <w:sz w:val="20"/>
          <w:szCs w:val="20"/>
        </w:rPr>
      </w:pPr>
      <w:r w:rsidRPr="002462DE">
        <w:rPr>
          <w:noProof/>
          <w:sz w:val="20"/>
          <w:szCs w:val="20"/>
          <w:lang w:val="en-GB" w:eastAsia="en-GB"/>
        </w:rPr>
        <mc:AlternateContent>
          <mc:Choice Requires="wps">
            <w:drawing>
              <wp:anchor distT="0" distB="0" distL="114300" distR="114300" simplePos="0" relativeHeight="252292096" behindDoc="0" locked="0" layoutInCell="1" allowOverlap="1" wp14:anchorId="5EEDC845" wp14:editId="7C58AFC3">
                <wp:simplePos x="0" y="0"/>
                <wp:positionH relativeFrom="column">
                  <wp:posOffset>1332264</wp:posOffset>
                </wp:positionH>
                <wp:positionV relativeFrom="paragraph">
                  <wp:posOffset>889669</wp:posOffset>
                </wp:positionV>
                <wp:extent cx="328295" cy="248285"/>
                <wp:effectExtent l="0" t="0" r="14605" b="18415"/>
                <wp:wrapNone/>
                <wp:docPr id="176" name="Szövegdoboz 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8295" cy="24828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9E0EE01" w14:textId="6B24D48E" w:rsidR="007216E3" w:rsidRPr="00B234CC" w:rsidRDefault="007216E3" w:rsidP="00B234CC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 w:rsidRPr="00B234CC">
                              <w:rPr>
                                <w:sz w:val="24"/>
                                <w:szCs w:val="24"/>
                              </w:rPr>
                              <w:t>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EDC845" id="Szövegdoboz 176" o:spid="_x0000_s1129" type="#_x0000_t202" style="position:absolute;margin-left:104.9pt;margin-top:70.05pt;width:25.85pt;height:19.55pt;z-index:25229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" fillcolor="white [3201]" strokeweight=".5pt">
                <v:textbox>
                  <w:txbxContent>
                    <w:p w14:paraId="29E0EE01" w14:textId="6B24D48E" w:rsidR="007216E3" w:rsidRPr="00B234CC" w:rsidRDefault="007216E3" w:rsidP="00B234CC">
                      <w:pPr>
                        <w:rPr>
                          <w:sz w:val="24"/>
                          <w:szCs w:val="24"/>
                        </w:rPr>
                      </w:pPr>
                      <w:r w:rsidRPr="00B234CC">
                        <w:rPr>
                          <w:sz w:val="24"/>
                          <w:szCs w:val="24"/>
                        </w:rPr>
                        <w:t>M</w:t>
                      </w:r>
                    </w:p>
                  </w:txbxContent>
                </v:textbox>
              </v:shape>
            </w:pict>
          </mc:Fallback>
        </mc:AlternateContent>
      </w:r>
      <w:r w:rsidR="000C6E0A" w:rsidRPr="002462DE">
        <w:rPr>
          <w:noProof/>
          <w:sz w:val="20"/>
          <w:szCs w:val="20"/>
          <w:lang w:val="en-GB" w:eastAsia="en-GB"/>
        </w:rPr>
        <mc:AlternateContent>
          <mc:Choice Requires="wps">
            <w:drawing>
              <wp:anchor distT="0" distB="0" distL="114300" distR="114300" simplePos="0" relativeHeight="252242944" behindDoc="0" locked="0" layoutInCell="1" allowOverlap="1" wp14:anchorId="33AEBBC4" wp14:editId="715BD1A9">
                <wp:simplePos x="0" y="0"/>
                <wp:positionH relativeFrom="column">
                  <wp:posOffset>4913931</wp:posOffset>
                </wp:positionH>
                <wp:positionV relativeFrom="paragraph">
                  <wp:posOffset>78974</wp:posOffset>
                </wp:positionV>
                <wp:extent cx="1499937" cy="1138990"/>
                <wp:effectExtent l="0" t="0" r="24130" b="23495"/>
                <wp:wrapNone/>
                <wp:docPr id="7" name="Szövegdoboz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99937" cy="11389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53020D5" w14:textId="3A287EFD" w:rsidR="007216E3" w:rsidRDefault="007216E3" w:rsidP="000C6E0A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Menetméret (M)</w:t>
                            </w:r>
                          </w:p>
                          <w:p w14:paraId="17C44BA8" w14:textId="2F1B75DD" w:rsidR="007216E3" w:rsidRDefault="007216E3" w:rsidP="000C6E0A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sdt>
                              <w:sdtPr>
                                <w:rPr>
                                  <w:sz w:val="28"/>
                                  <w:szCs w:val="28"/>
                                </w:rPr>
                                <w:id w:val="1987972319"/>
                                <w14:checkbox>
                                  <w14:checked w14:val="0"/>
                                  <w14:checkedState w14:val="2612" w14:font="MS Gothic"/>
                                  <w14:uncheckedState w14:val="2610" w14:font="MS Gothic"/>
                                </w14:checkbox>
                              </w:sdtPr>
                              <w:sdtContent>
                                <w:r>
                                  <w:rPr>
                                    <w:rFonts w:ascii="MS Gothic" w:eastAsia="MS Gothic" w:hAnsi="MS Gothic" w:hint="eastAsia"/>
                                    <w:sz w:val="28"/>
                                    <w:szCs w:val="28"/>
                                  </w:rPr>
                                  <w:t>☐</w:t>
                                </w:r>
                              </w:sdtContent>
                            </w:sdt>
                            <w:r>
                              <w:rPr>
                                <w:sz w:val="28"/>
                                <w:szCs w:val="28"/>
                              </w:rPr>
                              <w:t xml:space="preserve"> M12</w:t>
                            </w:r>
                          </w:p>
                          <w:p w14:paraId="731F9939" w14:textId="5745D7AC" w:rsidR="007216E3" w:rsidRDefault="007216E3" w:rsidP="000C6E0A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sdt>
                              <w:sdtPr>
                                <w:rPr>
                                  <w:sz w:val="28"/>
                                  <w:szCs w:val="28"/>
                                </w:rPr>
                                <w:id w:val="461925666"/>
                                <w14:checkbox>
                                  <w14:checked w14:val="0"/>
                                  <w14:checkedState w14:val="2612" w14:font="MS Gothic"/>
                                  <w14:uncheckedState w14:val="2610" w14:font="MS Gothic"/>
                                </w14:checkbox>
                              </w:sdtPr>
                              <w:sdtContent>
                                <w:r>
                                  <w:rPr>
                                    <w:rFonts w:ascii="MS Gothic" w:eastAsia="MS Gothic" w:hAnsi="MS Gothic" w:hint="eastAsia"/>
                                    <w:sz w:val="28"/>
                                    <w:szCs w:val="28"/>
                                  </w:rPr>
                                  <w:t>☐</w:t>
                                </w:r>
                              </w:sdtContent>
                            </w:sdt>
                            <w:r>
                              <w:rPr>
                                <w:sz w:val="28"/>
                                <w:szCs w:val="28"/>
                              </w:rPr>
                              <w:t xml:space="preserve"> M16</w:t>
                            </w:r>
                          </w:p>
                          <w:p w14:paraId="21DDDD8E" w14:textId="77777777" w:rsidR="007216E3" w:rsidRPr="00284CED" w:rsidRDefault="007216E3" w:rsidP="000C6E0A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</w:p>
                          <w:p w14:paraId="6D295A24" w14:textId="5247B0B9" w:rsidR="007216E3" w:rsidRDefault="007216E3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AEBBC4" id="_x0000_s1130" type="#_x0000_t202" style="position:absolute;margin-left:386.9pt;margin-top:6.2pt;width:118.1pt;height:89.7pt;z-index:25224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">
                <v:textbox>
                  <w:txbxContent>
                    <w:p w14:paraId="553020D5" w14:textId="3A287EFD" w:rsidR="007216E3" w:rsidRDefault="007216E3" w:rsidP="000C6E0A">
                      <w:pPr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Menetméret (M)</w:t>
                      </w:r>
                    </w:p>
                    <w:p w14:paraId="17C44BA8" w14:textId="2F1B75DD" w:rsidR="007216E3" w:rsidRDefault="007216E3" w:rsidP="000C6E0A">
                      <w:pPr>
                        <w:rPr>
                          <w:sz w:val="28"/>
                          <w:szCs w:val="28"/>
                        </w:rPr>
                      </w:pPr>
                      <w:sdt>
                        <w:sdtPr>
                          <w:rPr>
                            <w:sz w:val="28"/>
                            <w:szCs w:val="28"/>
                          </w:rPr>
                          <w:id w:val="1987972319"/>
                          <w14:checkbox>
                            <w14:checked w14:val="0"/>
                            <w14:checkedState w14:val="2612" w14:font="MS Gothic"/>
                            <w14:uncheckedState w14:val="2610" w14:font="MS Gothic"/>
                          </w14:checkbox>
                        </w:sdtPr>
                        <w:sdtContent>
                          <w:r>
                            <w:rPr>
                              <w:rFonts w:ascii="MS Gothic" w:eastAsia="MS Gothic" w:hAnsi="MS Gothic" w:hint="eastAsia"/>
                              <w:sz w:val="28"/>
                              <w:szCs w:val="28"/>
                            </w:rPr>
                            <w:t>☐</w:t>
                          </w:r>
                        </w:sdtContent>
                      </w:sdt>
                      <w:r>
                        <w:rPr>
                          <w:sz w:val="28"/>
                          <w:szCs w:val="28"/>
                        </w:rPr>
                        <w:t xml:space="preserve"> M12</w:t>
                      </w:r>
                    </w:p>
                    <w:p w14:paraId="731F9939" w14:textId="5745D7AC" w:rsidR="007216E3" w:rsidRDefault="007216E3" w:rsidP="000C6E0A">
                      <w:pPr>
                        <w:rPr>
                          <w:sz w:val="28"/>
                          <w:szCs w:val="28"/>
                        </w:rPr>
                      </w:pPr>
                      <w:sdt>
                        <w:sdtPr>
                          <w:rPr>
                            <w:sz w:val="28"/>
                            <w:szCs w:val="28"/>
                          </w:rPr>
                          <w:id w:val="461925666"/>
                          <w14:checkbox>
                            <w14:checked w14:val="0"/>
                            <w14:checkedState w14:val="2612" w14:font="MS Gothic"/>
                            <w14:uncheckedState w14:val="2610" w14:font="MS Gothic"/>
                          </w14:checkbox>
                        </w:sdtPr>
                        <w:sdtContent>
                          <w:r>
                            <w:rPr>
                              <w:rFonts w:ascii="MS Gothic" w:eastAsia="MS Gothic" w:hAnsi="MS Gothic" w:hint="eastAsia"/>
                              <w:sz w:val="28"/>
                              <w:szCs w:val="28"/>
                            </w:rPr>
                            <w:t>☐</w:t>
                          </w:r>
                        </w:sdtContent>
                      </w:sdt>
                      <w:r>
                        <w:rPr>
                          <w:sz w:val="28"/>
                          <w:szCs w:val="28"/>
                        </w:rPr>
                        <w:t xml:space="preserve"> M16</w:t>
                      </w:r>
                    </w:p>
                    <w:p w14:paraId="21DDDD8E" w14:textId="77777777" w:rsidR="007216E3" w:rsidRPr="00284CED" w:rsidRDefault="007216E3" w:rsidP="000C6E0A">
                      <w:pPr>
                        <w:rPr>
                          <w:sz w:val="28"/>
                          <w:szCs w:val="28"/>
                        </w:rPr>
                      </w:pPr>
                    </w:p>
                    <w:p w14:paraId="6D295A24" w14:textId="5247B0B9" w:rsidR="007216E3" w:rsidRDefault="007216E3"/>
                  </w:txbxContent>
                </v:textbox>
              </v:shape>
            </w:pict>
          </mc:Fallback>
        </mc:AlternateContent>
      </w:r>
      <w:r w:rsidR="0099171C" w:rsidRPr="002462DE">
        <w:rPr>
          <w:sz w:val="20"/>
          <w:szCs w:val="20"/>
        </w:rPr>
        <w:t xml:space="preserve"> </w:t>
      </w:r>
      <w:r w:rsidRPr="002462DE">
        <w:rPr>
          <w:noProof/>
          <w:sz w:val="20"/>
          <w:szCs w:val="20"/>
          <w:lang w:val="en-GB" w:eastAsia="en-GB"/>
        </w:rPr>
        <w:drawing>
          <wp:inline distT="0" distB="0" distL="0" distR="0" wp14:anchorId="4879D6D9" wp14:editId="6A872A1E">
            <wp:extent cx="4352925" cy="1981200"/>
            <wp:effectExtent l="0" t="0" r="9525" b="0"/>
            <wp:docPr id="177" name="Kép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C18DA" w:rsidRPr="002462DE">
        <w:rPr>
          <w:sz w:val="20"/>
          <w:szCs w:val="20"/>
        </w:rPr>
        <w:t xml:space="preserve"> </w:t>
      </w:r>
    </w:p>
    <w:p w14:paraId="10182DF4" w14:textId="074A5D5D" w:rsidR="009C18DA" w:rsidRPr="002462DE" w:rsidRDefault="009C18DA" w:rsidP="009C18DA">
      <w:pPr>
        <w:rPr>
          <w:sz w:val="20"/>
          <w:szCs w:val="20"/>
        </w:rPr>
      </w:pPr>
      <w:r w:rsidRPr="002462DE">
        <w:rPr>
          <w:noProof/>
          <w:sz w:val="20"/>
          <w:szCs w:val="20"/>
          <w:lang w:val="en-GB" w:eastAsia="en-GB"/>
        </w:rPr>
        <w:lastRenderedPageBreak/>
        <w:drawing>
          <wp:inline distT="0" distB="0" distL="0" distR="0" wp14:anchorId="06DAFEC4" wp14:editId="5E67A620">
            <wp:extent cx="3994785" cy="2606675"/>
            <wp:effectExtent l="0" t="0" r="5715" b="3175"/>
            <wp:docPr id="942" name="Kép 9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4785" cy="2606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462DE">
        <w:rPr>
          <w:sz w:val="20"/>
          <w:szCs w:val="20"/>
        </w:rPr>
        <w:t xml:space="preserve"> </w:t>
      </w:r>
      <w:r w:rsidR="00B234CC" w:rsidRPr="002462DE">
        <w:rPr>
          <w:noProof/>
          <w:sz w:val="20"/>
          <w:szCs w:val="20"/>
          <w:lang w:val="en-GB" w:eastAsia="en-GB"/>
        </w:rPr>
        <w:drawing>
          <wp:inline distT="0" distB="0" distL="0" distR="0" wp14:anchorId="423BE0F5" wp14:editId="495D02AD">
            <wp:extent cx="2318385" cy="1283335"/>
            <wp:effectExtent l="0" t="0" r="5715" b="0"/>
            <wp:docPr id="943" name="Kép 9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8385" cy="1283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462DE">
        <w:rPr>
          <w:rFonts w:ascii="Arial" w:hAnsi="Arial" w:cs="Arial"/>
          <w:color w:val="292929"/>
          <w:sz w:val="20"/>
          <w:szCs w:val="20"/>
        </w:rPr>
        <w:t>.</w:t>
      </w:r>
    </w:p>
    <w:p w14:paraId="631F1030" w14:textId="2D6FBC99" w:rsidR="001C404B" w:rsidRDefault="001C404B" w:rsidP="001C404B">
      <w:pPr>
        <w:rPr>
          <w:sz w:val="20"/>
          <w:szCs w:val="20"/>
        </w:rPr>
      </w:pPr>
    </w:p>
    <w:p w14:paraId="32A30EA0" w14:textId="77777777" w:rsidR="00543137" w:rsidRDefault="00543137" w:rsidP="001C404B">
      <w:pPr>
        <w:rPr>
          <w:sz w:val="20"/>
          <w:szCs w:val="20"/>
        </w:rPr>
      </w:pPr>
    </w:p>
    <w:p w14:paraId="3474F02F" w14:textId="77777777" w:rsidR="00543137" w:rsidRDefault="00543137" w:rsidP="001C404B">
      <w:pPr>
        <w:rPr>
          <w:sz w:val="20"/>
          <w:szCs w:val="20"/>
        </w:rPr>
      </w:pPr>
    </w:p>
    <w:p w14:paraId="052F0FAC" w14:textId="77777777" w:rsidR="00543137" w:rsidRDefault="00543137" w:rsidP="001C404B">
      <w:pPr>
        <w:rPr>
          <w:sz w:val="20"/>
          <w:szCs w:val="20"/>
        </w:rPr>
      </w:pPr>
    </w:p>
    <w:p w14:paraId="7978EFBB" w14:textId="77777777" w:rsidR="00543137" w:rsidRDefault="00543137" w:rsidP="001C404B">
      <w:pPr>
        <w:rPr>
          <w:sz w:val="20"/>
          <w:szCs w:val="20"/>
        </w:rPr>
      </w:pPr>
    </w:p>
    <w:p w14:paraId="2F91C641" w14:textId="77777777" w:rsidR="00543137" w:rsidRDefault="00543137" w:rsidP="001C404B">
      <w:pPr>
        <w:rPr>
          <w:sz w:val="20"/>
          <w:szCs w:val="20"/>
        </w:rPr>
      </w:pPr>
    </w:p>
    <w:p w14:paraId="066F860E" w14:textId="77777777" w:rsidR="00543137" w:rsidRDefault="00543137" w:rsidP="001C404B">
      <w:pPr>
        <w:rPr>
          <w:sz w:val="20"/>
          <w:szCs w:val="20"/>
        </w:rPr>
      </w:pPr>
    </w:p>
    <w:p w14:paraId="7F7683C6" w14:textId="77777777" w:rsidR="00543137" w:rsidRPr="002462DE" w:rsidRDefault="00543137" w:rsidP="001C404B">
      <w:pPr>
        <w:rPr>
          <w:sz w:val="20"/>
          <w:szCs w:val="20"/>
        </w:rPr>
      </w:pPr>
    </w:p>
    <w:bookmarkStart w:id="598" w:name="_Toc457398866"/>
    <w:bookmarkStart w:id="599" w:name="_Toc504480133"/>
    <w:bookmarkStart w:id="600" w:name="_Toc508612838"/>
    <w:p w14:paraId="4FDDE2E5" w14:textId="7FF79B4F" w:rsidR="00915DDF" w:rsidRPr="00CC5B04" w:rsidRDefault="007216E3" w:rsidP="007441AA">
      <w:pPr>
        <w:pStyle w:val="Cmsor1"/>
        <w:numPr>
          <w:ilvl w:val="0"/>
          <w:numId w:val="19"/>
        </w:numPr>
        <w:jc w:val="left"/>
        <w:rPr>
          <w:rFonts w:ascii="Tahoma" w:eastAsia="Calibri" w:hAnsi="Tahoma" w:cs="Tahoma"/>
          <w:b/>
          <w:sz w:val="40"/>
          <w:szCs w:val="40"/>
          <w:lang w:eastAsia="hu-HU"/>
        </w:rPr>
      </w:pPr>
      <w:sdt>
        <w:sdtPr>
          <w:rPr>
            <w:b/>
            <w:sz w:val="40"/>
            <w:szCs w:val="40"/>
          </w:rPr>
          <w:id w:val="902720901"/>
          <w14:checkbox>
            <w14:checked w14:val="0"/>
            <w14:checkedState w14:val="2612" w14:font="MS Gothic"/>
            <w14:uncheckedState w14:val="2610" w14:font="MS Gothic"/>
          </w14:checkbox>
        </w:sdtPr>
        <w:sdtContent>
          <w:r w:rsidR="007441AA">
            <w:rPr>
              <w:rFonts w:ascii="MS Gothic" w:eastAsia="MS Gothic" w:hAnsi="MS Gothic" w:hint="eastAsia"/>
              <w:b/>
              <w:sz w:val="40"/>
              <w:szCs w:val="40"/>
            </w:rPr>
            <w:t>☐</w:t>
          </w:r>
        </w:sdtContent>
      </w:sdt>
      <w:r w:rsidR="00FC7B11" w:rsidRPr="00CC5B04">
        <w:rPr>
          <w:b/>
          <w:sz w:val="40"/>
          <w:szCs w:val="40"/>
        </w:rPr>
        <w:t xml:space="preserve"> </w:t>
      </w:r>
      <w:r w:rsidR="00495A6D" w:rsidRPr="00CC5B04">
        <w:rPr>
          <w:rFonts w:ascii="Tahoma" w:eastAsia="Calibri" w:hAnsi="Tahoma" w:cs="Tahoma"/>
          <w:b/>
          <w:sz w:val="40"/>
          <w:szCs w:val="40"/>
          <w:lang w:eastAsia="hu-HU"/>
        </w:rPr>
        <w:t>V</w:t>
      </w:r>
      <w:r w:rsidR="00B00113" w:rsidRPr="00CC5B04">
        <w:rPr>
          <w:rFonts w:ascii="Tahoma" w:eastAsia="Calibri" w:hAnsi="Tahoma" w:cs="Tahoma"/>
          <w:b/>
          <w:sz w:val="40"/>
          <w:szCs w:val="40"/>
          <w:lang w:eastAsia="hu-HU"/>
        </w:rPr>
        <w:t>égállás ellenő</w:t>
      </w:r>
      <w:r w:rsidR="00495A6D" w:rsidRPr="00CC5B04">
        <w:rPr>
          <w:rFonts w:ascii="Tahoma" w:eastAsia="Calibri" w:hAnsi="Tahoma" w:cs="Tahoma"/>
          <w:b/>
          <w:sz w:val="40"/>
          <w:szCs w:val="40"/>
          <w:lang w:eastAsia="hu-HU"/>
        </w:rPr>
        <w:t>rző rendszer</w:t>
      </w:r>
      <w:bookmarkEnd w:id="598"/>
      <w:bookmarkEnd w:id="599"/>
      <w:bookmarkEnd w:id="600"/>
    </w:p>
    <w:p w14:paraId="6B5F9D1E" w14:textId="249B0CBE" w:rsidR="00B234CC" w:rsidRPr="00CC5B04" w:rsidRDefault="007216E3" w:rsidP="00B234CC">
      <w:pPr>
        <w:rPr>
          <w:b/>
          <w:sz w:val="40"/>
          <w:szCs w:val="40"/>
        </w:rPr>
      </w:pPr>
      <w:sdt>
        <w:sdtPr>
          <w:rPr>
            <w:b/>
            <w:sz w:val="40"/>
            <w:szCs w:val="40"/>
          </w:rPr>
          <w:id w:val="-1180434887"/>
          <w14:checkbox>
            <w14:checked w14:val="0"/>
            <w14:checkedState w14:val="2612" w14:font="MS Gothic"/>
            <w14:uncheckedState w14:val="2610" w14:font="MS Gothic"/>
          </w14:checkbox>
        </w:sdtPr>
        <w:sdtContent>
          <w:r w:rsidR="00FC7B11">
            <w:rPr>
              <w:rFonts w:ascii="MS Gothic" w:eastAsia="MS Gothic" w:hAnsi="MS Gothic" w:hint="eastAsia"/>
              <w:b/>
              <w:sz w:val="40"/>
              <w:szCs w:val="40"/>
            </w:rPr>
            <w:t>☐</w:t>
          </w:r>
        </w:sdtContent>
      </w:sdt>
      <w:r w:rsidR="00B234CC" w:rsidRPr="00CC5B04">
        <w:rPr>
          <w:b/>
          <w:sz w:val="40"/>
          <w:szCs w:val="40"/>
        </w:rPr>
        <w:t xml:space="preserve"> DME</w:t>
      </w:r>
    </w:p>
    <w:p w14:paraId="4E1B67F5" w14:textId="49E2199B" w:rsidR="00B234CC" w:rsidRPr="002462DE" w:rsidRDefault="004E5585" w:rsidP="00B234CC">
      <w:pPr>
        <w:rPr>
          <w:sz w:val="20"/>
          <w:szCs w:val="20"/>
        </w:rPr>
      </w:pPr>
      <w:r w:rsidRPr="002462DE">
        <w:rPr>
          <w:noProof/>
          <w:sz w:val="20"/>
          <w:szCs w:val="20"/>
          <w:lang w:val="en-GB" w:eastAsia="en-GB"/>
        </w:rPr>
        <mc:AlternateContent>
          <mc:Choice Requires="wpg">
            <w:drawing>
              <wp:anchor distT="0" distB="0" distL="114300" distR="114300" simplePos="0" relativeHeight="252227584" behindDoc="0" locked="0" layoutInCell="1" allowOverlap="1" wp14:anchorId="37E98C2A" wp14:editId="103C73A7">
                <wp:simplePos x="0" y="0"/>
                <wp:positionH relativeFrom="margin">
                  <wp:posOffset>-46355</wp:posOffset>
                </wp:positionH>
                <wp:positionV relativeFrom="paragraph">
                  <wp:posOffset>356235</wp:posOffset>
                </wp:positionV>
                <wp:extent cx="4305935" cy="1680845"/>
                <wp:effectExtent l="0" t="0" r="0" b="0"/>
                <wp:wrapTopAndBottom/>
                <wp:docPr id="937" name="Group 9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05935" cy="1680845"/>
                          <a:chOff x="0" y="0"/>
                          <a:chExt cx="6162675" cy="2581275"/>
                        </a:xfrm>
                      </wpg:grpSpPr>
                      <pic:pic xmlns:pic="http://schemas.openxmlformats.org/drawingml/2006/picture">
                        <pic:nvPicPr>
                          <pic:cNvPr id="935" name="Picture 935"/>
                          <pic:cNvPicPr>
                            <a:picLocks noChangeAspect="1"/>
                          </pic:cNvPicPr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43375" cy="2581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936" name="Picture 936"/>
                          <pic:cNvPicPr>
                            <a:picLocks noChangeAspect="1"/>
                          </pic:cNvPicPr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914775" y="247650"/>
                            <a:ext cx="2247900" cy="197929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AFA1EA3" id="Group 937" o:spid="_x0000_s1026" style="position:absolute;margin-left:-3.65pt;margin-top:28.05pt;width:339.05pt;height:132.35pt;z-index:252227584;mso-position-horizontal-relative:margin;mso-width-relative:margin;mso-height-relative:margin" coordsize="61626,258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">
                <v:shape id="Picture 935" o:spid="_x0000_s1027" type="#_x0000_t75" style="position:absolute;width:41433;height:258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">
                  <v:imagedata r:id="rId50" o:title=""/>
                  <v:path arrowok="t"/>
                </v:shape>
                <v:shape id="Picture 936" o:spid="_x0000_s1028" type="#_x0000_t75" style="position:absolute;left:39147;top:2476;width:22479;height:197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">
                  <v:imagedata r:id="rId51" o:title=""/>
                  <v:path arrowok="t"/>
                </v:shape>
                <w10:wrap type="topAndBottom" anchorx="margin"/>
              </v:group>
            </w:pict>
          </mc:Fallback>
        </mc:AlternateContent>
      </w:r>
      <w:r w:rsidR="00B234CC" w:rsidRPr="002462DE">
        <w:rPr>
          <w:sz w:val="20"/>
          <w:szCs w:val="20"/>
        </w:rPr>
        <w:t>W-BB-S-TW222-LR Thinswitch</w:t>
      </w:r>
    </w:p>
    <w:p w14:paraId="360EFA20" w14:textId="0F22ECC6" w:rsidR="00495A6D" w:rsidRPr="002462DE" w:rsidRDefault="00495A6D" w:rsidP="00495A6D">
      <w:pPr>
        <w:rPr>
          <w:sz w:val="20"/>
          <w:szCs w:val="20"/>
        </w:rPr>
      </w:pPr>
    </w:p>
    <w:p w14:paraId="251715D7" w14:textId="270BB7CA" w:rsidR="00B234CC" w:rsidRPr="00CC5B04" w:rsidRDefault="007216E3" w:rsidP="00B234CC">
      <w:pPr>
        <w:rPr>
          <w:b/>
          <w:sz w:val="40"/>
          <w:szCs w:val="40"/>
        </w:rPr>
      </w:pPr>
      <w:sdt>
        <w:sdtPr>
          <w:rPr>
            <w:b/>
            <w:sz w:val="40"/>
            <w:szCs w:val="40"/>
          </w:rPr>
          <w:id w:val="-1719892179"/>
          <w14:checkbox>
            <w14:checked w14:val="1"/>
            <w14:checkedState w14:val="2612" w14:font="MS Gothic"/>
            <w14:uncheckedState w14:val="2610" w14:font="MS Gothic"/>
          </w14:checkbox>
        </w:sdtPr>
        <w:sdtContent>
          <w:r w:rsidR="008D0B2E">
            <w:rPr>
              <w:rFonts w:ascii="MS Gothic" w:eastAsia="MS Gothic" w:hAnsi="MS Gothic" w:hint="eastAsia"/>
              <w:b/>
              <w:sz w:val="40"/>
              <w:szCs w:val="40"/>
            </w:rPr>
            <w:t>☒</w:t>
          </w:r>
        </w:sdtContent>
      </w:sdt>
      <w:r w:rsidR="00B234CC" w:rsidRPr="00CC5B04">
        <w:rPr>
          <w:b/>
          <w:sz w:val="40"/>
          <w:szCs w:val="40"/>
        </w:rPr>
        <w:t xml:space="preserve"> Meusburger</w:t>
      </w:r>
    </w:p>
    <w:p w14:paraId="01AD8F5C" w14:textId="515D8DE1" w:rsidR="00B234CC" w:rsidRPr="002462DE" w:rsidRDefault="00B234CC" w:rsidP="00B234CC">
      <w:pPr>
        <w:rPr>
          <w:sz w:val="20"/>
          <w:szCs w:val="20"/>
        </w:rPr>
      </w:pPr>
      <w:r w:rsidRPr="002462DE">
        <w:rPr>
          <w:sz w:val="20"/>
          <w:szCs w:val="20"/>
        </w:rPr>
        <w:t xml:space="preserve">Meusburger </w:t>
      </w:r>
      <w:r w:rsidR="00DA272D" w:rsidRPr="002462DE">
        <w:rPr>
          <w:sz w:val="20"/>
          <w:szCs w:val="20"/>
        </w:rPr>
        <w:t>E65005</w:t>
      </w:r>
      <w:r w:rsidR="000B1C37" w:rsidRPr="002462DE">
        <w:rPr>
          <w:sz w:val="20"/>
          <w:szCs w:val="20"/>
        </w:rPr>
        <w:t xml:space="preserve"> cikkszámú szabványos jeladó</w:t>
      </w:r>
    </w:p>
    <w:p w14:paraId="779EAFD6" w14:textId="77777777" w:rsidR="00495A6D" w:rsidRPr="002462DE" w:rsidRDefault="00495A6D" w:rsidP="00915DDF">
      <w:pPr>
        <w:rPr>
          <w:sz w:val="20"/>
          <w:szCs w:val="20"/>
        </w:rPr>
      </w:pPr>
    </w:p>
    <w:p w14:paraId="771C805C" w14:textId="2F93E67E" w:rsidR="00B00113" w:rsidRPr="002462DE" w:rsidRDefault="00B00113" w:rsidP="00915DDF">
      <w:pPr>
        <w:rPr>
          <w:sz w:val="20"/>
          <w:szCs w:val="20"/>
        </w:rPr>
      </w:pPr>
      <w:r w:rsidRPr="002462DE">
        <w:rPr>
          <w:noProof/>
          <w:sz w:val="20"/>
          <w:szCs w:val="20"/>
          <w:lang w:val="en-GB" w:eastAsia="en-GB"/>
        </w:rPr>
        <w:drawing>
          <wp:inline distT="0" distB="0" distL="0" distR="0" wp14:anchorId="57FE35AE" wp14:editId="7A2D881C">
            <wp:extent cx="4962832" cy="1992724"/>
            <wp:effectExtent l="0" t="0" r="9525" b="7620"/>
            <wp:docPr id="25" name="Kép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974594" cy="1997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21FD4" w14:textId="6C49260F" w:rsidR="004E5585" w:rsidRPr="002462DE" w:rsidRDefault="007E69F4">
      <w:pPr>
        <w:rPr>
          <w:sz w:val="20"/>
          <w:szCs w:val="20"/>
        </w:rPr>
      </w:pPr>
      <w:r w:rsidRPr="002462DE">
        <w:rPr>
          <w:noProof/>
          <w:sz w:val="20"/>
          <w:szCs w:val="20"/>
          <w:lang w:val="en-GB" w:eastAsia="en-GB"/>
        </w:rPr>
        <mc:AlternateContent>
          <mc:Choice Requires="wps">
            <w:drawing>
              <wp:anchor distT="0" distB="0" distL="114300" distR="114300" simplePos="0" relativeHeight="252500992" behindDoc="0" locked="0" layoutInCell="1" allowOverlap="1" wp14:anchorId="517D37FE" wp14:editId="3FCB8E16">
                <wp:simplePos x="0" y="0"/>
                <wp:positionH relativeFrom="column">
                  <wp:posOffset>1664499</wp:posOffset>
                </wp:positionH>
                <wp:positionV relativeFrom="paragraph">
                  <wp:posOffset>268953</wp:posOffset>
                </wp:positionV>
                <wp:extent cx="1312606" cy="634181"/>
                <wp:effectExtent l="38100" t="19050" r="20955" b="52070"/>
                <wp:wrapNone/>
                <wp:docPr id="606" name="Egyenes összekötő nyíllal 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312606" cy="634181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1263FC9" id="Egyenes összekötő nyíllal 606" o:spid="_x0000_s1026" type="#_x0000_t32" style="position:absolute;margin-left:131.05pt;margin-top:21.2pt;width:103.35pt;height:49.95pt;flip:x;z-index:252500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" strokecolor="red" strokeweight="2.25pt">
                <v:stroke endarrow="open" joinstyle="miter"/>
              </v:shape>
            </w:pict>
          </mc:Fallback>
        </mc:AlternateContent>
      </w:r>
      <w:r w:rsidR="004E5585" w:rsidRPr="002462DE">
        <w:rPr>
          <w:noProof/>
          <w:sz w:val="20"/>
          <w:szCs w:val="20"/>
          <w:lang w:val="en-GB" w:eastAsia="en-GB"/>
        </w:rPr>
        <mc:AlternateContent>
          <mc:Choice Requires="wps">
            <w:drawing>
              <wp:anchor distT="0" distB="0" distL="114300" distR="114300" simplePos="0" relativeHeight="252499968" behindDoc="0" locked="0" layoutInCell="1" allowOverlap="1" wp14:anchorId="3D180270" wp14:editId="7F16BBD4">
                <wp:simplePos x="0" y="0"/>
                <wp:positionH relativeFrom="column">
                  <wp:posOffset>2977105</wp:posOffset>
                </wp:positionH>
                <wp:positionV relativeFrom="paragraph">
                  <wp:posOffset>40353</wp:posOffset>
                </wp:positionV>
                <wp:extent cx="3200400" cy="501445"/>
                <wp:effectExtent l="0" t="0" r="19050" b="13335"/>
                <wp:wrapNone/>
                <wp:docPr id="599" name="Szövegdoboz 5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00400" cy="50144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19173FB" w14:textId="2FC2A06E" w:rsidR="007216E3" w:rsidRDefault="007216E3">
                            <w:r>
                              <w:t>A végállás ellenőrzés állítható elemmel legyen kiépítve.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180270" id="Szövegdoboz 599" o:spid="_x0000_s1131" type="#_x0000_t202" style="position:absolute;margin-left:234.4pt;margin-top:3.2pt;width:252pt;height:39.5pt;z-index:2524999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" fillcolor="white [3201]" strokeweight=".5pt">
                <v:textbox>
                  <w:txbxContent>
                    <w:p w14:paraId="119173FB" w14:textId="2FC2A06E" w:rsidR="007216E3" w:rsidRDefault="007216E3">
                      <w:r>
                        <w:t>A végállás ellenőrzés állítható elemmel legyen kiépítve.</w:t>
                      </w:r>
                    </w:p>
                  </w:txbxContent>
                </v:textbox>
              </v:shape>
            </w:pict>
          </mc:Fallback>
        </mc:AlternateContent>
      </w:r>
      <w:r w:rsidR="004E5585" w:rsidRPr="002462DE">
        <w:rPr>
          <w:noProof/>
          <w:sz w:val="20"/>
          <w:szCs w:val="20"/>
          <w:lang w:val="en-GB" w:eastAsia="en-GB"/>
        </w:rPr>
        <w:drawing>
          <wp:inline distT="0" distB="0" distL="0" distR="0" wp14:anchorId="41D346CF" wp14:editId="2630AC0D">
            <wp:extent cx="2589450" cy="2035277"/>
            <wp:effectExtent l="0" t="0" r="1905" b="3175"/>
            <wp:docPr id="580" name="Kép 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595620" cy="2040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601" w:name="_Toc504480134"/>
    <w:bookmarkStart w:id="602" w:name="_Toc508612839"/>
    <w:p w14:paraId="6C72DE8B" w14:textId="1F9BF891" w:rsidR="00D73265" w:rsidRPr="00CC5B04" w:rsidRDefault="007216E3" w:rsidP="007441AA">
      <w:pPr>
        <w:pStyle w:val="Cmsor1"/>
        <w:numPr>
          <w:ilvl w:val="0"/>
          <w:numId w:val="19"/>
        </w:numPr>
        <w:rPr>
          <w:rFonts w:ascii="Tahoma" w:eastAsia="Calibri" w:hAnsi="Tahoma" w:cs="Tahoma"/>
          <w:b/>
          <w:sz w:val="40"/>
          <w:szCs w:val="40"/>
          <w:lang w:eastAsia="hu-HU"/>
        </w:rPr>
      </w:pPr>
      <w:sdt>
        <w:sdtPr>
          <w:rPr>
            <w:b/>
            <w:sz w:val="40"/>
            <w:szCs w:val="40"/>
          </w:rPr>
          <w:id w:val="1608767570"/>
          <w14:checkbox>
            <w14:checked w14:val="1"/>
            <w14:checkedState w14:val="2612" w14:font="MS Gothic"/>
            <w14:uncheckedState w14:val="2610" w14:font="MS Gothic"/>
          </w14:checkbox>
        </w:sdtPr>
        <w:sdtContent>
          <w:r w:rsidR="00543137">
            <w:rPr>
              <w:rFonts w:ascii="MS Gothic" w:eastAsia="MS Gothic" w:hAnsi="MS Gothic" w:hint="eastAsia"/>
              <w:b/>
              <w:sz w:val="40"/>
              <w:szCs w:val="40"/>
            </w:rPr>
            <w:t>☒</w:t>
          </w:r>
        </w:sdtContent>
      </w:sdt>
      <w:r w:rsidR="00FC7B11" w:rsidRPr="00CC5B04">
        <w:rPr>
          <w:b/>
          <w:sz w:val="40"/>
          <w:szCs w:val="40"/>
        </w:rPr>
        <w:t xml:space="preserve"> </w:t>
      </w:r>
      <w:r w:rsidR="00502C3C" w:rsidRPr="00CC5B04">
        <w:rPr>
          <w:rFonts w:ascii="Tahoma" w:eastAsia="Calibri" w:hAnsi="Tahoma" w:cs="Tahoma"/>
          <w:b/>
          <w:sz w:val="40"/>
          <w:szCs w:val="40"/>
          <w:lang w:eastAsia="hu-HU"/>
        </w:rPr>
        <w:t>Emelőszem</w:t>
      </w:r>
      <w:bookmarkEnd w:id="601"/>
      <w:bookmarkEnd w:id="602"/>
    </w:p>
    <w:p w14:paraId="09878DF6" w14:textId="36DEFB0A" w:rsidR="009C18DA" w:rsidRPr="002462DE" w:rsidRDefault="00502C3C">
      <w:pPr>
        <w:rPr>
          <w:sz w:val="20"/>
          <w:szCs w:val="20"/>
        </w:rPr>
      </w:pPr>
      <w:r w:rsidRPr="002462DE">
        <w:rPr>
          <w:sz w:val="20"/>
          <w:szCs w:val="20"/>
        </w:rPr>
        <w:t>Az emelőszemet</w:t>
      </w:r>
      <w:r w:rsidR="00713C93" w:rsidRPr="002462DE">
        <w:rPr>
          <w:sz w:val="20"/>
          <w:szCs w:val="20"/>
        </w:rPr>
        <w:t xml:space="preserve"> a szerszám tö</w:t>
      </w:r>
      <w:r w:rsidR="008D0B2E">
        <w:rPr>
          <w:sz w:val="20"/>
          <w:szCs w:val="20"/>
        </w:rPr>
        <w:t>megközéppontján kell elhelyezni!</w:t>
      </w:r>
      <w:r w:rsidR="00713C93" w:rsidRPr="002462DE">
        <w:rPr>
          <w:sz w:val="20"/>
          <w:szCs w:val="20"/>
        </w:rPr>
        <w:t xml:space="preserve"> Maximális teherbírás, méretek és beépítés módja lásd a gyártó ajánlásával.</w:t>
      </w:r>
    </w:p>
    <w:p w14:paraId="5CF80F4A" w14:textId="380DCFD2" w:rsidR="00713C93" w:rsidRPr="002462DE" w:rsidRDefault="00713C93">
      <w:pPr>
        <w:rPr>
          <w:sz w:val="20"/>
          <w:szCs w:val="20"/>
        </w:rPr>
      </w:pPr>
      <w:r w:rsidRPr="002462DE">
        <w:rPr>
          <w:sz w:val="20"/>
          <w:szCs w:val="20"/>
        </w:rPr>
        <w:t>Kis szerszá</w:t>
      </w:r>
      <w:r w:rsidR="00502C3C" w:rsidRPr="002462DE">
        <w:rPr>
          <w:sz w:val="20"/>
          <w:szCs w:val="20"/>
        </w:rPr>
        <w:t>m esetén használjon összekötő hi</w:t>
      </w:r>
      <w:r w:rsidRPr="002462DE">
        <w:rPr>
          <w:sz w:val="20"/>
          <w:szCs w:val="20"/>
        </w:rPr>
        <w:t>dat. Nagy szerszám esetében 4 szemes megfogást kell alkalmazni.</w:t>
      </w:r>
    </w:p>
    <w:tbl>
      <w:tblPr>
        <w:tblStyle w:val="Rcsostblzat"/>
        <w:tblW w:w="5670" w:type="dxa"/>
        <w:jc w:val="center"/>
        <w:tblLook w:val="04A0" w:firstRow="1" w:lastRow="0" w:firstColumn="1" w:lastColumn="0" w:noHBand="0" w:noVBand="1"/>
      </w:tblPr>
      <w:tblGrid>
        <w:gridCol w:w="1852"/>
        <w:gridCol w:w="1909"/>
        <w:gridCol w:w="1909"/>
      </w:tblGrid>
      <w:tr w:rsidR="00BD3288" w:rsidRPr="0054465D" w14:paraId="7C1272CF" w14:textId="77777777" w:rsidTr="00BD3288">
        <w:trPr>
          <w:jc w:val="center"/>
        </w:trPr>
        <w:tc>
          <w:tcPr>
            <w:tcW w:w="1852" w:type="dxa"/>
            <w:shd w:val="clear" w:color="auto" w:fill="9CD4D2"/>
            <w:vAlign w:val="center"/>
          </w:tcPr>
          <w:p w14:paraId="50B58360" w14:textId="305DCFEA" w:rsidR="00BD3288" w:rsidRPr="0054465D" w:rsidRDefault="00BD3288" w:rsidP="00BD3288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1909" w:type="dxa"/>
            <w:shd w:val="clear" w:color="auto" w:fill="9CD4D2"/>
            <w:vAlign w:val="center"/>
          </w:tcPr>
          <w:p w14:paraId="5E7DDE81" w14:textId="77777777" w:rsidR="00BD3288" w:rsidRPr="0054465D" w:rsidRDefault="00BD3288" w:rsidP="00BD3288">
            <w:pPr>
              <w:jc w:val="center"/>
              <w:rPr>
                <w:sz w:val="24"/>
                <w:szCs w:val="24"/>
              </w:rPr>
            </w:pPr>
            <w:r w:rsidRPr="0054465D">
              <w:rPr>
                <w:sz w:val="24"/>
                <w:szCs w:val="24"/>
              </w:rPr>
              <w:t>Type 1</w:t>
            </w:r>
          </w:p>
        </w:tc>
        <w:tc>
          <w:tcPr>
            <w:tcW w:w="1909" w:type="dxa"/>
            <w:shd w:val="clear" w:color="auto" w:fill="9CD4D2"/>
            <w:vAlign w:val="center"/>
          </w:tcPr>
          <w:p w14:paraId="1DCDD288" w14:textId="77777777" w:rsidR="00BD3288" w:rsidRPr="0054465D" w:rsidRDefault="00BD3288" w:rsidP="00BD3288">
            <w:pPr>
              <w:jc w:val="center"/>
              <w:rPr>
                <w:sz w:val="24"/>
                <w:szCs w:val="24"/>
              </w:rPr>
            </w:pPr>
            <w:r w:rsidRPr="0054465D">
              <w:rPr>
                <w:sz w:val="24"/>
                <w:szCs w:val="24"/>
              </w:rPr>
              <w:t>Type 2</w:t>
            </w:r>
          </w:p>
        </w:tc>
      </w:tr>
      <w:tr w:rsidR="00BD3288" w:rsidRPr="0054465D" w14:paraId="2FE35B3B" w14:textId="77777777" w:rsidTr="00BD3288">
        <w:trPr>
          <w:jc w:val="center"/>
        </w:trPr>
        <w:tc>
          <w:tcPr>
            <w:tcW w:w="1852" w:type="dxa"/>
            <w:vAlign w:val="center"/>
          </w:tcPr>
          <w:p w14:paraId="6ACB735F" w14:textId="08BF361F" w:rsidR="00BD3288" w:rsidRPr="0054465D" w:rsidRDefault="00713C93" w:rsidP="00BD3288">
            <w:pPr>
              <w:jc w:val="center"/>
              <w:rPr>
                <w:sz w:val="24"/>
                <w:szCs w:val="24"/>
              </w:rPr>
            </w:pPr>
            <w:r w:rsidRPr="0054465D">
              <w:rPr>
                <w:sz w:val="24"/>
                <w:szCs w:val="24"/>
              </w:rPr>
              <w:t>Használat</w:t>
            </w:r>
          </w:p>
        </w:tc>
        <w:sdt>
          <w:sdtPr>
            <w:rPr>
              <w:b/>
              <w:sz w:val="24"/>
              <w:szCs w:val="24"/>
            </w:rPr>
            <w:id w:val="-1670942943"/>
            <w14:checkbox>
              <w14:checked w14:val="0"/>
              <w14:checkedState w14:val="2612" w14:font="MS Gothic"/>
              <w14:uncheckedState w14:val="2610" w14:font="MS Gothic"/>
            </w14:checkbox>
          </w:sdtPr>
          <w:sdtContent>
            <w:tc>
              <w:tcPr>
                <w:tcW w:w="1909" w:type="dxa"/>
                <w:vAlign w:val="center"/>
              </w:tcPr>
              <w:p w14:paraId="1A15ED3D" w14:textId="7A79F79E" w:rsidR="00BD3288" w:rsidRPr="0054465D" w:rsidRDefault="00DE2EED" w:rsidP="00BD3288">
                <w:pPr>
                  <w:jc w:val="center"/>
                  <w:rPr>
                    <w:b/>
                    <w:sz w:val="24"/>
                    <w:szCs w:val="24"/>
                  </w:rPr>
                </w:pPr>
                <w:r>
                  <w:rPr>
                    <w:rFonts w:ascii="MS Gothic" w:eastAsia="MS Gothic" w:hAnsi="MS Gothic" w:hint="eastAsia"/>
                    <w:b/>
                    <w:sz w:val="24"/>
                    <w:szCs w:val="24"/>
                  </w:rPr>
                  <w:t>☐</w:t>
                </w:r>
              </w:p>
            </w:tc>
          </w:sdtContent>
        </w:sdt>
        <w:sdt>
          <w:sdtPr>
            <w:rPr>
              <w:b/>
              <w:sz w:val="24"/>
              <w:szCs w:val="24"/>
            </w:rPr>
            <w:id w:val="-341239694"/>
            <w14:checkbox>
              <w14:checked w14:val="0"/>
              <w14:checkedState w14:val="2612" w14:font="MS Gothic"/>
              <w14:uncheckedState w14:val="2610" w14:font="MS Gothic"/>
            </w14:checkbox>
          </w:sdtPr>
          <w:sdtContent>
            <w:tc>
              <w:tcPr>
                <w:tcW w:w="1909" w:type="dxa"/>
                <w:vAlign w:val="center"/>
              </w:tcPr>
              <w:p w14:paraId="563AFC06" w14:textId="6808E4E2" w:rsidR="00BD3288" w:rsidRPr="0054465D" w:rsidRDefault="00DE2EED" w:rsidP="00BD3288">
                <w:pPr>
                  <w:jc w:val="center"/>
                  <w:rPr>
                    <w:b/>
                    <w:sz w:val="24"/>
                    <w:szCs w:val="24"/>
                  </w:rPr>
                </w:pPr>
                <w:r>
                  <w:rPr>
                    <w:rFonts w:ascii="MS Gothic" w:eastAsia="MS Gothic" w:hAnsi="MS Gothic" w:hint="eastAsia"/>
                    <w:b/>
                    <w:sz w:val="24"/>
                    <w:szCs w:val="24"/>
                  </w:rPr>
                  <w:t>☐</w:t>
                </w:r>
              </w:p>
            </w:tc>
          </w:sdtContent>
        </w:sdt>
      </w:tr>
    </w:tbl>
    <w:p w14:paraId="06255CD5" w14:textId="77777777" w:rsidR="008378BF" w:rsidRPr="0054465D" w:rsidRDefault="008378BF">
      <w:pPr>
        <w:rPr>
          <w:sz w:val="24"/>
          <w:szCs w:val="24"/>
        </w:rPr>
      </w:pPr>
    </w:p>
    <w:p w14:paraId="7B575F85" w14:textId="06BD005C" w:rsidR="007A2F2F" w:rsidRPr="00CC5B04" w:rsidRDefault="007216E3">
      <w:pPr>
        <w:rPr>
          <w:b/>
          <w:sz w:val="40"/>
          <w:szCs w:val="40"/>
        </w:rPr>
      </w:pPr>
      <w:sdt>
        <w:sdtPr>
          <w:rPr>
            <w:b/>
            <w:sz w:val="40"/>
            <w:szCs w:val="40"/>
          </w:rPr>
          <w:id w:val="1603614452"/>
          <w14:checkbox>
            <w14:checked w14:val="1"/>
            <w14:checkedState w14:val="2612" w14:font="MS Gothic"/>
            <w14:uncheckedState w14:val="2610" w14:font="MS Gothic"/>
          </w14:checkbox>
        </w:sdtPr>
        <w:sdtContent>
          <w:r w:rsidR="008D0B2E">
            <w:rPr>
              <w:rFonts w:ascii="MS Gothic" w:eastAsia="MS Gothic" w:hAnsi="MS Gothic" w:hint="eastAsia"/>
              <w:b/>
              <w:sz w:val="40"/>
              <w:szCs w:val="40"/>
            </w:rPr>
            <w:t>☒</w:t>
          </w:r>
        </w:sdtContent>
      </w:sdt>
    </w:p>
    <w:p w14:paraId="62671CD6" w14:textId="0719B0DD" w:rsidR="008378BF" w:rsidRPr="002462DE" w:rsidRDefault="008378BF" w:rsidP="008378BF">
      <w:pPr>
        <w:jc w:val="center"/>
        <w:rPr>
          <w:sz w:val="20"/>
          <w:szCs w:val="20"/>
        </w:rPr>
      </w:pPr>
      <w:r w:rsidRPr="002462DE">
        <w:rPr>
          <w:noProof/>
          <w:sz w:val="20"/>
          <w:szCs w:val="20"/>
          <w:lang w:val="en-GB" w:eastAsia="en-GB"/>
        </w:rPr>
        <w:lastRenderedPageBreak/>
        <w:drawing>
          <wp:inline distT="0" distB="0" distL="0" distR="0" wp14:anchorId="7FA2C175" wp14:editId="34454843">
            <wp:extent cx="5384760" cy="2181727"/>
            <wp:effectExtent l="0" t="0" r="6985" b="9525"/>
            <wp:docPr id="5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384760" cy="2181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77954" w14:textId="53400297" w:rsidR="007A2F2F" w:rsidRPr="00CC5B04" w:rsidRDefault="007216E3" w:rsidP="007A2F2F">
      <w:pPr>
        <w:rPr>
          <w:b/>
          <w:sz w:val="40"/>
          <w:szCs w:val="40"/>
        </w:rPr>
      </w:pPr>
      <w:sdt>
        <w:sdtPr>
          <w:rPr>
            <w:b/>
            <w:sz w:val="40"/>
            <w:szCs w:val="40"/>
          </w:rPr>
          <w:id w:val="-1925947795"/>
          <w14:checkbox>
            <w14:checked w14:val="0"/>
            <w14:checkedState w14:val="2612" w14:font="MS Gothic"/>
            <w14:uncheckedState w14:val="2610" w14:font="MS Gothic"/>
          </w14:checkbox>
        </w:sdtPr>
        <w:sdtContent>
          <w:r w:rsidR="00CC5B04">
            <w:rPr>
              <w:rFonts w:ascii="MS Gothic" w:eastAsia="MS Gothic" w:hAnsi="MS Gothic" w:hint="eastAsia"/>
              <w:b/>
              <w:sz w:val="40"/>
              <w:szCs w:val="40"/>
            </w:rPr>
            <w:t>☐</w:t>
          </w:r>
        </w:sdtContent>
      </w:sdt>
    </w:p>
    <w:p w14:paraId="07259C85" w14:textId="77777777" w:rsidR="0054465D" w:rsidRDefault="007A2F2F" w:rsidP="0054465D">
      <w:pPr>
        <w:jc w:val="center"/>
        <w:rPr>
          <w:sz w:val="20"/>
          <w:szCs w:val="20"/>
        </w:rPr>
      </w:pPr>
      <w:r w:rsidRPr="002462DE">
        <w:rPr>
          <w:noProof/>
          <w:sz w:val="20"/>
          <w:szCs w:val="20"/>
          <w:lang w:val="en-GB" w:eastAsia="en-GB"/>
        </w:rPr>
        <w:drawing>
          <wp:inline distT="0" distB="0" distL="0" distR="0" wp14:anchorId="17EF7530" wp14:editId="60F20E80">
            <wp:extent cx="5093369" cy="2770325"/>
            <wp:effectExtent l="0" t="0" r="0" b="0"/>
            <wp:docPr id="941" name="Kép 9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093578" cy="2770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D5747" w14:textId="77777777" w:rsidR="0054465D" w:rsidRDefault="0054465D" w:rsidP="0054465D">
      <w:pPr>
        <w:jc w:val="center"/>
        <w:rPr>
          <w:sz w:val="20"/>
          <w:szCs w:val="20"/>
        </w:rPr>
      </w:pPr>
    </w:p>
    <w:p w14:paraId="051D24DB" w14:textId="77777777" w:rsidR="0054465D" w:rsidRDefault="0054465D" w:rsidP="0054465D">
      <w:pPr>
        <w:jc w:val="center"/>
        <w:rPr>
          <w:sz w:val="20"/>
          <w:szCs w:val="20"/>
        </w:rPr>
      </w:pPr>
    </w:p>
    <w:p w14:paraId="4662FE2F" w14:textId="5765E7A3" w:rsidR="0054465D" w:rsidRDefault="0054465D" w:rsidP="0054465D">
      <w:pPr>
        <w:jc w:val="center"/>
        <w:rPr>
          <w:sz w:val="20"/>
          <w:szCs w:val="20"/>
        </w:rPr>
      </w:pPr>
      <w:r>
        <w:rPr>
          <w:noProof/>
          <w:sz w:val="20"/>
          <w:szCs w:val="20"/>
          <w:lang w:val="en-GB" w:eastAsia="en-GB"/>
        </w:rPr>
        <mc:AlternateContent>
          <mc:Choice Requires="wps">
            <w:drawing>
              <wp:anchor distT="0" distB="0" distL="114300" distR="114300" simplePos="0" relativeHeight="252616704" behindDoc="0" locked="0" layoutInCell="1" allowOverlap="1" wp14:anchorId="1102E9E1" wp14:editId="7B7430B4">
                <wp:simplePos x="0" y="0"/>
                <wp:positionH relativeFrom="column">
                  <wp:posOffset>1075055</wp:posOffset>
                </wp:positionH>
                <wp:positionV relativeFrom="paragraph">
                  <wp:posOffset>261620</wp:posOffset>
                </wp:positionV>
                <wp:extent cx="1016635" cy="372745"/>
                <wp:effectExtent l="0" t="0" r="12065" b="27305"/>
                <wp:wrapNone/>
                <wp:docPr id="1015" name="Szövegdoboz 1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16635" cy="37274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5B4D014" w14:textId="1D540AAE" w:rsidR="007216E3" w:rsidRPr="0054465D" w:rsidRDefault="007216E3">
                            <w:pPr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 w:rsidRPr="0054465D">
                              <w:rPr>
                                <w:b/>
                                <w:sz w:val="40"/>
                                <w:szCs w:val="40"/>
                              </w:rPr>
                              <w:t>TYPE 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02E9E1" id="Szövegdoboz 1015" o:spid="_x0000_s1132" type="#_x0000_t202" style="position:absolute;left:0;text-align:left;margin-left:84.65pt;margin-top:20.6pt;width:80.05pt;height:29.35pt;z-index:25261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" fillcolor="white [3201]" strokeweight=".5pt">
                <v:textbox>
                  <w:txbxContent>
                    <w:p w14:paraId="35B4D014" w14:textId="1D540AAE" w:rsidR="007216E3" w:rsidRPr="0054465D" w:rsidRDefault="007216E3">
                      <w:pPr>
                        <w:rPr>
                          <w:b/>
                          <w:sz w:val="40"/>
                          <w:szCs w:val="40"/>
                        </w:rPr>
                      </w:pPr>
                      <w:r w:rsidRPr="0054465D">
                        <w:rPr>
                          <w:b/>
                          <w:sz w:val="40"/>
                          <w:szCs w:val="40"/>
                        </w:rPr>
                        <w:t>TYPE 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0"/>
          <w:szCs w:val="20"/>
          <w:lang w:val="en-GB" w:eastAsia="en-GB"/>
        </w:rPr>
        <mc:AlternateContent>
          <mc:Choice Requires="wps">
            <w:drawing>
              <wp:anchor distT="0" distB="0" distL="114300" distR="114300" simplePos="0" relativeHeight="252618752" behindDoc="0" locked="0" layoutInCell="1" allowOverlap="1" wp14:anchorId="6EEE786C" wp14:editId="394666A1">
                <wp:simplePos x="0" y="0"/>
                <wp:positionH relativeFrom="column">
                  <wp:posOffset>4556125</wp:posOffset>
                </wp:positionH>
                <wp:positionV relativeFrom="paragraph">
                  <wp:posOffset>209550</wp:posOffset>
                </wp:positionV>
                <wp:extent cx="1016635" cy="372745"/>
                <wp:effectExtent l="0" t="0" r="12065" b="27305"/>
                <wp:wrapNone/>
                <wp:docPr id="1016" name="Szövegdoboz 1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16635" cy="37274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DAA9DD2" w14:textId="77777777" w:rsidR="007216E3" w:rsidRPr="0054465D" w:rsidRDefault="007216E3" w:rsidP="0054465D">
                            <w:pPr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 w:rsidRPr="0054465D">
                              <w:rPr>
                                <w:b/>
                                <w:sz w:val="40"/>
                                <w:szCs w:val="40"/>
                              </w:rPr>
                              <w:t>TYPE 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EE786C" id="Szövegdoboz 1016" o:spid="_x0000_s1133" type="#_x0000_t202" style="position:absolute;left:0;text-align:left;margin-left:358.75pt;margin-top:16.5pt;width:80.05pt;height:29.35pt;z-index:25261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" fillcolor="white [3201]" strokeweight=".5pt">
                <v:textbox>
                  <w:txbxContent>
                    <w:p w14:paraId="1DAA9DD2" w14:textId="77777777" w:rsidR="007216E3" w:rsidRPr="0054465D" w:rsidRDefault="007216E3" w:rsidP="0054465D">
                      <w:pPr>
                        <w:rPr>
                          <w:b/>
                          <w:sz w:val="40"/>
                          <w:szCs w:val="40"/>
                        </w:rPr>
                      </w:pPr>
                      <w:r w:rsidRPr="0054465D">
                        <w:rPr>
                          <w:b/>
                          <w:sz w:val="40"/>
                          <w:szCs w:val="40"/>
                        </w:rPr>
                        <w:t>TYPE 1</w:t>
                      </w:r>
                    </w:p>
                  </w:txbxContent>
                </v:textbox>
              </v:shape>
            </w:pict>
          </mc:Fallback>
        </mc:AlternateContent>
      </w:r>
    </w:p>
    <w:p w14:paraId="5EBE3C98" w14:textId="6630C5B0" w:rsidR="0054465D" w:rsidRDefault="0054465D" w:rsidP="0054465D">
      <w:pPr>
        <w:jc w:val="center"/>
        <w:rPr>
          <w:sz w:val="20"/>
          <w:szCs w:val="20"/>
        </w:rPr>
      </w:pPr>
    </w:p>
    <w:p w14:paraId="7CB2FF35" w14:textId="4A1B9942" w:rsidR="00BD3288" w:rsidRPr="002462DE" w:rsidRDefault="0054465D" w:rsidP="0054465D">
      <w:pPr>
        <w:rPr>
          <w:sz w:val="20"/>
          <w:szCs w:val="20"/>
        </w:rPr>
      </w:pPr>
      <w:r>
        <w:rPr>
          <w:noProof/>
          <w:sz w:val="20"/>
          <w:szCs w:val="20"/>
          <w:lang w:val="en-GB" w:eastAsia="en-GB"/>
        </w:rPr>
        <w:lastRenderedPageBreak/>
        <mc:AlternateContent>
          <mc:Choice Requires="wps">
            <w:drawing>
              <wp:anchor distT="0" distB="0" distL="114300" distR="114300" simplePos="0" relativeHeight="252636160" behindDoc="0" locked="0" layoutInCell="1" allowOverlap="1" wp14:anchorId="60AA8E47" wp14:editId="5B55C96C">
                <wp:simplePos x="0" y="0"/>
                <wp:positionH relativeFrom="column">
                  <wp:posOffset>1076274</wp:posOffset>
                </wp:positionH>
                <wp:positionV relativeFrom="paragraph">
                  <wp:posOffset>771373</wp:posOffset>
                </wp:positionV>
                <wp:extent cx="292608" cy="321868"/>
                <wp:effectExtent l="0" t="0" r="69850" b="59690"/>
                <wp:wrapNone/>
                <wp:docPr id="901" name="Egyenes összekötő nyíllal 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92608" cy="321868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tx1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05375" id="Egyenes összekötő nyíllal 901" o:spid="_x0000_s1026" type="#_x0000_t32" style="position:absolute;margin-left:84.75pt;margin-top:60.75pt;width:23.05pt;height:25.35pt;z-index:25263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" strokecolor="black [3213]" strokeweight="1.5pt">
                <v:stroke endarrow="open" joinstyle="miter"/>
              </v:shape>
            </w:pict>
          </mc:Fallback>
        </mc:AlternateContent>
      </w:r>
      <w:r>
        <w:rPr>
          <w:noProof/>
          <w:sz w:val="20"/>
          <w:szCs w:val="20"/>
          <w:lang w:val="en-GB" w:eastAsia="en-GB"/>
        </w:rPr>
        <mc:AlternateContent>
          <mc:Choice Requires="wps">
            <w:drawing>
              <wp:anchor distT="0" distB="0" distL="114300" distR="114300" simplePos="0" relativeHeight="252630016" behindDoc="0" locked="0" layoutInCell="1" allowOverlap="1" wp14:anchorId="5C4ED879" wp14:editId="2892CFA3">
                <wp:simplePos x="0" y="0"/>
                <wp:positionH relativeFrom="column">
                  <wp:posOffset>864133</wp:posOffset>
                </wp:positionH>
                <wp:positionV relativeFrom="paragraph">
                  <wp:posOffset>383135</wp:posOffset>
                </wp:positionV>
                <wp:extent cx="585216" cy="322401"/>
                <wp:effectExtent l="0" t="0" r="62865" b="59055"/>
                <wp:wrapNone/>
                <wp:docPr id="222" name="Egyenes összekötő nyíllal 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85216" cy="322401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tx1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21292F" id="Egyenes összekötő nyíllal 222" o:spid="_x0000_s1026" type="#_x0000_t32" style="position:absolute;margin-left:68.05pt;margin-top:30.15pt;width:46.1pt;height:25.4pt;z-index:25263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" strokecolor="black [3213]" strokeweight="1.5pt">
                <v:stroke endarrow="open" joinstyle="miter"/>
              </v:shape>
            </w:pict>
          </mc:Fallback>
        </mc:AlternateContent>
      </w:r>
      <w:r>
        <w:rPr>
          <w:noProof/>
          <w:sz w:val="20"/>
          <w:szCs w:val="20"/>
          <w:lang w:val="en-GB" w:eastAsia="en-GB"/>
        </w:rPr>
        <mc:AlternateContent>
          <mc:Choice Requires="wps">
            <w:drawing>
              <wp:anchor distT="0" distB="0" distL="114300" distR="114300" simplePos="0" relativeHeight="252620800" behindDoc="0" locked="0" layoutInCell="1" allowOverlap="1" wp14:anchorId="46CF2ABF" wp14:editId="19903F50">
                <wp:simplePos x="0" y="0"/>
                <wp:positionH relativeFrom="column">
                  <wp:posOffset>635</wp:posOffset>
                </wp:positionH>
                <wp:positionV relativeFrom="paragraph">
                  <wp:posOffset>258445</wp:posOffset>
                </wp:positionV>
                <wp:extent cx="862965" cy="255905"/>
                <wp:effectExtent l="0" t="0" r="13335" b="10795"/>
                <wp:wrapNone/>
                <wp:docPr id="1017" name="Szövegdoboz 10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62965" cy="25590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EB2C6BC" w14:textId="037F92AB" w:rsidR="007216E3" w:rsidRDefault="007216E3" w:rsidP="0054465D">
                            <w:r>
                              <w:t>Emelőszem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6CF2ABF" id="Szövegdoboz 1017" o:spid="_x0000_s1134" type="#_x0000_t202" style="position:absolute;margin-left:.05pt;margin-top:20.35pt;width:67.95pt;height:20.15pt;z-index:2526208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" fillcolor="white [3201]" strokeweight=".5pt">
                <v:textbox>
                  <w:txbxContent>
                    <w:p w14:paraId="7EB2C6BC" w14:textId="037F92AB" w:rsidR="007216E3" w:rsidRDefault="007216E3" w:rsidP="0054465D">
                      <w:r>
                        <w:t>Emelőszem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0"/>
          <w:szCs w:val="20"/>
          <w:lang w:val="en-GB" w:eastAsia="en-GB"/>
        </w:rPr>
        <mc:AlternateContent>
          <mc:Choice Requires="wps">
            <w:drawing>
              <wp:anchor distT="0" distB="0" distL="114300" distR="114300" simplePos="0" relativeHeight="252615680" behindDoc="0" locked="0" layoutInCell="1" allowOverlap="1" wp14:anchorId="22A2D207" wp14:editId="58A45363">
                <wp:simplePos x="0" y="0"/>
                <wp:positionH relativeFrom="column">
                  <wp:posOffset>0</wp:posOffset>
                </wp:positionH>
                <wp:positionV relativeFrom="paragraph">
                  <wp:posOffset>638810</wp:posOffset>
                </wp:positionV>
                <wp:extent cx="1075055" cy="255905"/>
                <wp:effectExtent l="0" t="0" r="10795" b="10795"/>
                <wp:wrapNone/>
                <wp:docPr id="1014" name="Szövegdoboz 10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75055" cy="25590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E3F3590" w14:textId="77301727" w:rsidR="007216E3" w:rsidRDefault="007216E3">
                            <w:r>
                              <w:t>Összekötő híd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2A2D207" id="Szövegdoboz 1014" o:spid="_x0000_s1135" type="#_x0000_t202" style="position:absolute;margin-left:0;margin-top:50.3pt;width:84.65pt;height:20.15pt;z-index:2526156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" fillcolor="white [3201]" strokeweight=".5pt">
                <v:textbox>
                  <w:txbxContent>
                    <w:p w14:paraId="0E3F3590" w14:textId="77301727" w:rsidR="007216E3" w:rsidRDefault="007216E3">
                      <w:r>
                        <w:t>Összekötő híd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0"/>
          <w:szCs w:val="20"/>
          <w:lang w:val="en-GB" w:eastAsia="en-GB"/>
        </w:rPr>
        <mc:AlternateContent>
          <mc:Choice Requires="wps">
            <w:drawing>
              <wp:anchor distT="0" distB="0" distL="114300" distR="114300" simplePos="0" relativeHeight="252634112" behindDoc="0" locked="0" layoutInCell="1" allowOverlap="1" wp14:anchorId="576FD717" wp14:editId="1F622ED4">
                <wp:simplePos x="0" y="0"/>
                <wp:positionH relativeFrom="column">
                  <wp:posOffset>4068191</wp:posOffset>
                </wp:positionH>
                <wp:positionV relativeFrom="paragraph">
                  <wp:posOffset>434873</wp:posOffset>
                </wp:positionV>
                <wp:extent cx="1068019" cy="146304"/>
                <wp:effectExtent l="0" t="0" r="75565" b="101600"/>
                <wp:wrapNone/>
                <wp:docPr id="835" name="Egyenes összekötő nyíllal 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68019" cy="146304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tx1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7DEA5D" id="Egyenes összekötő nyíllal 835" o:spid="_x0000_s1026" type="#_x0000_t32" style="position:absolute;margin-left:320.35pt;margin-top:34.25pt;width:84.1pt;height:11.5pt;z-index:25263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" strokecolor="black [3213]" strokeweight="1.5pt">
                <v:stroke endarrow="open" joinstyle="miter"/>
              </v:shape>
            </w:pict>
          </mc:Fallback>
        </mc:AlternateContent>
      </w:r>
      <w:r>
        <w:rPr>
          <w:noProof/>
          <w:sz w:val="20"/>
          <w:szCs w:val="20"/>
          <w:lang w:val="en-GB" w:eastAsia="en-GB"/>
        </w:rPr>
        <mc:AlternateContent>
          <mc:Choice Requires="wps">
            <w:drawing>
              <wp:anchor distT="0" distB="0" distL="114300" distR="114300" simplePos="0" relativeHeight="252632064" behindDoc="0" locked="0" layoutInCell="1" allowOverlap="1" wp14:anchorId="20CEAB46" wp14:editId="0D26301C">
                <wp:simplePos x="0" y="0"/>
                <wp:positionH relativeFrom="column">
                  <wp:posOffset>4067810</wp:posOffset>
                </wp:positionH>
                <wp:positionV relativeFrom="paragraph">
                  <wp:posOffset>434340</wp:posOffset>
                </wp:positionV>
                <wp:extent cx="680085" cy="336550"/>
                <wp:effectExtent l="0" t="0" r="81915" b="63500"/>
                <wp:wrapNone/>
                <wp:docPr id="746" name="Egyenes összekötő nyíllal 7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80085" cy="33655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tx1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730DA0" id="Egyenes összekötő nyíllal 746" o:spid="_x0000_s1026" type="#_x0000_t32" style="position:absolute;margin-left:320.3pt;margin-top:34.2pt;width:53.55pt;height:26.5pt;z-index:25263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" strokecolor="black [3213]" strokeweight="1.5pt">
                <v:stroke endarrow="open" joinstyle="miter"/>
              </v:shape>
            </w:pict>
          </mc:Fallback>
        </mc:AlternateContent>
      </w:r>
      <w:r>
        <w:rPr>
          <w:noProof/>
          <w:sz w:val="20"/>
          <w:szCs w:val="20"/>
          <w:lang w:val="en-GB" w:eastAsia="en-GB"/>
        </w:rPr>
        <mc:AlternateContent>
          <mc:Choice Requires="wps">
            <w:drawing>
              <wp:anchor distT="0" distB="0" distL="114300" distR="114300" simplePos="0" relativeHeight="252625920" behindDoc="0" locked="0" layoutInCell="1" allowOverlap="1" wp14:anchorId="53FA64DB" wp14:editId="1FD35F8E">
                <wp:simplePos x="0" y="0"/>
                <wp:positionH relativeFrom="column">
                  <wp:posOffset>5736057</wp:posOffset>
                </wp:positionH>
                <wp:positionV relativeFrom="paragraph">
                  <wp:posOffset>1854022</wp:posOffset>
                </wp:positionV>
                <wp:extent cx="402336" cy="687629"/>
                <wp:effectExtent l="38100" t="38100" r="36195" b="17780"/>
                <wp:wrapNone/>
                <wp:docPr id="1020" name="Egyenes összekötő nyíllal 10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02336" cy="687629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chemeClr val="tx1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340A163" id="Egyenes összekötő nyíllal 1020" o:spid="_x0000_s1026" type="#_x0000_t32" style="position:absolute;margin-left:451.65pt;margin-top:146pt;width:31.7pt;height:54.15pt;flip:x y;z-index:252625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" strokecolor="black [3213]" strokeweight="1.5pt">
                <v:stroke endarrow="open" joinstyle="miter"/>
              </v:shape>
            </w:pict>
          </mc:Fallback>
        </mc:AlternateContent>
      </w:r>
      <w:r>
        <w:rPr>
          <w:noProof/>
          <w:sz w:val="20"/>
          <w:szCs w:val="20"/>
          <w:lang w:val="en-GB" w:eastAsia="en-GB"/>
        </w:rPr>
        <mc:AlternateContent>
          <mc:Choice Requires="wps">
            <w:drawing>
              <wp:anchor distT="0" distB="0" distL="114300" distR="114300" simplePos="0" relativeHeight="252624896" behindDoc="0" locked="0" layoutInCell="1" allowOverlap="1" wp14:anchorId="34A17A33" wp14:editId="117B7916">
                <wp:simplePos x="0" y="0"/>
                <wp:positionH relativeFrom="column">
                  <wp:posOffset>5735803</wp:posOffset>
                </wp:positionH>
                <wp:positionV relativeFrom="paragraph">
                  <wp:posOffset>2541295</wp:posOffset>
                </wp:positionV>
                <wp:extent cx="782726" cy="255905"/>
                <wp:effectExtent l="0" t="0" r="17780" b="10795"/>
                <wp:wrapNone/>
                <wp:docPr id="1019" name="Szövegdoboz 10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82726" cy="25590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19CE513" w14:textId="0FC90355" w:rsidR="007216E3" w:rsidRDefault="007216E3" w:rsidP="0054465D">
                            <w:r>
                              <w:t>Záróelem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4A17A33" id="Szövegdoboz 1019" o:spid="_x0000_s1136" type="#_x0000_t202" style="position:absolute;margin-left:451.65pt;margin-top:200.1pt;width:61.65pt;height:20.15pt;z-index:2526248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" fillcolor="white [3201]" strokeweight=".5pt">
                <v:textbox>
                  <w:txbxContent>
                    <w:p w14:paraId="019CE513" w14:textId="0FC90355" w:rsidR="007216E3" w:rsidRDefault="007216E3" w:rsidP="0054465D">
                      <w:r>
                        <w:t>Záróelem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0"/>
          <w:szCs w:val="20"/>
          <w:lang w:val="en-GB" w:eastAsia="en-GB"/>
        </w:rPr>
        <mc:AlternateContent>
          <mc:Choice Requires="wps">
            <w:drawing>
              <wp:anchor distT="0" distB="0" distL="114300" distR="114300" simplePos="0" relativeHeight="252622848" behindDoc="0" locked="0" layoutInCell="1" allowOverlap="1" wp14:anchorId="6A497D72" wp14:editId="4819EB4F">
                <wp:simplePos x="0" y="0"/>
                <wp:positionH relativeFrom="column">
                  <wp:posOffset>3538118</wp:posOffset>
                </wp:positionH>
                <wp:positionV relativeFrom="paragraph">
                  <wp:posOffset>175996</wp:posOffset>
                </wp:positionV>
                <wp:extent cx="1075334" cy="256032"/>
                <wp:effectExtent l="0" t="0" r="10795" b="10795"/>
                <wp:wrapNone/>
                <wp:docPr id="1018" name="Szövegdoboz 10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75334" cy="25603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16D55C1" w14:textId="0F4EF645" w:rsidR="007216E3" w:rsidRDefault="007216E3" w:rsidP="0054465D">
                            <w:r>
                              <w:t>Emelő szem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A497D72" id="Szövegdoboz 1018" o:spid="_x0000_s1137" type="#_x0000_t202" style="position:absolute;margin-left:278.6pt;margin-top:13.85pt;width:84.65pt;height:20.15pt;z-index:2526228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" fillcolor="white [3201]" strokeweight=".5pt">
                <v:textbox>
                  <w:txbxContent>
                    <w:p w14:paraId="016D55C1" w14:textId="0F4EF645" w:rsidR="007216E3" w:rsidRDefault="007216E3" w:rsidP="0054465D">
                      <w:r>
                        <w:t>Emelő szem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0"/>
          <w:szCs w:val="20"/>
          <w:lang w:val="en-GB" w:eastAsia="en-GB"/>
        </w:rPr>
        <w:drawing>
          <wp:inline distT="0" distB="0" distL="0" distR="0" wp14:anchorId="4FC5F949" wp14:editId="2EDB71EE">
            <wp:extent cx="2933395" cy="2740600"/>
            <wp:effectExtent l="0" t="0" r="635" b="3175"/>
            <wp:docPr id="982" name="Kép 9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3395" cy="274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noProof/>
          <w:sz w:val="20"/>
          <w:szCs w:val="20"/>
          <w:lang w:val="en-GB" w:eastAsia="en-GB"/>
        </w:rPr>
        <w:drawing>
          <wp:inline distT="0" distB="0" distL="0" distR="0" wp14:anchorId="18D33BF4" wp14:editId="2CC12CD9">
            <wp:extent cx="2860040" cy="3072130"/>
            <wp:effectExtent l="0" t="0" r="0" b="0"/>
            <wp:docPr id="1013" name="Kép 10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0040" cy="3072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4D8CFE" w14:textId="33AE7248" w:rsidR="00CC5B04" w:rsidRPr="0054465D" w:rsidRDefault="00CC5B04" w:rsidP="0054465D">
      <w:pPr>
        <w:rPr>
          <w:lang w:eastAsia="hu-HU"/>
        </w:rPr>
      </w:pPr>
    </w:p>
    <w:p w14:paraId="0926B1E3" w14:textId="1FC06D7B" w:rsidR="00CC5B04" w:rsidRPr="0054465D" w:rsidRDefault="00CC5B04" w:rsidP="0054465D">
      <w:pPr>
        <w:rPr>
          <w:lang w:eastAsia="hu-HU"/>
        </w:rPr>
      </w:pPr>
    </w:p>
    <w:p w14:paraId="491C1498" w14:textId="77777777" w:rsidR="00643B9D" w:rsidRDefault="00643B9D" w:rsidP="00643B9D">
      <w:pPr>
        <w:rPr>
          <w:lang w:eastAsia="hu-HU"/>
        </w:rPr>
      </w:pPr>
    </w:p>
    <w:p w14:paraId="554EEFD9" w14:textId="77777777" w:rsidR="00643B9D" w:rsidRDefault="00643B9D" w:rsidP="00643B9D">
      <w:pPr>
        <w:rPr>
          <w:lang w:eastAsia="hu-HU"/>
        </w:rPr>
      </w:pPr>
    </w:p>
    <w:p w14:paraId="50542F7F" w14:textId="77777777" w:rsidR="00643B9D" w:rsidRDefault="00643B9D" w:rsidP="00643B9D">
      <w:pPr>
        <w:rPr>
          <w:lang w:eastAsia="hu-HU"/>
        </w:rPr>
      </w:pPr>
    </w:p>
    <w:p w14:paraId="48AF08E8" w14:textId="77777777" w:rsidR="00643B9D" w:rsidRDefault="00643B9D" w:rsidP="00643B9D">
      <w:pPr>
        <w:rPr>
          <w:lang w:eastAsia="hu-HU"/>
        </w:rPr>
      </w:pPr>
    </w:p>
    <w:p w14:paraId="7DF58A17" w14:textId="77777777" w:rsidR="00643B9D" w:rsidRDefault="00643B9D" w:rsidP="00643B9D">
      <w:pPr>
        <w:rPr>
          <w:lang w:eastAsia="hu-HU"/>
        </w:rPr>
      </w:pPr>
    </w:p>
    <w:p w14:paraId="4FBF7E14" w14:textId="77777777" w:rsidR="00643B9D" w:rsidRDefault="00643B9D" w:rsidP="00643B9D">
      <w:pPr>
        <w:rPr>
          <w:lang w:eastAsia="hu-HU"/>
        </w:rPr>
      </w:pPr>
    </w:p>
    <w:p w14:paraId="47B04775" w14:textId="77777777" w:rsidR="00643B9D" w:rsidRDefault="00643B9D" w:rsidP="00643B9D">
      <w:pPr>
        <w:rPr>
          <w:lang w:eastAsia="hu-HU"/>
        </w:rPr>
      </w:pPr>
    </w:p>
    <w:p w14:paraId="50B21C55" w14:textId="77777777" w:rsidR="00643B9D" w:rsidRDefault="00643B9D" w:rsidP="00643B9D">
      <w:pPr>
        <w:rPr>
          <w:lang w:eastAsia="hu-HU"/>
        </w:rPr>
      </w:pPr>
    </w:p>
    <w:p w14:paraId="5BF5D7FF" w14:textId="77777777" w:rsidR="00643B9D" w:rsidRDefault="00643B9D" w:rsidP="00643B9D">
      <w:pPr>
        <w:rPr>
          <w:lang w:eastAsia="hu-HU"/>
        </w:rPr>
      </w:pPr>
    </w:p>
    <w:p w14:paraId="016C39CB" w14:textId="77777777" w:rsidR="00643B9D" w:rsidRDefault="00643B9D" w:rsidP="00643B9D">
      <w:pPr>
        <w:rPr>
          <w:lang w:eastAsia="hu-HU"/>
        </w:rPr>
      </w:pPr>
    </w:p>
    <w:p w14:paraId="2FF1C04B" w14:textId="77777777" w:rsidR="00643B9D" w:rsidRDefault="00643B9D" w:rsidP="00643B9D">
      <w:pPr>
        <w:rPr>
          <w:lang w:eastAsia="hu-HU"/>
        </w:rPr>
      </w:pPr>
    </w:p>
    <w:p w14:paraId="686AC2C7" w14:textId="77777777" w:rsidR="00643B9D" w:rsidRDefault="00643B9D" w:rsidP="00643B9D">
      <w:pPr>
        <w:rPr>
          <w:lang w:eastAsia="hu-HU"/>
        </w:rPr>
      </w:pPr>
    </w:p>
    <w:p w14:paraId="62BF4736" w14:textId="77777777" w:rsidR="00643B9D" w:rsidRDefault="00643B9D" w:rsidP="00643B9D">
      <w:pPr>
        <w:rPr>
          <w:lang w:eastAsia="hu-HU"/>
        </w:rPr>
      </w:pPr>
    </w:p>
    <w:p w14:paraId="04A096E2" w14:textId="77777777" w:rsidR="00340507" w:rsidRPr="00643B9D" w:rsidRDefault="00340507" w:rsidP="00643B9D">
      <w:pPr>
        <w:rPr>
          <w:lang w:eastAsia="hu-HU"/>
        </w:rPr>
      </w:pPr>
    </w:p>
    <w:bookmarkStart w:id="603" w:name="_Toc504480135"/>
    <w:bookmarkStart w:id="604" w:name="_Toc508612840"/>
    <w:p w14:paraId="079EAD7C" w14:textId="6A969FFE" w:rsidR="001F740E" w:rsidRDefault="007216E3" w:rsidP="007441AA">
      <w:pPr>
        <w:pStyle w:val="Cmsor1"/>
        <w:numPr>
          <w:ilvl w:val="0"/>
          <w:numId w:val="19"/>
        </w:numPr>
        <w:rPr>
          <w:rFonts w:ascii="Tahoma" w:eastAsia="Calibri" w:hAnsi="Tahoma" w:cs="Tahoma"/>
          <w:b/>
          <w:sz w:val="40"/>
          <w:szCs w:val="40"/>
          <w:lang w:eastAsia="hu-HU"/>
        </w:rPr>
      </w:pPr>
      <w:sdt>
        <w:sdtPr>
          <w:rPr>
            <w:b/>
            <w:sz w:val="40"/>
            <w:szCs w:val="40"/>
          </w:rPr>
          <w:id w:val="-1385627118"/>
          <w14:checkbox>
            <w14:checked w14:val="1"/>
            <w14:checkedState w14:val="2612" w14:font="MS Gothic"/>
            <w14:uncheckedState w14:val="2610" w14:font="MS Gothic"/>
          </w14:checkbox>
        </w:sdtPr>
        <w:sdtContent>
          <w:r w:rsidR="00340507">
            <w:rPr>
              <w:rFonts w:ascii="MS Gothic" w:eastAsia="MS Gothic" w:hAnsi="MS Gothic" w:hint="eastAsia"/>
              <w:b/>
              <w:sz w:val="40"/>
              <w:szCs w:val="40"/>
            </w:rPr>
            <w:t>☒</w:t>
          </w:r>
        </w:sdtContent>
      </w:sdt>
      <w:r w:rsidR="00FC7B11" w:rsidRPr="00CC5B04">
        <w:rPr>
          <w:b/>
          <w:sz w:val="40"/>
          <w:szCs w:val="40"/>
        </w:rPr>
        <w:t xml:space="preserve"> </w:t>
      </w:r>
      <w:bookmarkEnd w:id="603"/>
      <w:r w:rsidR="00543137">
        <w:rPr>
          <w:rFonts w:ascii="Tahoma" w:eastAsia="Calibri" w:hAnsi="Tahoma" w:cs="Tahoma"/>
          <w:b/>
          <w:sz w:val="40"/>
          <w:szCs w:val="40"/>
          <w:lang w:eastAsia="hu-HU"/>
        </w:rPr>
        <w:t>Záró eszköz</w:t>
      </w:r>
      <w:bookmarkEnd w:id="604"/>
    </w:p>
    <w:p w14:paraId="273440BF" w14:textId="77777777" w:rsidR="003871A8" w:rsidRDefault="003871A8" w:rsidP="003871A8">
      <w:pPr>
        <w:rPr>
          <w:lang w:eastAsia="hu-HU"/>
        </w:rPr>
      </w:pPr>
    </w:p>
    <w:p w14:paraId="5ADCC384" w14:textId="4B4E700F" w:rsidR="00046B91" w:rsidRDefault="003871A8" w:rsidP="00046B91">
      <w:pPr>
        <w:pStyle w:val="Listaszerbekezds"/>
        <w:numPr>
          <w:ilvl w:val="0"/>
          <w:numId w:val="5"/>
        </w:numPr>
        <w:rPr>
          <w:sz w:val="20"/>
          <w:szCs w:val="20"/>
        </w:rPr>
      </w:pPr>
      <w:r w:rsidRPr="002462DE">
        <w:rPr>
          <w:sz w:val="20"/>
          <w:szCs w:val="20"/>
        </w:rPr>
        <w:lastRenderedPageBreak/>
        <w:t>A szállításhoz biztonsági eszközöket kell használni a következő gyártóktól: Strack / Hasco vagy  Meusburgert.</w:t>
      </w:r>
    </w:p>
    <w:p w14:paraId="1B2DBDE7" w14:textId="1BEF3F42" w:rsidR="00046B91" w:rsidRPr="00046B91" w:rsidRDefault="00046B91" w:rsidP="00046B91">
      <w:pPr>
        <w:pStyle w:val="Listaszerbekezds"/>
        <w:numPr>
          <w:ilvl w:val="0"/>
          <w:numId w:val="5"/>
        </w:numPr>
        <w:rPr>
          <w:sz w:val="20"/>
          <w:szCs w:val="20"/>
        </w:rPr>
      </w:pPr>
      <w:r>
        <w:rPr>
          <w:sz w:val="20"/>
          <w:szCs w:val="20"/>
        </w:rPr>
        <w:t>Az előírt gyártók termékeitől el lehet térni alternatíveszközökkel előzetes engedély esetén.</w:t>
      </w:r>
    </w:p>
    <w:p w14:paraId="19E0EAC9" w14:textId="77777777" w:rsidR="003871A8" w:rsidRPr="002462DE" w:rsidRDefault="003871A8" w:rsidP="003871A8">
      <w:pPr>
        <w:pStyle w:val="Listaszerbekezds"/>
        <w:numPr>
          <w:ilvl w:val="0"/>
          <w:numId w:val="5"/>
        </w:numPr>
        <w:rPr>
          <w:sz w:val="20"/>
          <w:szCs w:val="20"/>
        </w:rPr>
      </w:pPr>
      <w:r w:rsidRPr="002462DE">
        <w:rPr>
          <w:sz w:val="20"/>
          <w:szCs w:val="20"/>
        </w:rPr>
        <w:t>Ezeket a kezelőoldalon kell elhelyezni.</w:t>
      </w:r>
    </w:p>
    <w:p w14:paraId="649BD458" w14:textId="77777777" w:rsidR="003871A8" w:rsidRPr="002462DE" w:rsidRDefault="003871A8" w:rsidP="003871A8">
      <w:pPr>
        <w:pStyle w:val="Listaszerbekezds"/>
        <w:numPr>
          <w:ilvl w:val="0"/>
          <w:numId w:val="5"/>
        </w:numPr>
        <w:rPr>
          <w:sz w:val="20"/>
          <w:szCs w:val="20"/>
        </w:rPr>
      </w:pPr>
      <w:r w:rsidRPr="002462DE">
        <w:rPr>
          <w:sz w:val="20"/>
          <w:szCs w:val="20"/>
        </w:rPr>
        <w:t>A záró horgot rögzíteni kell egy hengerfej csavarral és két pillangós csavarral.</w:t>
      </w:r>
    </w:p>
    <w:p w14:paraId="492E1E11" w14:textId="77777777" w:rsidR="003871A8" w:rsidRPr="002462DE" w:rsidRDefault="003871A8" w:rsidP="003871A8">
      <w:pPr>
        <w:pStyle w:val="Listaszerbekezds"/>
        <w:numPr>
          <w:ilvl w:val="0"/>
          <w:numId w:val="5"/>
        </w:numPr>
        <w:rPr>
          <w:sz w:val="20"/>
          <w:szCs w:val="20"/>
        </w:rPr>
      </w:pPr>
      <w:r w:rsidRPr="002462DE">
        <w:rPr>
          <w:sz w:val="20"/>
          <w:szCs w:val="20"/>
        </w:rPr>
        <w:t>Abban az esetben, ha konstrukciós okok miatt szállítási biztonsági eszközt kell használni, akkor piros festéssel és szerszámszámmal címkézve kell ellátni!</w:t>
      </w:r>
    </w:p>
    <w:p w14:paraId="094453D0" w14:textId="77777777" w:rsidR="003871A8" w:rsidRPr="002462DE" w:rsidRDefault="003871A8" w:rsidP="003871A8">
      <w:pPr>
        <w:pStyle w:val="Listaszerbekezds"/>
        <w:numPr>
          <w:ilvl w:val="0"/>
          <w:numId w:val="5"/>
        </w:numPr>
        <w:rPr>
          <w:sz w:val="20"/>
          <w:szCs w:val="20"/>
        </w:rPr>
      </w:pPr>
      <w:r w:rsidRPr="002462DE">
        <w:rPr>
          <w:sz w:val="20"/>
          <w:szCs w:val="20"/>
        </w:rPr>
        <w:t>Ha a konstrukció vagy ár kívánja, eltérő, alternatív eszközöket lehet használni.</w:t>
      </w:r>
    </w:p>
    <w:p w14:paraId="0579CE53" w14:textId="77777777" w:rsidR="003871A8" w:rsidRPr="003871A8" w:rsidRDefault="003871A8" w:rsidP="003871A8">
      <w:pPr>
        <w:rPr>
          <w:lang w:eastAsia="hu-HU"/>
        </w:rPr>
      </w:pPr>
    </w:p>
    <w:p w14:paraId="6D72353A" w14:textId="7A54C912" w:rsidR="001F740E" w:rsidRPr="002462DE" w:rsidRDefault="001F740E" w:rsidP="00450143">
      <w:bookmarkStart w:id="605" w:name="_Toc504478608"/>
      <w:bookmarkStart w:id="606" w:name="_Toc504480136"/>
      <w:r w:rsidRPr="002462DE">
        <w:rPr>
          <w:noProof/>
          <w:lang w:val="en-GB" w:eastAsia="en-GB"/>
        </w:rPr>
        <w:drawing>
          <wp:inline distT="0" distB="0" distL="0" distR="0" wp14:anchorId="196C9AF9" wp14:editId="01D8690E">
            <wp:extent cx="5093335" cy="1772920"/>
            <wp:effectExtent l="0" t="0" r="0" b="0"/>
            <wp:docPr id="938" name="Kép 9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3335" cy="177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605"/>
      <w:bookmarkEnd w:id="606"/>
    </w:p>
    <w:p w14:paraId="5170E157" w14:textId="77777777" w:rsidR="001F740E" w:rsidRPr="002462DE" w:rsidRDefault="001F740E" w:rsidP="00960030">
      <w:pPr>
        <w:pStyle w:val="Cmsor1"/>
        <w:rPr>
          <w:sz w:val="20"/>
          <w:szCs w:val="20"/>
        </w:rPr>
      </w:pPr>
    </w:p>
    <w:p w14:paraId="271F5C2E" w14:textId="77777777" w:rsidR="00CC5B04" w:rsidRDefault="00CC5B04" w:rsidP="00B0026B">
      <w:pPr>
        <w:rPr>
          <w:sz w:val="20"/>
          <w:szCs w:val="20"/>
        </w:rPr>
      </w:pPr>
    </w:p>
    <w:p w14:paraId="5F1BCEF6" w14:textId="77777777" w:rsidR="00643B9D" w:rsidRDefault="00643B9D" w:rsidP="00B0026B">
      <w:pPr>
        <w:rPr>
          <w:sz w:val="20"/>
          <w:szCs w:val="20"/>
        </w:rPr>
      </w:pPr>
    </w:p>
    <w:p w14:paraId="5C03B3F8" w14:textId="6CF0110F" w:rsidR="00643B9D" w:rsidRDefault="00046B91" w:rsidP="00543137">
      <w:pPr>
        <w:jc w:val="center"/>
        <w:rPr>
          <w:sz w:val="20"/>
          <w:szCs w:val="20"/>
        </w:rPr>
      </w:pPr>
      <w:r>
        <w:rPr>
          <w:noProof/>
          <w:sz w:val="20"/>
          <w:szCs w:val="20"/>
          <w:lang w:val="en-GB" w:eastAsia="en-GB"/>
        </w:rPr>
        <mc:AlternateContent>
          <mc:Choice Requires="wps">
            <w:drawing>
              <wp:anchor distT="0" distB="0" distL="114300" distR="114300" simplePos="0" relativeHeight="252614656" behindDoc="0" locked="0" layoutInCell="1" allowOverlap="1" wp14:anchorId="50CB6CF3" wp14:editId="6642E413">
                <wp:simplePos x="0" y="0"/>
                <wp:positionH relativeFrom="column">
                  <wp:posOffset>3643630</wp:posOffset>
                </wp:positionH>
                <wp:positionV relativeFrom="paragraph">
                  <wp:posOffset>1364488</wp:posOffset>
                </wp:positionV>
                <wp:extent cx="563271" cy="460858"/>
                <wp:effectExtent l="0" t="0" r="27305" b="15875"/>
                <wp:wrapNone/>
                <wp:docPr id="962" name="Ellipszis 9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3271" cy="460858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FE01645" id="Ellipszis 962" o:spid="_x0000_s1026" style="position:absolute;margin-left:286.9pt;margin-top:107.45pt;width:44.35pt;height:36.3pt;z-index:252614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" filled="f" strokecolor="red" strokeweight="1.5pt">
                <v:stroke joinstyle="miter"/>
              </v:oval>
            </w:pict>
          </mc:Fallback>
        </mc:AlternateContent>
      </w:r>
      <w:r w:rsidR="00543137">
        <w:rPr>
          <w:noProof/>
          <w:sz w:val="20"/>
          <w:szCs w:val="20"/>
          <w:lang w:val="en-GB" w:eastAsia="en-GB"/>
        </w:rPr>
        <w:drawing>
          <wp:inline distT="0" distB="0" distL="0" distR="0" wp14:anchorId="73F0A9E1" wp14:editId="2F348A44">
            <wp:extent cx="2765425" cy="2903855"/>
            <wp:effectExtent l="0" t="0" r="0" b="0"/>
            <wp:docPr id="947" name="Kép 9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5425" cy="2903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DA3612" w14:textId="77777777" w:rsidR="00643B9D" w:rsidRDefault="00643B9D" w:rsidP="00B0026B">
      <w:pPr>
        <w:rPr>
          <w:sz w:val="20"/>
          <w:szCs w:val="20"/>
        </w:rPr>
      </w:pPr>
    </w:p>
    <w:p w14:paraId="4359395D" w14:textId="77777777" w:rsidR="00643B9D" w:rsidRPr="002462DE" w:rsidRDefault="00643B9D" w:rsidP="00B0026B">
      <w:pPr>
        <w:rPr>
          <w:sz w:val="20"/>
          <w:szCs w:val="20"/>
        </w:rPr>
      </w:pPr>
    </w:p>
    <w:bookmarkStart w:id="607" w:name="_Toc504480137"/>
    <w:bookmarkStart w:id="608" w:name="_Toc508612841"/>
    <w:p w14:paraId="09CFDE97" w14:textId="125C0768" w:rsidR="003246FB" w:rsidRDefault="007216E3" w:rsidP="007441AA">
      <w:pPr>
        <w:pStyle w:val="Cmsor1"/>
        <w:numPr>
          <w:ilvl w:val="0"/>
          <w:numId w:val="19"/>
        </w:numPr>
        <w:rPr>
          <w:rFonts w:ascii="Tahoma" w:eastAsia="Calibri" w:hAnsi="Tahoma" w:cs="Tahoma"/>
          <w:b/>
          <w:sz w:val="40"/>
          <w:szCs w:val="40"/>
          <w:lang w:eastAsia="hu-HU"/>
        </w:rPr>
      </w:pPr>
      <w:sdt>
        <w:sdtPr>
          <w:rPr>
            <w:b/>
            <w:sz w:val="40"/>
            <w:szCs w:val="40"/>
          </w:rPr>
          <w:id w:val="-676274623"/>
          <w14:checkbox>
            <w14:checked w14:val="1"/>
            <w14:checkedState w14:val="2612" w14:font="MS Gothic"/>
            <w14:uncheckedState w14:val="2610" w14:font="MS Gothic"/>
          </w14:checkbox>
        </w:sdtPr>
        <w:sdtContent>
          <w:r w:rsidR="00340507">
            <w:rPr>
              <w:rFonts w:ascii="MS Gothic" w:eastAsia="MS Gothic" w:hAnsi="MS Gothic" w:hint="eastAsia"/>
              <w:b/>
              <w:sz w:val="40"/>
              <w:szCs w:val="40"/>
            </w:rPr>
            <w:t>☒</w:t>
          </w:r>
        </w:sdtContent>
      </w:sdt>
      <w:r w:rsidR="00FC7B11" w:rsidRPr="00CC5B04">
        <w:rPr>
          <w:b/>
          <w:sz w:val="40"/>
          <w:szCs w:val="40"/>
        </w:rPr>
        <w:t xml:space="preserve"> </w:t>
      </w:r>
      <w:r w:rsidR="007A2F2F" w:rsidRPr="00CC5B04">
        <w:rPr>
          <w:rFonts w:ascii="Tahoma" w:eastAsia="Calibri" w:hAnsi="Tahoma" w:cs="Tahoma"/>
          <w:b/>
          <w:sz w:val="40"/>
          <w:szCs w:val="40"/>
          <w:lang w:eastAsia="hu-HU"/>
        </w:rPr>
        <w:t>Adattábla</w:t>
      </w:r>
      <w:bookmarkEnd w:id="607"/>
      <w:bookmarkEnd w:id="608"/>
    </w:p>
    <w:p w14:paraId="7A202B6B" w14:textId="77777777" w:rsidR="00CC5B04" w:rsidRPr="00CC5B04" w:rsidRDefault="00CC5B04" w:rsidP="00CC5B04">
      <w:pPr>
        <w:rPr>
          <w:lang w:eastAsia="hu-HU"/>
        </w:rPr>
      </w:pPr>
    </w:p>
    <w:p w14:paraId="6F94D022" w14:textId="77777777" w:rsidR="00340507" w:rsidRDefault="007A2F2F">
      <w:pPr>
        <w:rPr>
          <w:sz w:val="20"/>
          <w:szCs w:val="20"/>
        </w:rPr>
      </w:pPr>
      <w:r w:rsidRPr="002462DE">
        <w:rPr>
          <w:sz w:val="20"/>
          <w:szCs w:val="20"/>
        </w:rPr>
        <w:lastRenderedPageBreak/>
        <w:t>Az adattáb</w:t>
      </w:r>
      <w:r w:rsidR="00B0026B" w:rsidRPr="002462DE">
        <w:rPr>
          <w:sz w:val="20"/>
          <w:szCs w:val="20"/>
        </w:rPr>
        <w:t>l</w:t>
      </w:r>
      <w:r w:rsidRPr="002462DE">
        <w:rPr>
          <w:sz w:val="20"/>
          <w:szCs w:val="20"/>
        </w:rPr>
        <w:t>ának a kezelőoldalon</w:t>
      </w:r>
      <w:r w:rsidR="00CC5B04">
        <w:rPr>
          <w:sz w:val="20"/>
          <w:szCs w:val="20"/>
        </w:rPr>
        <w:t>,</w:t>
      </w:r>
      <w:r w:rsidRPr="002462DE">
        <w:rPr>
          <w:sz w:val="20"/>
          <w:szCs w:val="20"/>
        </w:rPr>
        <w:t xml:space="preserve"> a formalapon kell lennie</w:t>
      </w:r>
      <w:r w:rsidR="00CE1912" w:rsidRPr="002462DE">
        <w:rPr>
          <w:sz w:val="20"/>
          <w:szCs w:val="20"/>
        </w:rPr>
        <w:t>.</w:t>
      </w:r>
    </w:p>
    <w:p w14:paraId="529616D4" w14:textId="7234DE74" w:rsidR="003246FB" w:rsidRPr="002462DE" w:rsidRDefault="00340507">
      <w:pPr>
        <w:rPr>
          <w:sz w:val="20"/>
          <w:szCs w:val="20"/>
        </w:rPr>
      </w:pPr>
      <w:r>
        <w:rPr>
          <w:sz w:val="20"/>
          <w:szCs w:val="20"/>
        </w:rPr>
        <w:t>A táblára nem fért cikkszámokat a kezelő oldali formalap</w:t>
      </w:r>
      <w:r w:rsidR="00241CB3" w:rsidRPr="002462DE">
        <w:rPr>
          <w:noProof/>
          <w:sz w:val="20"/>
          <w:szCs w:val="20"/>
          <w:lang w:val="en-GB" w:eastAsia="en-GB"/>
        </w:rPr>
        <mc:AlternateContent>
          <mc:Choice Requires="wpg">
            <w:drawing>
              <wp:anchor distT="0" distB="0" distL="114300" distR="114300" simplePos="0" relativeHeight="251949056" behindDoc="0" locked="0" layoutInCell="1" allowOverlap="1" wp14:anchorId="16CBD17C" wp14:editId="0DA929A0">
                <wp:simplePos x="0" y="0"/>
                <wp:positionH relativeFrom="column">
                  <wp:posOffset>983615</wp:posOffset>
                </wp:positionH>
                <wp:positionV relativeFrom="paragraph">
                  <wp:posOffset>332740</wp:posOffset>
                </wp:positionV>
                <wp:extent cx="5092065" cy="6649085"/>
                <wp:effectExtent l="0" t="0" r="0" b="0"/>
                <wp:wrapTopAndBottom/>
                <wp:docPr id="424" name="Group 4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92065" cy="6649085"/>
                          <a:chOff x="666750" y="300"/>
                          <a:chExt cx="5092745" cy="6650215"/>
                        </a:xfrm>
                      </wpg:grpSpPr>
                      <wpg:grpSp>
                        <wpg:cNvPr id="368" name="Group 368"/>
                        <wpg:cNvGrpSpPr/>
                        <wpg:grpSpPr>
                          <a:xfrm>
                            <a:off x="1035767" y="4200525"/>
                            <a:ext cx="3818531" cy="2449990"/>
                            <a:chOff x="-307258" y="-496305"/>
                            <a:chExt cx="3818531" cy="2449990"/>
                          </a:xfrm>
                        </wpg:grpSpPr>
                        <wps:wsp>
                          <wps:cNvPr id="366" name="Text Box 366"/>
                          <wps:cNvSpPr txBox="1"/>
                          <wps:spPr>
                            <a:xfrm>
                              <a:off x="-307258" y="-496305"/>
                              <a:ext cx="3818531" cy="2449990"/>
                            </a:xfrm>
                            <a:prstGeom prst="rect">
                              <a:avLst/>
                            </a:prstGeom>
                            <a:solidFill>
                              <a:srgbClr val="9CD4D2"/>
                            </a:solidFill>
                            <a:ln w="6350">
                              <a:noFill/>
                            </a:ln>
                            <a:effectLst>
                              <a:softEdge rad="31750"/>
                            </a:effectLst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017F7686" w14:textId="77777777" w:rsidR="007216E3" w:rsidRDefault="007216E3" w:rsidP="00550B91">
                                <w:pPr>
                                  <w:tabs>
                                    <w:tab w:val="left" w:pos="1134"/>
                                    <w:tab w:val="left" w:pos="4820"/>
                                  </w:tabs>
                                </w:pPr>
                                <w:r>
                                  <w:rPr>
                                    <w:noProof/>
                                    <w:lang w:val="en-GB" w:eastAsia="en-GB"/>
                                  </w:rPr>
                                  <w:drawing>
                                    <wp:inline distT="0" distB="0" distL="0" distR="0" wp14:anchorId="579E9320" wp14:editId="797F208B">
                                      <wp:extent cx="704850" cy="381000"/>
                                      <wp:effectExtent l="0" t="0" r="0" b="0"/>
                                      <wp:docPr id="1023" name="Kép 1023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0" name=""/>
                                              <pic:cNvPicPr/>
                                            </pic:nvPicPr>
                                            <pic:blipFill>
                                              <a:blip r:embed="rId60"/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>
                                              <a:xfrm>
                                                <a:off x="0" y="0"/>
                                                <a:ext cx="704850" cy="381000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w:r>
                              </w:p>
                              <w:p w14:paraId="64BE5F83" w14:textId="26DCC730" w:rsidR="007216E3" w:rsidRPr="00B0026B" w:rsidRDefault="007216E3" w:rsidP="00550B91">
                                <w:pPr>
                                  <w:tabs>
                                    <w:tab w:val="left" w:pos="1134"/>
                                    <w:tab w:val="left" w:pos="4820"/>
                                  </w:tabs>
                                </w:pPr>
                                <w:r>
                                  <w:t>Szerszám szám:</w:t>
                                </w:r>
                                <w:r w:rsidRPr="00550B91">
                                  <w:rPr>
                                    <w:u w:val="single"/>
                                  </w:rPr>
                                  <w:tab/>
                                </w:r>
                              </w:p>
                              <w:p w14:paraId="7662FEBA" w14:textId="0A09737B" w:rsidR="007216E3" w:rsidRPr="00550B91" w:rsidRDefault="007216E3" w:rsidP="00550B91">
                                <w:pPr>
                                  <w:tabs>
                                    <w:tab w:val="left" w:pos="1134"/>
                                    <w:tab w:val="left" w:pos="4820"/>
                                  </w:tabs>
                                </w:pPr>
                                <w:r>
                                  <w:t>Fészek szám:</w:t>
                                </w:r>
                                <w:r w:rsidRPr="00550B91">
                                  <w:rPr>
                                    <w:u w:val="single"/>
                                  </w:rPr>
                                  <w:tab/>
                                </w:r>
                              </w:p>
                              <w:p w14:paraId="4ED3131D" w14:textId="10EDAECB" w:rsidR="007216E3" w:rsidRDefault="007216E3" w:rsidP="00550B91">
                                <w:pPr>
                                  <w:tabs>
                                    <w:tab w:val="left" w:pos="1134"/>
                                    <w:tab w:val="left" w:pos="4820"/>
                                  </w:tabs>
                                  <w:rPr>
                                    <w:u w:val="single"/>
                                  </w:rPr>
                                </w:pPr>
                                <w:r>
                                  <w:t>Szerszám méretek:</w:t>
                                </w:r>
                                <w:r w:rsidRPr="00340507">
                                  <w:rPr>
                                    <w:u w:val="single"/>
                                  </w:rPr>
                                  <w:t xml:space="preserve"> </w:t>
                                </w:r>
                                <w:r w:rsidRPr="00550B91">
                                  <w:rPr>
                                    <w:u w:val="single"/>
                                  </w:rPr>
                                  <w:tab/>
                                </w:r>
                              </w:p>
                              <w:p w14:paraId="12912EF5" w14:textId="440F7000" w:rsidR="007216E3" w:rsidRDefault="007216E3" w:rsidP="00ED4584">
                                <w:pPr>
                                  <w:tabs>
                                    <w:tab w:val="left" w:pos="1134"/>
                                    <w:tab w:val="left" w:pos="4820"/>
                                  </w:tabs>
                                </w:pPr>
                                <w:r>
                                  <w:t>Termék:</w:t>
                                </w:r>
                                <w:r>
                                  <w:tab/>
                                </w:r>
                                <w:r w:rsidRPr="00550B91">
                                  <w:rPr>
                                    <w:u w:val="single"/>
                                  </w:rPr>
                                  <w:tab/>
                                </w:r>
                              </w:p>
                              <w:p w14:paraId="66C3244D" w14:textId="48B86C39" w:rsidR="007216E3" w:rsidRDefault="007216E3" w:rsidP="00ED4584">
                                <w:pPr>
                                  <w:tabs>
                                    <w:tab w:val="left" w:pos="1134"/>
                                    <w:tab w:val="left" w:pos="2410"/>
                                  </w:tabs>
                                  <w:ind w:left="708"/>
                                </w:pPr>
                                <w:r>
                                  <w:t>Cikkszám 1</w:t>
                                </w:r>
                                <w:r>
                                  <w:tab/>
                                </w:r>
                                <w:r>
                                  <w:tab/>
                                </w:r>
                                <w:r>
                                  <w:tab/>
                                  <w:t>______________</w:t>
                                </w:r>
                                <w:r>
                                  <w:br/>
                                  <w:t>Cikkszám 2</w:t>
                                </w:r>
                                <w:r>
                                  <w:tab/>
                                </w:r>
                                <w:r>
                                  <w:tab/>
                                </w:r>
                                <w:r>
                                  <w:tab/>
                                  <w:t>______________</w:t>
                                </w:r>
                                <w:r>
                                  <w:br/>
                                  <w:t>Cikkszám 3</w:t>
                                </w:r>
                                <w:r>
                                  <w:tab/>
                                </w:r>
                                <w:r>
                                  <w:tab/>
                                </w:r>
                                <w:r>
                                  <w:tab/>
                                  <w:t>______________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45" name="Oval 345"/>
                          <wps:cNvSpPr/>
                          <wps:spPr>
                            <a:xfrm>
                              <a:off x="1550505" y="1238132"/>
                              <a:ext cx="95250" cy="95250"/>
                            </a:xfrm>
                            <a:prstGeom prst="ellipse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46" name="Oval 346"/>
                          <wps:cNvSpPr/>
                          <wps:spPr>
                            <a:xfrm>
                              <a:off x="1550505" y="1414197"/>
                              <a:ext cx="95250" cy="95250"/>
                            </a:xfrm>
                            <a:prstGeom prst="ellipse">
                              <a:avLst/>
                            </a:prstGeom>
                          </wps:spPr>
                          <wps:style>
                            <a:lnRef idx="2">
                              <a:schemeClr val="dk1">
                                <a:shade val="50000"/>
                              </a:schemeClr>
                            </a:lnRef>
                            <a:fillRef idx="1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47" name="Oval 347"/>
                          <wps:cNvSpPr/>
                          <wps:spPr>
                            <a:xfrm>
                              <a:off x="1550505" y="1595941"/>
                              <a:ext cx="95250" cy="95250"/>
                            </a:xfrm>
                            <a:prstGeom prst="ellipse">
                              <a:avLst/>
                            </a:prstGeom>
                          </wps:spPr>
                          <wps:style>
                            <a:lnRef idx="2">
                              <a:schemeClr val="dk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dk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237" name="Picture 237"/>
                          <pic:cNvPicPr>
                            <a:picLocks noChangeAspect="1"/>
                          </pic:cNvPicPr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66750" y="300"/>
                            <a:ext cx="3742055" cy="38557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38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4178229" y="374140"/>
                            <a:ext cx="1581266" cy="447677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024135B" w14:textId="02C11D99" w:rsidR="007216E3" w:rsidRDefault="007216E3" w:rsidP="00C83A41">
                              <w:pPr>
                                <w:jc w:val="center"/>
                              </w:pPr>
                              <w:r>
                                <w:rPr>
                                  <w:rFonts w:ascii="Helvetica" w:hAnsi="Helvetica" w:cs="Helvetica"/>
                                  <w:sz w:val="24"/>
                                  <w:szCs w:val="24"/>
                                </w:rPr>
                                <w:t>Gravírozot szerszám adatok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20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3914775" y="2028825"/>
                            <a:ext cx="1748572" cy="487615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noFill/>
                            <a:headEnd/>
                            <a:tailEnd/>
                          </a:ln>
                          <a:scene3d>
                            <a:camera prst="isometricLeftDown"/>
                            <a:lightRig rig="threePt" dir="t"/>
                          </a:scene3d>
                        </wps:spPr>
                        <wps:style>
                          <a:lnRef idx="2">
                            <a:schemeClr val="accent2"/>
                          </a:lnRef>
                          <a:fillRef idx="1">
                            <a:schemeClr val="lt1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D42A3B9" w14:textId="2FEDAE57" w:rsidR="007216E3" w:rsidRPr="007E534E" w:rsidRDefault="007216E3" w:rsidP="00AB40AC">
                              <w:pPr>
                                <w:rPr>
                                  <w:sz w:val="40"/>
                                  <w:szCs w:val="40"/>
                                </w:rPr>
                              </w:pPr>
                              <w:r>
                                <w:rPr>
                                  <w:sz w:val="40"/>
                                  <w:szCs w:val="40"/>
                                </w:rPr>
                                <w:t>Operátol oldal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15" name="Picture 415"/>
                          <pic:cNvPicPr>
                            <a:picLocks noChangeAspect="1"/>
                          </pic:cNvPicPr>
                        </pic:nvPicPr>
                        <pic:blipFill>
                          <a:blip r:embed="rId62" cstate="print">
                            <a:clrChange>
                              <a:clrFrom>
                                <a:srgbClr val="FFFFFF"/>
                              </a:clrFrom>
                              <a:clrTo>
                                <a:srgbClr val="FFFFFF">
                                  <a:alpha val="0"/>
                                </a:srgbClr>
                              </a:clrTo>
                            </a:clrChang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152775" y="2300498"/>
                            <a:ext cx="511175" cy="359410"/>
                          </a:xfrm>
                          <a:prstGeom prst="rect">
                            <a:avLst/>
                          </a:prstGeom>
                          <a:solidFill>
                            <a:srgbClr val="9CD4D2"/>
                          </a:solidFill>
                          <a:scene3d>
                            <a:camera prst="isometricRightUp"/>
                            <a:lightRig rig="threePt" dir="t"/>
                          </a:scene3d>
                        </pic:spPr>
                      </pic:pic>
                      <wps:wsp>
                        <wps:cNvPr id="239" name="Straight Arrow Connector 239"/>
                        <wps:cNvCnPr/>
                        <wps:spPr>
                          <a:xfrm flipH="1">
                            <a:off x="2990850" y="2552571"/>
                            <a:ext cx="447675" cy="1647955"/>
                          </a:xfrm>
                          <a:prstGeom prst="straightConnector1">
                            <a:avLst/>
                          </a:prstGeom>
                          <a:ln>
                            <a:headEnd type="oval"/>
                            <a:tailEnd type="triangle" w="sm" len="lg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6CBD17C" id="Group 424" o:spid="_x0000_s1138" style="position:absolute;margin-left:77.45pt;margin-top:26.2pt;width:400.95pt;height:523.55pt;z-index:251949056;mso-width-relative:margin;mso-height-relative:margin" coordorigin="6667,3" coordsize="50927,6650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">
                <v:group id="Group 368" o:spid="_x0000_s1139" style="position:absolute;left:10357;top:42005;width:38185;height:24500" coordorigin="-3072,-4963" coordsize="38185,244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">
                  <v:shape id="Text Box 366" o:spid="_x0000_s1140" type="#_x0000_t202" style="position:absolute;left:-3072;top:-4963;width:38184;height:244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" fillcolor="#9cd4d2" stroked="f" strokeweight=".5pt">
                    <v:textbox>
                      <w:txbxContent>
                        <w:p w14:paraId="017F7686" w14:textId="77777777" w:rsidR="007216E3" w:rsidRDefault="007216E3" w:rsidP="00550B91">
                          <w:pPr>
                            <w:tabs>
                              <w:tab w:val="left" w:pos="1134"/>
                              <w:tab w:val="left" w:pos="4820"/>
                            </w:tabs>
                          </w:pPr>
                          <w:r>
                            <w:rPr>
                              <w:noProof/>
                              <w:lang w:val="en-GB" w:eastAsia="en-GB"/>
                            </w:rPr>
                            <w:drawing>
                              <wp:inline distT="0" distB="0" distL="0" distR="0" wp14:anchorId="579E9320" wp14:editId="797F208B">
                                <wp:extent cx="704850" cy="381000"/>
                                <wp:effectExtent l="0" t="0" r="0" b="0"/>
                                <wp:docPr id="1023" name="Kép 1023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"/>
                                        <pic:cNvPicPr/>
                                      </pic:nvPicPr>
                                      <pic:blipFill>
                                        <a:blip r:embed="rId60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704850" cy="381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  <w:p w14:paraId="64BE5F83" w14:textId="26DCC730" w:rsidR="007216E3" w:rsidRPr="00B0026B" w:rsidRDefault="007216E3" w:rsidP="00550B91">
                          <w:pPr>
                            <w:tabs>
                              <w:tab w:val="left" w:pos="1134"/>
                              <w:tab w:val="left" w:pos="4820"/>
                            </w:tabs>
                          </w:pPr>
                          <w:r>
                            <w:t>Szerszám szám:</w:t>
                          </w:r>
                          <w:r w:rsidRPr="00550B91">
                            <w:rPr>
                              <w:u w:val="single"/>
                            </w:rPr>
                            <w:tab/>
                          </w:r>
                        </w:p>
                        <w:p w14:paraId="7662FEBA" w14:textId="0A09737B" w:rsidR="007216E3" w:rsidRPr="00550B91" w:rsidRDefault="007216E3" w:rsidP="00550B91">
                          <w:pPr>
                            <w:tabs>
                              <w:tab w:val="left" w:pos="1134"/>
                              <w:tab w:val="left" w:pos="4820"/>
                            </w:tabs>
                          </w:pPr>
                          <w:r>
                            <w:t>Fészek szám:</w:t>
                          </w:r>
                          <w:r w:rsidRPr="00550B91">
                            <w:rPr>
                              <w:u w:val="single"/>
                            </w:rPr>
                            <w:tab/>
                          </w:r>
                        </w:p>
                        <w:p w14:paraId="4ED3131D" w14:textId="10EDAECB" w:rsidR="007216E3" w:rsidRDefault="007216E3" w:rsidP="00550B91">
                          <w:pPr>
                            <w:tabs>
                              <w:tab w:val="left" w:pos="1134"/>
                              <w:tab w:val="left" w:pos="4820"/>
                            </w:tabs>
                            <w:rPr>
                              <w:u w:val="single"/>
                            </w:rPr>
                          </w:pPr>
                          <w:r>
                            <w:t>Szerszám méretek:</w:t>
                          </w:r>
                          <w:r w:rsidRPr="00340507">
                            <w:rPr>
                              <w:u w:val="single"/>
                            </w:rPr>
                            <w:t xml:space="preserve"> </w:t>
                          </w:r>
                          <w:r w:rsidRPr="00550B91">
                            <w:rPr>
                              <w:u w:val="single"/>
                            </w:rPr>
                            <w:tab/>
                          </w:r>
                        </w:p>
                        <w:p w14:paraId="12912EF5" w14:textId="440F7000" w:rsidR="007216E3" w:rsidRDefault="007216E3" w:rsidP="00ED4584">
                          <w:pPr>
                            <w:tabs>
                              <w:tab w:val="left" w:pos="1134"/>
                              <w:tab w:val="left" w:pos="4820"/>
                            </w:tabs>
                          </w:pPr>
                          <w:r>
                            <w:t>Termék:</w:t>
                          </w:r>
                          <w:r>
                            <w:tab/>
                          </w:r>
                          <w:r w:rsidRPr="00550B91">
                            <w:rPr>
                              <w:u w:val="single"/>
                            </w:rPr>
                            <w:tab/>
                          </w:r>
                        </w:p>
                        <w:p w14:paraId="66C3244D" w14:textId="48B86C39" w:rsidR="007216E3" w:rsidRDefault="007216E3" w:rsidP="00ED4584">
                          <w:pPr>
                            <w:tabs>
                              <w:tab w:val="left" w:pos="1134"/>
                              <w:tab w:val="left" w:pos="2410"/>
                            </w:tabs>
                            <w:ind w:left="708"/>
                          </w:pPr>
                          <w:r>
                            <w:t>Cikkszám 1</w:t>
                          </w:r>
                          <w:r>
                            <w:tab/>
                          </w:r>
                          <w:r>
                            <w:tab/>
                          </w:r>
                          <w:r>
                            <w:tab/>
                            <w:t>______________</w:t>
                          </w:r>
                          <w:r>
                            <w:br/>
                            <w:t>Cikkszám 2</w:t>
                          </w:r>
                          <w:r>
                            <w:tab/>
                          </w:r>
                          <w:r>
                            <w:tab/>
                          </w:r>
                          <w:r>
                            <w:tab/>
                            <w:t>______________</w:t>
                          </w:r>
                          <w:r>
                            <w:br/>
                            <w:t>Cikkszám 3</w:t>
                          </w:r>
                          <w:r>
                            <w:tab/>
                          </w:r>
                          <w:r>
                            <w:tab/>
                          </w:r>
                          <w:r>
                            <w:tab/>
                            <w:t>______________</w:t>
                          </w:r>
                        </w:p>
                      </w:txbxContent>
                    </v:textbox>
                  </v:shape>
                  <v:oval id="Oval 345" o:spid="_x0000_s1141" style="position:absolute;left:15505;top:12381;width:952;height:9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" fillcolor="white [3201]" strokecolor="black [3200]" strokeweight="1pt">
                    <v:stroke joinstyle="miter"/>
                  </v:oval>
                  <v:oval id="Oval 346" o:spid="_x0000_s1142" style="position:absolute;left:15505;top:14141;width:952;height:9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" fillcolor="black [3200]" strokecolor="black [1600]" strokeweight="1pt">
                    <v:stroke joinstyle="miter"/>
                  </v:oval>
                  <v:oval id="Oval 347" o:spid="_x0000_s1143" style="position:absolute;left:15505;top:15959;width:952;height:9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" fillcolor="white [3201]" strokecolor="black [3200]" strokeweight="1pt">
                    <v:stroke joinstyle="miter"/>
                  </v:oval>
                </v:group>
                <v:shape id="Picture 237" o:spid="_x0000_s1144" type="#_x0000_t75" style="position:absolute;left:6667;top:3;width:37421;height:385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">
                  <v:imagedata r:id="rId63" o:title=""/>
                  <v:path arrowok="t"/>
                </v:shape>
                <v:shape id="Text Box 2" o:spid="_x0000_s1145" type="#_x0000_t202" style="position:absolute;left:41782;top:3741;width:15812;height:4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" stroked="f">
                  <v:textbox>
                    <w:txbxContent>
                      <w:p w14:paraId="4024135B" w14:textId="02C11D99" w:rsidR="007216E3" w:rsidRDefault="007216E3" w:rsidP="00C83A41">
                        <w:pPr>
                          <w:jc w:val="center"/>
                        </w:pPr>
                        <w:r>
                          <w:rPr>
                            <w:rFonts w:ascii="Helvetica" w:hAnsi="Helvetica" w:cs="Helvetica"/>
                            <w:sz w:val="24"/>
                            <w:szCs w:val="24"/>
                          </w:rPr>
                          <w:t>Gravírozot szerszám adatok</w:t>
                        </w:r>
                      </w:p>
                    </w:txbxContent>
                  </v:textbox>
                </v:shape>
                <v:shape id="Text Box 2" o:spid="_x0000_s1146" type="#_x0000_t202" style="position:absolute;left:39147;top:20288;width:17486;height:48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" fillcolor="white [3212]" stroked="f" strokeweight="1pt">
                  <v:textbox>
                    <w:txbxContent>
                      <w:p w14:paraId="0D42A3B9" w14:textId="2FEDAE57" w:rsidR="007216E3" w:rsidRPr="007E534E" w:rsidRDefault="007216E3" w:rsidP="00AB40AC">
                        <w:pPr>
                          <w:rPr>
                            <w:sz w:val="40"/>
                            <w:szCs w:val="40"/>
                          </w:rPr>
                        </w:pPr>
                        <w:r>
                          <w:rPr>
                            <w:sz w:val="40"/>
                            <w:szCs w:val="40"/>
                          </w:rPr>
                          <w:t>Operátol oldal</w:t>
                        </w:r>
                      </w:p>
                    </w:txbxContent>
                  </v:textbox>
                </v:shape>
                <v:shape id="Picture 415" o:spid="_x0000_s1147" type="#_x0000_t75" style="position:absolute;left:31527;top:23004;width:5112;height:35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" filled="t" fillcolor="#9cd4d2">
                  <v:imagedata r:id="rId64" o:title="" chromakey="white"/>
                  <v:path arrowok="t"/>
                </v:shape>
                <v:shape id="Straight Arrow Connector 239" o:spid="_x0000_s1148" type="#_x0000_t32" style="position:absolute;left:29908;top:25525;width:4477;height:1648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" strokecolor="black [3200]" strokeweight=".5pt">
                  <v:stroke startarrow="oval" endarrow="block" endarrowwidth="narrow" endarrowlength="long" joinstyle="miter"/>
                </v:shape>
                <w10:wrap type="topAndBottom"/>
              </v:group>
            </w:pict>
          </mc:Fallback>
        </mc:AlternateContent>
      </w:r>
      <w:r w:rsidR="00241CB3" w:rsidRPr="002462DE">
        <w:rPr>
          <w:noProof/>
          <w:sz w:val="20"/>
          <w:szCs w:val="20"/>
          <w:lang w:val="en-GB" w:eastAsia="en-GB"/>
        </w:rPr>
        <mc:AlternateContent>
          <mc:Choice Requires="wps">
            <w:drawing>
              <wp:anchor distT="0" distB="0" distL="114300" distR="114300" simplePos="0" relativeHeight="251950080" behindDoc="0" locked="0" layoutInCell="1" allowOverlap="1" wp14:anchorId="2EE22AE8" wp14:editId="2DAE8737">
                <wp:simplePos x="0" y="0"/>
                <wp:positionH relativeFrom="column">
                  <wp:posOffset>3831089</wp:posOffset>
                </wp:positionH>
                <wp:positionV relativeFrom="paragraph">
                  <wp:posOffset>1151255</wp:posOffset>
                </wp:positionV>
                <wp:extent cx="1018039" cy="1481925"/>
                <wp:effectExtent l="38100" t="0" r="29845" b="61595"/>
                <wp:wrapNone/>
                <wp:docPr id="3" name="Straight Arrow Connecto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018039" cy="14819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5D4C07" id="Straight Arrow Connector 3" o:spid="_x0000_s1026" type="#_x0000_t32" style="position:absolute;margin-left:301.65pt;margin-top:90.65pt;width:80.15pt;height:116.7pt;flip:x;z-index:25195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" strokecolor="black [3200]" strokeweight=".5pt">
                <v:stroke endarrow="block" joinstyle="miter"/>
              </v:shape>
            </w:pict>
          </mc:Fallback>
        </mc:AlternateContent>
      </w:r>
      <w:r>
        <w:rPr>
          <w:sz w:val="20"/>
          <w:szCs w:val="20"/>
        </w:rPr>
        <w:t>ba kell beütni.</w:t>
      </w:r>
    </w:p>
    <w:p w14:paraId="4E1EB46A" w14:textId="77777777" w:rsidR="00CE1912" w:rsidRPr="002462DE" w:rsidRDefault="00CE1912" w:rsidP="00960030">
      <w:pPr>
        <w:pStyle w:val="Cmsor1"/>
        <w:rPr>
          <w:sz w:val="20"/>
          <w:szCs w:val="20"/>
        </w:rPr>
      </w:pPr>
    </w:p>
    <w:p w14:paraId="789A192F" w14:textId="77777777" w:rsidR="00CC5B04" w:rsidRPr="00CC5B04" w:rsidRDefault="00CC5B04" w:rsidP="00CC5B04"/>
    <w:bookmarkStart w:id="609" w:name="_Toc504480138"/>
    <w:bookmarkStart w:id="610" w:name="_Toc508612842"/>
    <w:p w14:paraId="62F69549" w14:textId="56B16AFC" w:rsidR="003246FB" w:rsidRPr="00CC5B04" w:rsidRDefault="007216E3" w:rsidP="007441AA">
      <w:pPr>
        <w:pStyle w:val="Cmsor1"/>
        <w:numPr>
          <w:ilvl w:val="0"/>
          <w:numId w:val="19"/>
        </w:numPr>
        <w:rPr>
          <w:rFonts w:ascii="Tahoma" w:eastAsia="Calibri" w:hAnsi="Tahoma" w:cs="Tahoma"/>
          <w:b/>
          <w:sz w:val="40"/>
          <w:szCs w:val="40"/>
          <w:lang w:eastAsia="hu-HU"/>
        </w:rPr>
      </w:pPr>
      <w:sdt>
        <w:sdtPr>
          <w:rPr>
            <w:b/>
            <w:sz w:val="40"/>
            <w:szCs w:val="40"/>
          </w:rPr>
          <w:id w:val="-1858575532"/>
          <w14:checkbox>
            <w14:checked w14:val="1"/>
            <w14:checkedState w14:val="2612" w14:font="MS Gothic"/>
            <w14:uncheckedState w14:val="2610" w14:font="MS Gothic"/>
          </w14:checkbox>
        </w:sdtPr>
        <w:sdtContent>
          <w:r w:rsidR="00340507">
            <w:rPr>
              <w:rFonts w:ascii="MS Gothic" w:eastAsia="MS Gothic" w:hAnsi="MS Gothic" w:hint="eastAsia"/>
              <w:b/>
              <w:sz w:val="40"/>
              <w:szCs w:val="40"/>
            </w:rPr>
            <w:t>☒</w:t>
          </w:r>
        </w:sdtContent>
      </w:sdt>
      <w:r w:rsidR="00FC7B11" w:rsidRPr="00CC5B04">
        <w:rPr>
          <w:b/>
          <w:sz w:val="40"/>
          <w:szCs w:val="40"/>
        </w:rPr>
        <w:t xml:space="preserve"> </w:t>
      </w:r>
      <w:r w:rsidR="00163674" w:rsidRPr="00CC5B04">
        <w:rPr>
          <w:rFonts w:ascii="Tahoma" w:eastAsia="Calibri" w:hAnsi="Tahoma" w:cs="Tahoma"/>
          <w:b/>
          <w:sz w:val="40"/>
          <w:szCs w:val="40"/>
          <w:lang w:eastAsia="hu-HU"/>
        </w:rPr>
        <w:t>Borító lemez</w:t>
      </w:r>
      <w:bookmarkEnd w:id="609"/>
      <w:bookmarkEnd w:id="610"/>
    </w:p>
    <w:p w14:paraId="28C9FC4B" w14:textId="77777777" w:rsidR="003246FB" w:rsidRPr="002462DE" w:rsidRDefault="00583A43" w:rsidP="00565608">
      <w:pPr>
        <w:jc w:val="right"/>
        <w:rPr>
          <w:sz w:val="20"/>
          <w:szCs w:val="20"/>
        </w:rPr>
      </w:pPr>
      <w:r w:rsidRPr="002462DE">
        <w:rPr>
          <w:noProof/>
          <w:sz w:val="20"/>
          <w:szCs w:val="20"/>
          <w:lang w:val="en-GB" w:eastAsia="en-GB"/>
        </w:rPr>
        <w:lastRenderedPageBreak/>
        <mc:AlternateContent>
          <mc:Choice Requires="wpg">
            <w:drawing>
              <wp:anchor distT="0" distB="0" distL="114300" distR="114300" simplePos="0" relativeHeight="251546624" behindDoc="0" locked="0" layoutInCell="1" allowOverlap="1" wp14:anchorId="1DB31DE8" wp14:editId="1B860347">
                <wp:simplePos x="0" y="0"/>
                <wp:positionH relativeFrom="margin">
                  <wp:posOffset>831215</wp:posOffset>
                </wp:positionH>
                <wp:positionV relativeFrom="paragraph">
                  <wp:posOffset>353695</wp:posOffset>
                </wp:positionV>
                <wp:extent cx="4812030" cy="4470400"/>
                <wp:effectExtent l="0" t="0" r="7620" b="6350"/>
                <wp:wrapTopAndBottom/>
                <wp:docPr id="297" name="Group 2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12030" cy="4470400"/>
                          <a:chOff x="0" y="175551"/>
                          <a:chExt cx="4812442" cy="4470845"/>
                        </a:xfrm>
                      </wpg:grpSpPr>
                      <pic:pic xmlns:pic="http://schemas.openxmlformats.org/drawingml/2006/picture">
                        <pic:nvPicPr>
                          <pic:cNvPr id="234" name="Picture 234"/>
                          <pic:cNvPicPr>
                            <a:picLocks noChangeAspect="1"/>
                          </pic:cNvPicPr>
                        </pic:nvPicPr>
                        <pic:blipFill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70069" y="790042"/>
                            <a:ext cx="3742373" cy="38563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35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175551"/>
                            <a:ext cx="2855203" cy="115263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8A921F0" w14:textId="35D03327" w:rsidR="007216E3" w:rsidRPr="00163674" w:rsidRDefault="007216E3" w:rsidP="00163674">
                              <w:pPr>
                                <w:autoSpaceDE w:val="0"/>
                                <w:autoSpaceDN w:val="0"/>
                                <w:adjustRightInd w:val="0"/>
                                <w:spacing w:after="0" w:line="240" w:lineRule="auto"/>
                                <w:jc w:val="center"/>
                                <w:rPr>
                                  <w:rFonts w:ascii="Helvetica" w:hAnsi="Helvetica" w:cs="Helvetica"/>
                                  <w:sz w:val="24"/>
                                  <w:szCs w:val="24"/>
                                </w:rPr>
                              </w:pPr>
                              <w:r w:rsidRPr="00163674">
                                <w:rPr>
                                  <w:rFonts w:ascii="Helvetica" w:hAnsi="Helvetica" w:cs="Helvetica"/>
                                  <w:sz w:val="24"/>
                                  <w:szCs w:val="24"/>
                                </w:rPr>
                                <w:t>Plexiüvegből</w:t>
                              </w:r>
                              <w:r>
                                <w:rPr>
                                  <w:rFonts w:ascii="Helvetica" w:hAnsi="Helvetica" w:cs="Helvetica"/>
                                  <w:sz w:val="24"/>
                                  <w:szCs w:val="24"/>
                                </w:rPr>
                                <w:t xml:space="preserve"> vagy fémlemezből</w:t>
                              </w:r>
                              <w:r w:rsidRPr="00163674">
                                <w:rPr>
                                  <w:rFonts w:ascii="Helvetica" w:hAnsi="Helvetica" w:cs="Helvetica"/>
                                  <w:sz w:val="24"/>
                                  <w:szCs w:val="24"/>
                                </w:rPr>
                                <w:t xml:space="preserve"> készült fedő</w:t>
                              </w:r>
                              <w:r>
                                <w:rPr>
                                  <w:rFonts w:ascii="Helvetica" w:hAnsi="Helvetica" w:cs="Helvetica"/>
                                  <w:sz w:val="24"/>
                                  <w:szCs w:val="24"/>
                                </w:rPr>
                                <w:t>lem</w:t>
                              </w:r>
                              <w:r w:rsidRPr="00163674">
                                <w:rPr>
                                  <w:rFonts w:ascii="Helvetica" w:hAnsi="Helvetica" w:cs="Helvetica"/>
                                  <w:sz w:val="24"/>
                                  <w:szCs w:val="24"/>
                                </w:rPr>
                                <w:t>ez</w:t>
                              </w:r>
                              <w:r>
                                <w:rPr>
                                  <w:rFonts w:ascii="Helvetica" w:hAnsi="Helvetica" w:cs="Helvetica"/>
                                  <w:sz w:val="24"/>
                                  <w:szCs w:val="24"/>
                                </w:rPr>
                                <w:t>t kell</w:t>
                              </w:r>
                            </w:p>
                            <w:p w14:paraId="6B87ECAC" w14:textId="721B37F3" w:rsidR="007216E3" w:rsidRPr="00163674" w:rsidRDefault="007216E3" w:rsidP="00163674">
                              <w:pPr>
                                <w:autoSpaceDE w:val="0"/>
                                <w:autoSpaceDN w:val="0"/>
                                <w:adjustRightInd w:val="0"/>
                                <w:spacing w:after="0" w:line="240" w:lineRule="auto"/>
                                <w:jc w:val="center"/>
                                <w:rPr>
                                  <w:rFonts w:ascii="Helvetica" w:hAnsi="Helvetica" w:cs="Helvetica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="Helvetica" w:hAnsi="Helvetica" w:cs="Helvetica"/>
                                  <w:sz w:val="24"/>
                                  <w:szCs w:val="24"/>
                                </w:rPr>
                                <w:t>fel</w:t>
                              </w:r>
                              <w:r w:rsidRPr="00163674">
                                <w:rPr>
                                  <w:rFonts w:ascii="Helvetica" w:hAnsi="Helvetica" w:cs="Helvetica"/>
                                  <w:sz w:val="24"/>
                                  <w:szCs w:val="24"/>
                                </w:rPr>
                                <w:t>szerelni a</w:t>
                              </w:r>
                              <w:r>
                                <w:rPr>
                                  <w:rFonts w:ascii="Helvetica" w:hAnsi="Helvetica" w:cs="Helvetica"/>
                                  <w:sz w:val="24"/>
                                  <w:szCs w:val="24"/>
                                </w:rPr>
                                <w:t>z alátétekre</w:t>
                              </w:r>
                              <w:r w:rsidRPr="00163674">
                                <w:rPr>
                                  <w:rFonts w:ascii="Helvetica" w:hAnsi="Helvetica" w:cs="Helvetica"/>
                                  <w:sz w:val="24"/>
                                  <w:szCs w:val="24"/>
                                </w:rPr>
                                <w:t>.</w:t>
                              </w:r>
                            </w:p>
                            <w:p w14:paraId="531605CC" w14:textId="28046339" w:rsidR="007216E3" w:rsidRDefault="007216E3" w:rsidP="00163674">
                              <w:pPr>
                                <w:autoSpaceDE w:val="0"/>
                                <w:autoSpaceDN w:val="0"/>
                                <w:adjustRightInd w:val="0"/>
                                <w:spacing w:after="0" w:line="240" w:lineRule="auto"/>
                                <w:jc w:val="center"/>
                                <w:rPr>
                                  <w:rFonts w:ascii="Helvetica" w:hAnsi="Helvetica" w:cs="Helvetica"/>
                                  <w:sz w:val="24"/>
                                  <w:szCs w:val="24"/>
                                </w:rPr>
                              </w:pPr>
                              <w:r w:rsidRPr="00163674">
                                <w:rPr>
                                  <w:rFonts w:ascii="Helvetica" w:hAnsi="Helvetica" w:cs="Helvetica"/>
                                  <w:sz w:val="24"/>
                                  <w:szCs w:val="24"/>
                                </w:rPr>
                                <w:t>Két csavar elegendő a rögzítéshez</w:t>
                              </w:r>
                              <w:r>
                                <w:rPr>
                                  <w:rFonts w:ascii="Helvetica" w:hAnsi="Helvetica" w:cs="Helvetica"/>
                                  <w:sz w:val="24"/>
                                  <w:szCs w:val="24"/>
                                </w:rPr>
                                <w:t>.</w:t>
                              </w:r>
                            </w:p>
                            <w:p w14:paraId="2C708635" w14:textId="73D967B5" w:rsidR="007216E3" w:rsidRPr="002F00FB" w:rsidRDefault="007216E3" w:rsidP="00163674">
                              <w:pPr>
                                <w:autoSpaceDE w:val="0"/>
                                <w:autoSpaceDN w:val="0"/>
                                <w:adjustRightInd w:val="0"/>
                                <w:spacing w:after="0" w:line="240" w:lineRule="auto"/>
                                <w:jc w:val="center"/>
                                <w:rPr>
                                  <w:rFonts w:ascii="Helvetica" w:hAnsi="Helvetica" w:cs="Helvetica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="Helvetica" w:hAnsi="Helvetica" w:cs="Helvetica"/>
                                  <w:sz w:val="24"/>
                                  <w:szCs w:val="24"/>
                                </w:rPr>
                                <w:t>A plexiüveget mágnesekkel is lehet rögzíteni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wps:wsp>
                        <wps:cNvPr id="236" name="Straight Arrow Connector 236"/>
                        <wps:cNvCnPr/>
                        <wps:spPr>
                          <a:xfrm>
                            <a:off x="1540042" y="1194225"/>
                            <a:ext cx="545565" cy="959427"/>
                          </a:xfrm>
                          <a:prstGeom prst="straightConnector1">
                            <a:avLst/>
                          </a:prstGeom>
                          <a:ln>
                            <a:tailEnd type="triangle" w="sm" len="lg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DB31DE8" id="Group 297" o:spid="_x0000_s1149" style="position:absolute;left:0;text-align:left;margin-left:65.45pt;margin-top:27.85pt;width:378.9pt;height:352pt;z-index:251546624;mso-position-horizontal-relative:margin;mso-height-relative:margin" coordorigin=",1755" coordsize="48124,4470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">
                <v:shape id="Picture 234" o:spid="_x0000_s1150" type="#_x0000_t75" style="position:absolute;left:10700;top:7900;width:37424;height:385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">
                  <v:imagedata r:id="rId66" o:title=""/>
                  <v:path arrowok="t"/>
                </v:shape>
                <v:shape id="Text Box 2" o:spid="_x0000_s1151" type="#_x0000_t202" style="position:absolute;top:1755;width:28552;height:115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" stroked="f">
                  <v:textbox style="mso-fit-shape-to-text:t">
                    <w:txbxContent>
                      <w:p w14:paraId="58A921F0" w14:textId="35D03327" w:rsidR="007216E3" w:rsidRPr="00163674" w:rsidRDefault="007216E3" w:rsidP="00163674">
                        <w:pPr>
                          <w:autoSpaceDE w:val="0"/>
                          <w:autoSpaceDN w:val="0"/>
                          <w:adjustRightInd w:val="0"/>
                          <w:spacing w:after="0" w:line="240" w:lineRule="auto"/>
                          <w:jc w:val="center"/>
                          <w:rPr>
                            <w:rFonts w:ascii="Helvetica" w:hAnsi="Helvetica" w:cs="Helvetica"/>
                            <w:sz w:val="24"/>
                            <w:szCs w:val="24"/>
                          </w:rPr>
                        </w:pPr>
                        <w:r w:rsidRPr="00163674">
                          <w:rPr>
                            <w:rFonts w:ascii="Helvetica" w:hAnsi="Helvetica" w:cs="Helvetica"/>
                            <w:sz w:val="24"/>
                            <w:szCs w:val="24"/>
                          </w:rPr>
                          <w:t>Plexiüvegből</w:t>
                        </w:r>
                        <w:r>
                          <w:rPr>
                            <w:rFonts w:ascii="Helvetica" w:hAnsi="Helvetica" w:cs="Helvetica"/>
                            <w:sz w:val="24"/>
                            <w:szCs w:val="24"/>
                          </w:rPr>
                          <w:t xml:space="preserve"> vagy fémlemezből</w:t>
                        </w:r>
                        <w:r w:rsidRPr="00163674">
                          <w:rPr>
                            <w:rFonts w:ascii="Helvetica" w:hAnsi="Helvetica" w:cs="Helvetica"/>
                            <w:sz w:val="24"/>
                            <w:szCs w:val="24"/>
                          </w:rPr>
                          <w:t xml:space="preserve"> készült fedő</w:t>
                        </w:r>
                        <w:r>
                          <w:rPr>
                            <w:rFonts w:ascii="Helvetica" w:hAnsi="Helvetica" w:cs="Helvetica"/>
                            <w:sz w:val="24"/>
                            <w:szCs w:val="24"/>
                          </w:rPr>
                          <w:t>lem</w:t>
                        </w:r>
                        <w:r w:rsidRPr="00163674">
                          <w:rPr>
                            <w:rFonts w:ascii="Helvetica" w:hAnsi="Helvetica" w:cs="Helvetica"/>
                            <w:sz w:val="24"/>
                            <w:szCs w:val="24"/>
                          </w:rPr>
                          <w:t>ez</w:t>
                        </w:r>
                        <w:r>
                          <w:rPr>
                            <w:rFonts w:ascii="Helvetica" w:hAnsi="Helvetica" w:cs="Helvetica"/>
                            <w:sz w:val="24"/>
                            <w:szCs w:val="24"/>
                          </w:rPr>
                          <w:t>t kell</w:t>
                        </w:r>
                      </w:p>
                      <w:p w14:paraId="6B87ECAC" w14:textId="721B37F3" w:rsidR="007216E3" w:rsidRPr="00163674" w:rsidRDefault="007216E3" w:rsidP="00163674">
                        <w:pPr>
                          <w:autoSpaceDE w:val="0"/>
                          <w:autoSpaceDN w:val="0"/>
                          <w:adjustRightInd w:val="0"/>
                          <w:spacing w:after="0" w:line="240" w:lineRule="auto"/>
                          <w:jc w:val="center"/>
                          <w:rPr>
                            <w:rFonts w:ascii="Helvetica" w:hAnsi="Helvetica" w:cs="Helvetica"/>
                            <w:sz w:val="24"/>
                            <w:szCs w:val="24"/>
                          </w:rPr>
                        </w:pPr>
                        <w:r>
                          <w:rPr>
                            <w:rFonts w:ascii="Helvetica" w:hAnsi="Helvetica" w:cs="Helvetica"/>
                            <w:sz w:val="24"/>
                            <w:szCs w:val="24"/>
                          </w:rPr>
                          <w:t>fel</w:t>
                        </w:r>
                        <w:r w:rsidRPr="00163674">
                          <w:rPr>
                            <w:rFonts w:ascii="Helvetica" w:hAnsi="Helvetica" w:cs="Helvetica"/>
                            <w:sz w:val="24"/>
                            <w:szCs w:val="24"/>
                          </w:rPr>
                          <w:t>szerelni a</w:t>
                        </w:r>
                        <w:r>
                          <w:rPr>
                            <w:rFonts w:ascii="Helvetica" w:hAnsi="Helvetica" w:cs="Helvetica"/>
                            <w:sz w:val="24"/>
                            <w:szCs w:val="24"/>
                          </w:rPr>
                          <w:t>z alátétekre</w:t>
                        </w:r>
                        <w:r w:rsidRPr="00163674">
                          <w:rPr>
                            <w:rFonts w:ascii="Helvetica" w:hAnsi="Helvetica" w:cs="Helvetica"/>
                            <w:sz w:val="24"/>
                            <w:szCs w:val="24"/>
                          </w:rPr>
                          <w:t>.</w:t>
                        </w:r>
                      </w:p>
                      <w:p w14:paraId="531605CC" w14:textId="28046339" w:rsidR="007216E3" w:rsidRDefault="007216E3" w:rsidP="00163674">
                        <w:pPr>
                          <w:autoSpaceDE w:val="0"/>
                          <w:autoSpaceDN w:val="0"/>
                          <w:adjustRightInd w:val="0"/>
                          <w:spacing w:after="0" w:line="240" w:lineRule="auto"/>
                          <w:jc w:val="center"/>
                          <w:rPr>
                            <w:rFonts w:ascii="Helvetica" w:hAnsi="Helvetica" w:cs="Helvetica"/>
                            <w:sz w:val="24"/>
                            <w:szCs w:val="24"/>
                          </w:rPr>
                        </w:pPr>
                        <w:r w:rsidRPr="00163674">
                          <w:rPr>
                            <w:rFonts w:ascii="Helvetica" w:hAnsi="Helvetica" w:cs="Helvetica"/>
                            <w:sz w:val="24"/>
                            <w:szCs w:val="24"/>
                          </w:rPr>
                          <w:t>Két csavar elegendő a rögzítéshez</w:t>
                        </w:r>
                        <w:r>
                          <w:rPr>
                            <w:rFonts w:ascii="Helvetica" w:hAnsi="Helvetica" w:cs="Helvetica"/>
                            <w:sz w:val="24"/>
                            <w:szCs w:val="24"/>
                          </w:rPr>
                          <w:t>.</w:t>
                        </w:r>
                      </w:p>
                      <w:p w14:paraId="2C708635" w14:textId="73D967B5" w:rsidR="007216E3" w:rsidRPr="002F00FB" w:rsidRDefault="007216E3" w:rsidP="00163674">
                        <w:pPr>
                          <w:autoSpaceDE w:val="0"/>
                          <w:autoSpaceDN w:val="0"/>
                          <w:adjustRightInd w:val="0"/>
                          <w:spacing w:after="0" w:line="240" w:lineRule="auto"/>
                          <w:jc w:val="center"/>
                          <w:rPr>
                            <w:rFonts w:ascii="Helvetica" w:hAnsi="Helvetica" w:cs="Helvetica"/>
                            <w:sz w:val="24"/>
                            <w:szCs w:val="24"/>
                          </w:rPr>
                        </w:pPr>
                        <w:r>
                          <w:rPr>
                            <w:rFonts w:ascii="Helvetica" w:hAnsi="Helvetica" w:cs="Helvetica"/>
                            <w:sz w:val="24"/>
                            <w:szCs w:val="24"/>
                          </w:rPr>
                          <w:t>A plexiüveget mágnesekkel is lehet rögzíteni</w:t>
                        </w:r>
                      </w:p>
                    </w:txbxContent>
                  </v:textbox>
                </v:shape>
                <v:shape id="Straight Arrow Connector 236" o:spid="_x0000_s1152" type="#_x0000_t32" style="position:absolute;left:15400;top:11942;width:5456;height:9594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" strokecolor="black [3200]" strokeweight=".5pt">
                  <v:stroke endarrow="block" endarrowwidth="narrow" endarrowlength="long" joinstyle="miter"/>
                </v:shape>
                <w10:wrap type="topAndBottom" anchorx="margin"/>
              </v:group>
            </w:pict>
          </mc:Fallback>
        </mc:AlternateContent>
      </w:r>
    </w:p>
    <w:p w14:paraId="67E09CDD" w14:textId="77777777" w:rsidR="003246FB" w:rsidRPr="002462DE" w:rsidRDefault="003246FB">
      <w:pPr>
        <w:rPr>
          <w:sz w:val="20"/>
          <w:szCs w:val="20"/>
        </w:rPr>
      </w:pPr>
    </w:p>
    <w:p w14:paraId="2EEEBF66" w14:textId="03FEF8B1" w:rsidR="003246FB" w:rsidRPr="002462DE" w:rsidRDefault="003246FB">
      <w:pPr>
        <w:rPr>
          <w:sz w:val="20"/>
          <w:szCs w:val="20"/>
        </w:rPr>
      </w:pPr>
    </w:p>
    <w:p w14:paraId="67974BDB" w14:textId="77777777" w:rsidR="00CE1912" w:rsidRPr="002462DE" w:rsidRDefault="00CE1912">
      <w:pPr>
        <w:rPr>
          <w:sz w:val="20"/>
          <w:szCs w:val="20"/>
        </w:rPr>
      </w:pPr>
    </w:p>
    <w:p w14:paraId="3245FB2F" w14:textId="2B6A1716" w:rsidR="00CE1912" w:rsidRPr="002462DE" w:rsidRDefault="007216E3">
      <w:pPr>
        <w:rPr>
          <w:sz w:val="20"/>
          <w:szCs w:val="20"/>
        </w:rPr>
      </w:pPr>
      <w:sdt>
        <w:sdtPr>
          <w:rPr>
            <w:b/>
            <w:sz w:val="40"/>
            <w:szCs w:val="40"/>
          </w:rPr>
          <w:id w:val="980655364"/>
          <w14:checkbox>
            <w14:checked w14:val="0"/>
            <w14:checkedState w14:val="2612" w14:font="MS Gothic"/>
            <w14:uncheckedState w14:val="2610" w14:font="MS Gothic"/>
          </w14:checkbox>
        </w:sdtPr>
        <w:sdtContent>
          <w:r w:rsidR="00340507">
            <w:rPr>
              <w:rFonts w:ascii="MS Gothic" w:eastAsia="MS Gothic" w:hAnsi="MS Gothic" w:hint="eastAsia"/>
              <w:b/>
              <w:sz w:val="40"/>
              <w:szCs w:val="40"/>
            </w:rPr>
            <w:t>☐</w:t>
          </w:r>
        </w:sdtContent>
      </w:sdt>
      <w:r w:rsidR="00340507">
        <w:rPr>
          <w:b/>
          <w:sz w:val="40"/>
          <w:szCs w:val="40"/>
        </w:rPr>
        <w:t xml:space="preserve"> Plexiüveg</w:t>
      </w:r>
    </w:p>
    <w:p w14:paraId="41C1FFC2" w14:textId="77777777" w:rsidR="00CE1912" w:rsidRPr="002462DE" w:rsidRDefault="00CE1912">
      <w:pPr>
        <w:rPr>
          <w:sz w:val="20"/>
          <w:szCs w:val="20"/>
        </w:rPr>
      </w:pPr>
    </w:p>
    <w:p w14:paraId="6C21CEE4" w14:textId="74F9784B" w:rsidR="00340507" w:rsidRPr="002462DE" w:rsidRDefault="007216E3" w:rsidP="00340507">
      <w:pPr>
        <w:rPr>
          <w:sz w:val="20"/>
          <w:szCs w:val="20"/>
        </w:rPr>
      </w:pPr>
      <w:sdt>
        <w:sdtPr>
          <w:rPr>
            <w:b/>
            <w:sz w:val="40"/>
            <w:szCs w:val="40"/>
          </w:rPr>
          <w:id w:val="-693463966"/>
          <w14:checkbox>
            <w14:checked w14:val="1"/>
            <w14:checkedState w14:val="2612" w14:font="MS Gothic"/>
            <w14:uncheckedState w14:val="2610" w14:font="MS Gothic"/>
          </w14:checkbox>
        </w:sdtPr>
        <w:sdtContent>
          <w:r w:rsidR="00340507">
            <w:rPr>
              <w:rFonts w:ascii="MS Gothic" w:eastAsia="MS Gothic" w:hAnsi="MS Gothic" w:hint="eastAsia"/>
              <w:b/>
              <w:sz w:val="40"/>
              <w:szCs w:val="40"/>
            </w:rPr>
            <w:t>☒</w:t>
          </w:r>
        </w:sdtContent>
      </w:sdt>
      <w:r w:rsidR="00340507">
        <w:rPr>
          <w:b/>
          <w:sz w:val="40"/>
          <w:szCs w:val="40"/>
        </w:rPr>
        <w:t xml:space="preserve"> Fémlemez</w:t>
      </w:r>
    </w:p>
    <w:p w14:paraId="4A7D8C78" w14:textId="77777777" w:rsidR="00CE1912" w:rsidRPr="002462DE" w:rsidRDefault="00CE1912">
      <w:pPr>
        <w:rPr>
          <w:sz w:val="20"/>
          <w:szCs w:val="20"/>
        </w:rPr>
      </w:pPr>
    </w:p>
    <w:p w14:paraId="4D82AD03" w14:textId="77777777" w:rsidR="00CE1912" w:rsidRPr="002462DE" w:rsidRDefault="00CE1912">
      <w:pPr>
        <w:rPr>
          <w:sz w:val="20"/>
          <w:szCs w:val="20"/>
        </w:rPr>
      </w:pPr>
    </w:p>
    <w:p w14:paraId="293428A1" w14:textId="77777777" w:rsidR="00CE1912" w:rsidRPr="002462DE" w:rsidRDefault="00CE1912">
      <w:pPr>
        <w:rPr>
          <w:sz w:val="20"/>
          <w:szCs w:val="20"/>
        </w:rPr>
      </w:pPr>
    </w:p>
    <w:p w14:paraId="4AEDC6E3" w14:textId="77777777" w:rsidR="00E33A9E" w:rsidRPr="002462DE" w:rsidRDefault="00E33A9E">
      <w:pPr>
        <w:rPr>
          <w:sz w:val="20"/>
          <w:szCs w:val="20"/>
        </w:rPr>
      </w:pPr>
    </w:p>
    <w:bookmarkStart w:id="611" w:name="_Toc504480139"/>
    <w:bookmarkStart w:id="612" w:name="_Toc508612843"/>
    <w:p w14:paraId="1831823A" w14:textId="23A43DE2" w:rsidR="00BC4E2E" w:rsidRPr="00E33A9E" w:rsidRDefault="007216E3" w:rsidP="007441AA">
      <w:pPr>
        <w:pStyle w:val="Cmsor1"/>
        <w:numPr>
          <w:ilvl w:val="0"/>
          <w:numId w:val="19"/>
        </w:numPr>
        <w:rPr>
          <w:rFonts w:ascii="Tahoma" w:eastAsia="Calibri" w:hAnsi="Tahoma" w:cs="Tahoma"/>
          <w:b/>
          <w:sz w:val="40"/>
          <w:szCs w:val="40"/>
          <w:lang w:eastAsia="hu-HU"/>
        </w:rPr>
      </w:pPr>
      <w:sdt>
        <w:sdtPr>
          <w:rPr>
            <w:b/>
            <w:sz w:val="40"/>
            <w:szCs w:val="40"/>
          </w:rPr>
          <w:id w:val="-1393027671"/>
          <w14:checkbox>
            <w14:checked w14:val="1"/>
            <w14:checkedState w14:val="2612" w14:font="MS Gothic"/>
            <w14:uncheckedState w14:val="2610" w14:font="MS Gothic"/>
          </w14:checkbox>
        </w:sdtPr>
        <w:sdtContent>
          <w:r w:rsidR="00340507">
            <w:rPr>
              <w:rFonts w:ascii="MS Gothic" w:eastAsia="MS Gothic" w:hAnsi="MS Gothic" w:hint="eastAsia"/>
              <w:b/>
              <w:sz w:val="40"/>
              <w:szCs w:val="40"/>
            </w:rPr>
            <w:t>☒</w:t>
          </w:r>
        </w:sdtContent>
      </w:sdt>
      <w:r w:rsidR="00FC7B11" w:rsidRPr="00CC5B04">
        <w:rPr>
          <w:b/>
          <w:sz w:val="40"/>
          <w:szCs w:val="40"/>
        </w:rPr>
        <w:t xml:space="preserve"> </w:t>
      </w:r>
      <w:r w:rsidR="004D44BF" w:rsidRPr="00E33A9E">
        <w:rPr>
          <w:rFonts w:ascii="Tahoma" w:eastAsia="Calibri" w:hAnsi="Tahoma" w:cs="Tahoma"/>
          <w:b/>
          <w:sz w:val="40"/>
          <w:szCs w:val="40"/>
          <w:lang w:eastAsia="hu-HU"/>
        </w:rPr>
        <w:t>Ciklusszámláló</w:t>
      </w:r>
      <w:bookmarkEnd w:id="611"/>
      <w:bookmarkEnd w:id="612"/>
    </w:p>
    <w:p w14:paraId="3E5D9A33" w14:textId="68CCD9E1" w:rsidR="00BC4E2E" w:rsidRPr="002462DE" w:rsidRDefault="00A84457" w:rsidP="00565608">
      <w:pPr>
        <w:jc w:val="center"/>
        <w:rPr>
          <w:sz w:val="20"/>
          <w:szCs w:val="20"/>
        </w:rPr>
      </w:pPr>
      <w:r w:rsidRPr="002462DE">
        <w:rPr>
          <w:noProof/>
          <w:sz w:val="20"/>
          <w:szCs w:val="20"/>
          <w:lang w:val="en-GB" w:eastAsia="en-GB"/>
        </w:rPr>
        <w:lastRenderedPageBreak/>
        <w:drawing>
          <wp:inline distT="0" distB="0" distL="0" distR="0" wp14:anchorId="38F47A73" wp14:editId="7F387A67">
            <wp:extent cx="3393755" cy="2376354"/>
            <wp:effectExtent l="0" t="0" r="0" b="5080"/>
            <wp:docPr id="395" name="Picture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3755" cy="23763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1D4651" w14:textId="77777777" w:rsidR="00A8433C" w:rsidRPr="002462DE" w:rsidRDefault="009A4AA9" w:rsidP="00565608">
      <w:pPr>
        <w:rPr>
          <w:sz w:val="20"/>
          <w:szCs w:val="20"/>
        </w:rPr>
      </w:pPr>
      <w:r w:rsidRPr="002462DE">
        <w:rPr>
          <w:sz w:val="20"/>
          <w:szCs w:val="20"/>
        </w:rPr>
        <w:t xml:space="preserve">Minden esetben </w:t>
      </w:r>
      <w:r w:rsidR="00502C3C" w:rsidRPr="002462DE">
        <w:rPr>
          <w:sz w:val="20"/>
          <w:szCs w:val="20"/>
        </w:rPr>
        <w:t xml:space="preserve">számláló </w:t>
      </w:r>
      <w:r w:rsidRPr="002462DE">
        <w:rPr>
          <w:sz w:val="20"/>
          <w:szCs w:val="20"/>
        </w:rPr>
        <w:t xml:space="preserve">felszerelése </w:t>
      </w:r>
      <w:r w:rsidR="00502C3C" w:rsidRPr="002462DE">
        <w:rPr>
          <w:sz w:val="20"/>
          <w:szCs w:val="20"/>
        </w:rPr>
        <w:t>szüks</w:t>
      </w:r>
      <w:r w:rsidR="00A8433C" w:rsidRPr="002462DE">
        <w:rPr>
          <w:sz w:val="20"/>
          <w:szCs w:val="20"/>
        </w:rPr>
        <w:t>éges, előnyben kell részesíteni:</w:t>
      </w:r>
    </w:p>
    <w:p w14:paraId="1B7752DF" w14:textId="63C906FA" w:rsidR="00C83A41" w:rsidRPr="002462DE" w:rsidRDefault="007216E3" w:rsidP="00565608">
      <w:pPr>
        <w:rPr>
          <w:sz w:val="20"/>
          <w:szCs w:val="20"/>
        </w:rPr>
      </w:pPr>
      <w:sdt>
        <w:sdtPr>
          <w:rPr>
            <w:b/>
            <w:sz w:val="40"/>
            <w:szCs w:val="40"/>
          </w:rPr>
          <w:id w:val="-197017802"/>
          <w14:checkbox>
            <w14:checked w14:val="0"/>
            <w14:checkedState w14:val="2612" w14:font="MS Gothic"/>
            <w14:uncheckedState w14:val="2610" w14:font="MS Gothic"/>
          </w14:checkbox>
        </w:sdtPr>
        <w:sdtContent>
          <w:r w:rsidR="00E33A9E">
            <w:rPr>
              <w:rFonts w:ascii="MS Gothic" w:eastAsia="MS Gothic" w:hAnsi="MS Gothic" w:hint="eastAsia"/>
              <w:b/>
              <w:sz w:val="40"/>
              <w:szCs w:val="40"/>
            </w:rPr>
            <w:t>☐</w:t>
          </w:r>
        </w:sdtContent>
      </w:sdt>
      <w:r w:rsidR="00B174BB" w:rsidRPr="00E33A9E">
        <w:rPr>
          <w:b/>
          <w:sz w:val="40"/>
          <w:szCs w:val="40"/>
        </w:rPr>
        <w:t xml:space="preserve"> </w:t>
      </w:r>
      <w:r w:rsidR="00A8433C" w:rsidRPr="00E33A9E">
        <w:rPr>
          <w:b/>
          <w:sz w:val="40"/>
          <w:szCs w:val="40"/>
        </w:rPr>
        <w:t>Meusburger</w:t>
      </w:r>
      <w:r w:rsidR="00A8433C" w:rsidRPr="002462DE">
        <w:rPr>
          <w:sz w:val="20"/>
          <w:szCs w:val="20"/>
        </w:rPr>
        <w:t xml:space="preserve"> </w:t>
      </w:r>
      <w:r w:rsidR="00502C3C" w:rsidRPr="002462DE">
        <w:rPr>
          <w:sz w:val="20"/>
          <w:szCs w:val="20"/>
        </w:rPr>
        <w:t>termékeit:</w:t>
      </w:r>
      <w:r w:rsidR="00B407EC" w:rsidRPr="002462DE">
        <w:rPr>
          <w:sz w:val="20"/>
          <w:szCs w:val="20"/>
        </w:rPr>
        <w:t xml:space="preserve"> </w:t>
      </w:r>
      <w:r w:rsidR="00565608" w:rsidRPr="002462DE">
        <w:rPr>
          <w:sz w:val="20"/>
          <w:szCs w:val="20"/>
        </w:rPr>
        <w:t>E2480; E</w:t>
      </w:r>
      <w:r w:rsidR="00B407EC" w:rsidRPr="002462DE">
        <w:rPr>
          <w:sz w:val="20"/>
          <w:szCs w:val="20"/>
        </w:rPr>
        <w:t>2484; E2485</w:t>
      </w:r>
    </w:p>
    <w:p w14:paraId="65922C20" w14:textId="74A9F1AE" w:rsidR="00A8433C" w:rsidRPr="002462DE" w:rsidRDefault="007216E3" w:rsidP="00565608">
      <w:pPr>
        <w:rPr>
          <w:sz w:val="20"/>
          <w:szCs w:val="20"/>
        </w:rPr>
      </w:pPr>
      <w:sdt>
        <w:sdtPr>
          <w:rPr>
            <w:b/>
            <w:sz w:val="40"/>
            <w:szCs w:val="40"/>
          </w:rPr>
          <w:id w:val="-602337765"/>
          <w14:checkbox>
            <w14:checked w14:val="1"/>
            <w14:checkedState w14:val="2612" w14:font="MS Gothic"/>
            <w14:uncheckedState w14:val="2610" w14:font="MS Gothic"/>
          </w14:checkbox>
        </w:sdtPr>
        <w:sdtContent>
          <w:r w:rsidR="00340507">
            <w:rPr>
              <w:rFonts w:ascii="MS Gothic" w:eastAsia="MS Gothic" w:hAnsi="MS Gothic" w:hint="eastAsia"/>
              <w:b/>
              <w:sz w:val="40"/>
              <w:szCs w:val="40"/>
            </w:rPr>
            <w:t>☒</w:t>
          </w:r>
        </w:sdtContent>
      </w:sdt>
      <w:r w:rsidR="00B174BB" w:rsidRPr="00E33A9E">
        <w:rPr>
          <w:b/>
          <w:sz w:val="40"/>
          <w:szCs w:val="40"/>
        </w:rPr>
        <w:t xml:space="preserve"> </w:t>
      </w:r>
      <w:r w:rsidR="00A8433C" w:rsidRPr="00E33A9E">
        <w:rPr>
          <w:b/>
          <w:sz w:val="40"/>
          <w:szCs w:val="40"/>
        </w:rPr>
        <w:t xml:space="preserve">HASCO </w:t>
      </w:r>
      <w:r w:rsidR="00A8433C" w:rsidRPr="00E33A9E">
        <w:rPr>
          <w:sz w:val="20"/>
          <w:szCs w:val="20"/>
        </w:rPr>
        <w:t>termékeit</w:t>
      </w:r>
      <w:r w:rsidR="00A8433C" w:rsidRPr="002462DE">
        <w:rPr>
          <w:sz w:val="20"/>
          <w:szCs w:val="20"/>
        </w:rPr>
        <w:t>:</w:t>
      </w:r>
      <w:r w:rsidR="00A8433C" w:rsidRPr="002462DE">
        <w:rPr>
          <w:sz w:val="20"/>
          <w:szCs w:val="20"/>
        </w:rPr>
        <w:tab/>
        <w:t>A5730</w:t>
      </w:r>
    </w:p>
    <w:p w14:paraId="24D4CDB2" w14:textId="22CC1183" w:rsidR="00A8433C" w:rsidRPr="002462DE" w:rsidRDefault="00B407EC" w:rsidP="006C14B6">
      <w:pPr>
        <w:spacing w:after="0"/>
        <w:rPr>
          <w:sz w:val="20"/>
          <w:szCs w:val="20"/>
        </w:rPr>
      </w:pPr>
      <w:r w:rsidRPr="002462DE">
        <w:rPr>
          <w:sz w:val="20"/>
          <w:szCs w:val="20"/>
        </w:rPr>
        <w:t>A számlálót az álló részre kell rögzíteni</w:t>
      </w:r>
      <w:r w:rsidR="006C14B6" w:rsidRPr="002462DE">
        <w:rPr>
          <w:sz w:val="20"/>
          <w:szCs w:val="20"/>
        </w:rPr>
        <w:t>.</w:t>
      </w:r>
      <w:r w:rsidRPr="002462DE">
        <w:rPr>
          <w:sz w:val="20"/>
          <w:szCs w:val="20"/>
        </w:rPr>
        <w:t xml:space="preserve"> Beszereléshez lásd a gyártó ajánlását.</w:t>
      </w:r>
    </w:p>
    <w:p w14:paraId="1B49B298" w14:textId="09C889F0" w:rsidR="001A2421" w:rsidRPr="002462DE" w:rsidRDefault="00B174BB" w:rsidP="006C14B6">
      <w:pPr>
        <w:spacing w:after="0"/>
        <w:rPr>
          <w:sz w:val="20"/>
          <w:szCs w:val="20"/>
        </w:rPr>
      </w:pPr>
      <w:r w:rsidRPr="002462DE">
        <w:rPr>
          <w:noProof/>
          <w:sz w:val="20"/>
          <w:szCs w:val="20"/>
          <w:lang w:val="en-GB" w:eastAsia="en-GB"/>
        </w:rPr>
        <mc:AlternateContent>
          <mc:Choice Requires="wpg">
            <w:drawing>
              <wp:anchor distT="0" distB="0" distL="114300" distR="114300" simplePos="0" relativeHeight="251953152" behindDoc="0" locked="0" layoutInCell="1" allowOverlap="1" wp14:anchorId="33212E35" wp14:editId="34BCC9CA">
                <wp:simplePos x="0" y="0"/>
                <wp:positionH relativeFrom="margin">
                  <wp:posOffset>447675</wp:posOffset>
                </wp:positionH>
                <wp:positionV relativeFrom="paragraph">
                  <wp:posOffset>392430</wp:posOffset>
                </wp:positionV>
                <wp:extent cx="5095240" cy="3620135"/>
                <wp:effectExtent l="0" t="38100" r="48260" b="56515"/>
                <wp:wrapTopAndBottom/>
                <wp:docPr id="13" name="Group 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95240" cy="3620135"/>
                          <a:chOff x="0" y="0"/>
                          <a:chExt cx="5415863" cy="3871595"/>
                        </a:xfrm>
                      </wpg:grpSpPr>
                      <pic:pic xmlns:pic="http://schemas.openxmlformats.org/drawingml/2006/picture">
                        <pic:nvPicPr>
                          <pic:cNvPr id="396" name="Picture 396"/>
                          <pic:cNvPicPr>
                            <a:picLocks noChangeAspect="1"/>
                          </pic:cNvPicPr>
                        </pic:nvPicPr>
                        <pic:blipFill>
                          <a:blip r:embed="rId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2436125" y="891858"/>
                            <a:ext cx="3871595" cy="2087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scene3d>
                            <a:camera prst="isometricOffAxis2Left">
                              <a:rot lat="0" lon="0" rev="0"/>
                            </a:camera>
                            <a:lightRig rig="threePt" dir="t"/>
                          </a:scene3d>
                        </pic:spPr>
                      </pic:pic>
                      <pic:pic xmlns:pic="http://schemas.openxmlformats.org/drawingml/2006/picture">
                        <pic:nvPicPr>
                          <pic:cNvPr id="12" name="Picture 12"/>
                          <pic:cNvPicPr>
                            <a:picLocks noChangeAspect="1"/>
                          </pic:cNvPicPr>
                        </pic:nvPicPr>
                        <pic:blipFill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127583"/>
                            <a:ext cx="2676525" cy="275780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183FB8A" id="Group 13" o:spid="_x0000_s1026" style="position:absolute;margin-left:35.25pt;margin-top:30.9pt;width:401.2pt;height:285.05pt;z-index:251953152;mso-position-horizontal-relative:margin;mso-width-relative:margin;mso-height-relative:margin" coordsize="54158,3871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">
                <v:shape id="Picture 396" o:spid="_x0000_s1027" type="#_x0000_t75" style="position:absolute;left:24361;top:8918;width:38715;height:20879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">
                  <v:imagedata r:id="rId70" o:title=""/>
                  <v:path arrowok="t"/>
                </v:shape>
                <v:shape id="Picture 12" o:spid="_x0000_s1028" type="#_x0000_t75" style="position:absolute;top:1275;width:26765;height:275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">
                  <v:imagedata r:id="rId71" o:title=""/>
                  <v:path arrowok="t"/>
                </v:shape>
                <w10:wrap type="topAndBottom" anchorx="margin"/>
              </v:group>
            </w:pict>
          </mc:Fallback>
        </mc:AlternateContent>
      </w:r>
      <w:r w:rsidR="00502C3C" w:rsidRPr="002462DE">
        <w:rPr>
          <w:noProof/>
          <w:sz w:val="20"/>
          <w:szCs w:val="20"/>
          <w:lang w:val="en-GB" w:eastAsia="en-GB"/>
        </w:rPr>
        <mc:AlternateContent>
          <mc:Choice Requires="wps">
            <w:drawing>
              <wp:anchor distT="0" distB="0" distL="114300" distR="114300" simplePos="0" relativeHeight="251954176" behindDoc="0" locked="0" layoutInCell="1" allowOverlap="1" wp14:anchorId="75F0DD61" wp14:editId="49961456">
                <wp:simplePos x="0" y="0"/>
                <wp:positionH relativeFrom="column">
                  <wp:posOffset>590550</wp:posOffset>
                </wp:positionH>
                <wp:positionV relativeFrom="paragraph">
                  <wp:posOffset>853440</wp:posOffset>
                </wp:positionV>
                <wp:extent cx="3732530" cy="2469515"/>
                <wp:effectExtent l="0" t="0" r="0" b="0"/>
                <wp:wrapNone/>
                <wp:docPr id="18" name="Arc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32530" cy="2469515"/>
                        </a:xfrm>
                        <a:prstGeom prst="arc">
                          <a:avLst>
                            <a:gd name="adj1" fmla="val 16200000"/>
                            <a:gd name="adj2" fmla="val 20092318"/>
                          </a:avLst>
                        </a:prstGeom>
                        <a:ln>
                          <a:solidFill>
                            <a:schemeClr val="tx1"/>
                          </a:solidFill>
                          <a:tailEnd type="triangle" w="sm" len="lg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257625" id="Arc 18" o:spid="_x0000_s1026" style="position:absolute;margin-left:46.5pt;margin-top:67.2pt;width:293.9pt;height:194.45pt;z-index:25195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732530,24695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" path="m1866265,nsc2471327,,3038840,194075,3388766,520658l1866265,1234758,1866265,xem1866265,nfc2471327,,3038840,194075,3388766,520658e" filled="f" strokecolor="black [3213]" strokeweight=".5pt">
                <v:stroke endarrow="block" endarrowwidth="narrow" endarrowlength="long" joinstyle="miter"/>
                <v:path arrowok="t" o:connecttype="custom" o:connectlocs="1866265,0;3388766,520658" o:connectangles="0,0"/>
              </v:shape>
            </w:pict>
          </mc:Fallback>
        </mc:AlternateContent>
      </w:r>
    </w:p>
    <w:bookmarkStart w:id="613" w:name="_Toc504480140"/>
    <w:bookmarkStart w:id="614" w:name="_Toc508612844"/>
    <w:p w14:paraId="427923C8" w14:textId="24D2AE77" w:rsidR="00565608" w:rsidRPr="00E33A9E" w:rsidRDefault="007216E3" w:rsidP="007441AA">
      <w:pPr>
        <w:pStyle w:val="Cmsor1"/>
        <w:numPr>
          <w:ilvl w:val="0"/>
          <w:numId w:val="19"/>
        </w:numPr>
        <w:rPr>
          <w:rFonts w:ascii="Tahoma" w:eastAsia="Calibri" w:hAnsi="Tahoma" w:cs="Tahoma"/>
          <w:b/>
          <w:sz w:val="40"/>
          <w:szCs w:val="40"/>
          <w:lang w:eastAsia="hu-HU"/>
        </w:rPr>
      </w:pPr>
      <w:sdt>
        <w:sdtPr>
          <w:rPr>
            <w:b/>
            <w:sz w:val="40"/>
            <w:szCs w:val="40"/>
          </w:rPr>
          <w:id w:val="496699292"/>
          <w14:checkbox>
            <w14:checked w14:val="1"/>
            <w14:checkedState w14:val="2612" w14:font="MS Gothic"/>
            <w14:uncheckedState w14:val="2610" w14:font="MS Gothic"/>
          </w14:checkbox>
        </w:sdtPr>
        <w:sdtContent>
          <w:r w:rsidR="00340507">
            <w:rPr>
              <w:rFonts w:ascii="MS Gothic" w:eastAsia="MS Gothic" w:hAnsi="MS Gothic" w:hint="eastAsia"/>
              <w:b/>
              <w:sz w:val="40"/>
              <w:szCs w:val="40"/>
            </w:rPr>
            <w:t>☒</w:t>
          </w:r>
        </w:sdtContent>
      </w:sdt>
      <w:r w:rsidR="00FC7B11" w:rsidRPr="00CC5B04">
        <w:rPr>
          <w:b/>
          <w:sz w:val="40"/>
          <w:szCs w:val="40"/>
        </w:rPr>
        <w:t xml:space="preserve"> </w:t>
      </w:r>
      <w:r w:rsidR="00B407EC" w:rsidRPr="00E33A9E">
        <w:rPr>
          <w:rFonts w:ascii="Tahoma" w:eastAsia="Calibri" w:hAnsi="Tahoma" w:cs="Tahoma"/>
          <w:b/>
          <w:sz w:val="40"/>
          <w:szCs w:val="40"/>
          <w:lang w:eastAsia="hu-HU"/>
        </w:rPr>
        <w:t>Dátum jelölő</w:t>
      </w:r>
      <w:bookmarkEnd w:id="613"/>
      <w:bookmarkEnd w:id="614"/>
    </w:p>
    <w:p w14:paraId="76789A36" w14:textId="0BC0FF7C" w:rsidR="00B407EC" w:rsidRPr="002462DE" w:rsidRDefault="00B407EC" w:rsidP="006B070D">
      <w:pPr>
        <w:rPr>
          <w:sz w:val="20"/>
          <w:szCs w:val="20"/>
        </w:rPr>
      </w:pPr>
      <w:r w:rsidRPr="002462DE">
        <w:rPr>
          <w:noProof/>
          <w:sz w:val="20"/>
          <w:szCs w:val="20"/>
          <w:lang w:val="en-GB" w:eastAsia="en-GB"/>
        </w:rPr>
        <w:lastRenderedPageBreak/>
        <mc:AlternateContent>
          <mc:Choice Requires="wpg">
            <w:drawing>
              <wp:anchor distT="0" distB="0" distL="114300" distR="114300" simplePos="0" relativeHeight="251677696" behindDoc="0" locked="0" layoutInCell="1" allowOverlap="1" wp14:anchorId="446C0ACB" wp14:editId="1D970BCC">
                <wp:simplePos x="0" y="0"/>
                <wp:positionH relativeFrom="margin">
                  <wp:posOffset>1423670</wp:posOffset>
                </wp:positionH>
                <wp:positionV relativeFrom="paragraph">
                  <wp:posOffset>940435</wp:posOffset>
                </wp:positionV>
                <wp:extent cx="2975610" cy="1631315"/>
                <wp:effectExtent l="0" t="0" r="0" b="6985"/>
                <wp:wrapTopAndBottom/>
                <wp:docPr id="392" name="Group 39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75610" cy="1631315"/>
                          <a:chOff x="0" y="0"/>
                          <a:chExt cx="4067175" cy="2331085"/>
                        </a:xfrm>
                      </wpg:grpSpPr>
                      <pic:pic xmlns:pic="http://schemas.openxmlformats.org/drawingml/2006/picture">
                        <pic:nvPicPr>
                          <pic:cNvPr id="391" name="Picture 391"/>
                          <pic:cNvPicPr>
                            <a:picLocks noChangeAspect="1"/>
                          </pic:cNvPicPr>
                        </pic:nvPicPr>
                        <pic:blipFill>
                          <a:blip r:embed="rId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143250" y="739953"/>
                            <a:ext cx="923925" cy="89181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90" name="Picture 390"/>
                          <pic:cNvPicPr>
                            <a:picLocks noChangeAspect="1"/>
                          </pic:cNvPicPr>
                        </pic:nvPicPr>
                        <pic:blipFill>
                          <a:blip r:embed="rId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52675" cy="23310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2160116" id="Group 392" o:spid="_x0000_s1026" style="position:absolute;margin-left:112.1pt;margin-top:74.05pt;width:234.3pt;height:128.45pt;z-index:251677696;mso-position-horizontal-relative:margin;mso-width-relative:margin;mso-height-relative:margin" coordsize="40671,23310" o:gfxdata="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">
                <v:shape id="Picture 391" o:spid="_x0000_s1027" type="#_x0000_t75" style="position:absolute;left:31432;top:7399;width:9239;height:89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">
                  <v:imagedata r:id="rId74" o:title=""/>
                  <v:path arrowok="t"/>
                </v:shape>
                <v:shape id="Picture 390" o:spid="_x0000_s1028" type="#_x0000_t75" style="position:absolute;width:23526;height:233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">
                  <v:imagedata r:id="rId75" o:title=""/>
                  <v:path arrowok="t"/>
                </v:shape>
                <w10:wrap type="topAndBottom" anchorx="margin"/>
              </v:group>
            </w:pict>
          </mc:Fallback>
        </mc:AlternateContent>
      </w:r>
      <w:r w:rsidRPr="002462DE">
        <w:rPr>
          <w:sz w:val="20"/>
          <w:szCs w:val="20"/>
        </w:rPr>
        <w:t>Elsősorban az Opitz DATI 9000 BBC 11éves és 12 hónapos jelölőjét kérjük az alábbi beszerelési móddal</w:t>
      </w:r>
      <w:r w:rsidR="006B070D" w:rsidRPr="002462DE">
        <w:rPr>
          <w:sz w:val="20"/>
          <w:szCs w:val="20"/>
        </w:rPr>
        <w:t>.</w:t>
      </w:r>
    </w:p>
    <w:p w14:paraId="1ACE1EE8" w14:textId="5DBD47B2" w:rsidR="00E90F8B" w:rsidRPr="002462DE" w:rsidRDefault="007216E3" w:rsidP="006B070D">
      <w:pPr>
        <w:rPr>
          <w:sz w:val="20"/>
          <w:szCs w:val="20"/>
        </w:rPr>
      </w:pPr>
      <w:sdt>
        <w:sdtPr>
          <w:rPr>
            <w:b/>
            <w:sz w:val="40"/>
            <w:szCs w:val="40"/>
          </w:rPr>
          <w:id w:val="1016194545"/>
          <w14:checkbox>
            <w14:checked w14:val="0"/>
            <w14:checkedState w14:val="2612" w14:font="MS Gothic"/>
            <w14:uncheckedState w14:val="2610" w14:font="MS Gothic"/>
          </w14:checkbox>
        </w:sdtPr>
        <w:sdtContent>
          <w:r w:rsidR="00E90F8B" w:rsidRPr="00E33A9E">
            <w:rPr>
              <w:rFonts w:ascii="MS Gothic" w:eastAsia="MS Gothic" w:hAnsi="MS Gothic" w:hint="eastAsia"/>
              <w:b/>
              <w:sz w:val="40"/>
              <w:szCs w:val="40"/>
            </w:rPr>
            <w:t>☐</w:t>
          </w:r>
        </w:sdtContent>
      </w:sdt>
      <w:r w:rsidR="00E90F8B" w:rsidRPr="00E33A9E">
        <w:rPr>
          <w:b/>
          <w:sz w:val="40"/>
          <w:szCs w:val="40"/>
        </w:rPr>
        <w:t xml:space="preserve"> OPITZ</w:t>
      </w:r>
      <w:r w:rsidR="00E90F8B" w:rsidRPr="002462DE">
        <w:rPr>
          <w:sz w:val="20"/>
          <w:szCs w:val="20"/>
        </w:rPr>
        <w:t xml:space="preserve"> </w:t>
      </w:r>
      <w:r w:rsidR="00715E13" w:rsidRPr="002462DE">
        <w:rPr>
          <w:sz w:val="20"/>
          <w:szCs w:val="20"/>
        </w:rPr>
        <w:t xml:space="preserve">év </w:t>
      </w:r>
      <w:r w:rsidR="00E90F8B" w:rsidRPr="002462DE">
        <w:rPr>
          <w:sz w:val="20"/>
          <w:szCs w:val="20"/>
        </w:rPr>
        <w:t>és hónapjelölő egyben.</w:t>
      </w:r>
    </w:p>
    <w:p w14:paraId="129C9580" w14:textId="0BC0FF7C" w:rsidR="007846B5" w:rsidRPr="002462DE" w:rsidRDefault="007846B5" w:rsidP="00CC254F">
      <w:pPr>
        <w:jc w:val="center"/>
        <w:rPr>
          <w:sz w:val="20"/>
          <w:szCs w:val="20"/>
        </w:rPr>
      </w:pPr>
      <w:r w:rsidRPr="002462DE">
        <w:rPr>
          <w:noProof/>
          <w:sz w:val="20"/>
          <w:szCs w:val="20"/>
          <w:lang w:val="en-GB" w:eastAsia="en-GB"/>
        </w:rPr>
        <w:drawing>
          <wp:inline distT="0" distB="0" distL="0" distR="0" wp14:anchorId="56E50775" wp14:editId="46AC61CF">
            <wp:extent cx="1952625" cy="3563539"/>
            <wp:effectExtent l="0" t="0" r="0" b="0"/>
            <wp:docPr id="409" name="Picture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2074" cy="35807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07FAFD" w14:textId="17EECA2C" w:rsidR="00E90F8B" w:rsidRPr="002462DE" w:rsidRDefault="009A4AA9" w:rsidP="009A4AA9">
      <w:pPr>
        <w:pStyle w:val="Listaszerbekezds"/>
        <w:numPr>
          <w:ilvl w:val="0"/>
          <w:numId w:val="5"/>
        </w:numPr>
        <w:jc w:val="center"/>
        <w:rPr>
          <w:sz w:val="20"/>
          <w:szCs w:val="20"/>
        </w:rPr>
      </w:pPr>
      <w:r w:rsidRPr="002462DE">
        <w:rPr>
          <w:sz w:val="20"/>
          <w:szCs w:val="20"/>
        </w:rPr>
        <w:t>A dátumjelölést egy M3-as csavarral kell rögzíteni a formabetétben.</w:t>
      </w:r>
    </w:p>
    <w:p w14:paraId="14C3D564" w14:textId="5DCCF9C8" w:rsidR="009A4AA9" w:rsidRPr="002462DE" w:rsidRDefault="009A4AA9" w:rsidP="009A4AA9">
      <w:pPr>
        <w:pStyle w:val="Listaszerbekezds"/>
        <w:numPr>
          <w:ilvl w:val="0"/>
          <w:numId w:val="5"/>
        </w:numPr>
        <w:jc w:val="center"/>
        <w:rPr>
          <w:sz w:val="20"/>
          <w:szCs w:val="20"/>
        </w:rPr>
      </w:pPr>
      <w:r w:rsidRPr="002462DE">
        <w:rPr>
          <w:sz w:val="20"/>
          <w:szCs w:val="20"/>
        </w:rPr>
        <w:t>Annak kimunkálása során figyelembe kell venni a hűtőfuratok pozícióit.</w:t>
      </w:r>
    </w:p>
    <w:p w14:paraId="2E34917B" w14:textId="4369CDA6" w:rsidR="00E90F8B" w:rsidRPr="002462DE" w:rsidRDefault="00CE1912" w:rsidP="00CE1912">
      <w:pPr>
        <w:pStyle w:val="Listaszerbekezds"/>
        <w:numPr>
          <w:ilvl w:val="0"/>
          <w:numId w:val="5"/>
        </w:numPr>
        <w:jc w:val="center"/>
        <w:rPr>
          <w:sz w:val="20"/>
          <w:szCs w:val="20"/>
        </w:rPr>
      </w:pPr>
      <w:r w:rsidRPr="002462DE">
        <w:rPr>
          <w:sz w:val="20"/>
          <w:szCs w:val="20"/>
        </w:rPr>
        <w:t>A dátumjelölő csak annyira térhet el a formaadó felület síkjától, hogy a benne lévő nyíl egy síkba essen a síkkal. Ettől eltérni csak külön engedéllyel lehetséges.</w:t>
      </w:r>
    </w:p>
    <w:p w14:paraId="31BDDFCB" w14:textId="77777777" w:rsidR="00E90F8B" w:rsidRPr="002462DE" w:rsidRDefault="00E90F8B" w:rsidP="00CC254F">
      <w:pPr>
        <w:jc w:val="center"/>
        <w:rPr>
          <w:sz w:val="20"/>
          <w:szCs w:val="20"/>
        </w:rPr>
      </w:pPr>
    </w:p>
    <w:p w14:paraId="5C3F4CDB" w14:textId="77777777" w:rsidR="00E90F8B" w:rsidRPr="002462DE" w:rsidRDefault="00E90F8B" w:rsidP="00CC254F">
      <w:pPr>
        <w:jc w:val="center"/>
        <w:rPr>
          <w:sz w:val="20"/>
          <w:szCs w:val="20"/>
        </w:rPr>
      </w:pPr>
    </w:p>
    <w:p w14:paraId="03744CCC" w14:textId="77777777" w:rsidR="00E90F8B" w:rsidRPr="002462DE" w:rsidRDefault="00E90F8B" w:rsidP="00CC254F">
      <w:pPr>
        <w:jc w:val="center"/>
        <w:rPr>
          <w:sz w:val="20"/>
          <w:szCs w:val="20"/>
        </w:rPr>
      </w:pPr>
    </w:p>
    <w:p w14:paraId="2BBEB217" w14:textId="77777777" w:rsidR="00E90F8B" w:rsidRPr="002462DE" w:rsidRDefault="00E90F8B" w:rsidP="00B1167A">
      <w:pPr>
        <w:rPr>
          <w:sz w:val="20"/>
          <w:szCs w:val="20"/>
        </w:rPr>
      </w:pPr>
    </w:p>
    <w:p w14:paraId="64D4A3BE" w14:textId="03BB617B" w:rsidR="00E90F8B" w:rsidRPr="002462DE" w:rsidRDefault="007216E3">
      <w:pPr>
        <w:rPr>
          <w:sz w:val="20"/>
          <w:szCs w:val="20"/>
        </w:rPr>
      </w:pPr>
      <w:sdt>
        <w:sdtPr>
          <w:rPr>
            <w:b/>
            <w:sz w:val="40"/>
            <w:szCs w:val="40"/>
          </w:rPr>
          <w:id w:val="1329946635"/>
          <w14:checkbox>
            <w14:checked w14:val="1"/>
            <w14:checkedState w14:val="2612" w14:font="MS Gothic"/>
            <w14:uncheckedState w14:val="2610" w14:font="MS Gothic"/>
          </w14:checkbox>
        </w:sdtPr>
        <w:sdtContent>
          <w:r w:rsidR="001E1824">
            <w:rPr>
              <w:rFonts w:ascii="MS Gothic" w:eastAsia="MS Gothic" w:hAnsi="MS Gothic" w:hint="eastAsia"/>
              <w:b/>
              <w:sz w:val="40"/>
              <w:szCs w:val="40"/>
            </w:rPr>
            <w:t>☒</w:t>
          </w:r>
        </w:sdtContent>
      </w:sdt>
      <w:r w:rsidR="00E90F8B" w:rsidRPr="00E33A9E">
        <w:rPr>
          <w:b/>
          <w:sz w:val="40"/>
          <w:szCs w:val="40"/>
        </w:rPr>
        <w:t xml:space="preserve"> HASCO</w:t>
      </w:r>
      <w:r w:rsidR="00E90F8B" w:rsidRPr="002462DE">
        <w:rPr>
          <w:sz w:val="20"/>
          <w:szCs w:val="20"/>
        </w:rPr>
        <w:t xml:space="preserve"> év és hónapjelölés</w:t>
      </w:r>
      <w:r w:rsidR="009A4AA9" w:rsidRPr="002462DE">
        <w:rPr>
          <w:sz w:val="20"/>
          <w:szCs w:val="20"/>
        </w:rPr>
        <w:t xml:space="preserve"> egy</w:t>
      </w:r>
      <w:r w:rsidR="00E90F8B" w:rsidRPr="002462DE">
        <w:rPr>
          <w:sz w:val="20"/>
          <w:szCs w:val="20"/>
        </w:rPr>
        <w:t xml:space="preserve"> jelölésben</w:t>
      </w:r>
      <w:r w:rsidR="009A4AA9" w:rsidRPr="002462DE">
        <w:rPr>
          <w:sz w:val="20"/>
          <w:szCs w:val="20"/>
        </w:rPr>
        <w:t xml:space="preserve"> vagy alternatíva</w:t>
      </w:r>
      <w:r w:rsidR="00E90F8B" w:rsidRPr="002462DE">
        <w:rPr>
          <w:sz w:val="20"/>
          <w:szCs w:val="20"/>
        </w:rPr>
        <w:t>. (pl. lásd a képen)</w:t>
      </w:r>
    </w:p>
    <w:p w14:paraId="66F47A70" w14:textId="7D437A7F" w:rsidR="005E0BC4" w:rsidRDefault="005E0BC4">
      <w:pPr>
        <w:rPr>
          <w:sz w:val="20"/>
          <w:szCs w:val="20"/>
        </w:rPr>
      </w:pPr>
      <w:r w:rsidRPr="002462DE">
        <w:rPr>
          <w:noProof/>
          <w:sz w:val="20"/>
          <w:szCs w:val="20"/>
          <w:lang w:val="en-GB" w:eastAsia="en-GB"/>
        </w:rPr>
        <w:lastRenderedPageBreak/>
        <w:drawing>
          <wp:inline distT="0" distB="0" distL="0" distR="0" wp14:anchorId="20BF4FC7" wp14:editId="5E310DBA">
            <wp:extent cx="5972810" cy="1581785"/>
            <wp:effectExtent l="0" t="0" r="8890" b="0"/>
            <wp:docPr id="949" name="Kép 9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58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7BE4B" w14:textId="33926CC3" w:rsidR="001E1824" w:rsidRPr="002462DE" w:rsidRDefault="001E1824">
      <w:pPr>
        <w:rPr>
          <w:sz w:val="20"/>
          <w:szCs w:val="20"/>
        </w:rPr>
      </w:pPr>
      <w:r>
        <w:rPr>
          <w:noProof/>
          <w:lang w:val="en-GB" w:eastAsia="en-GB"/>
        </w:rPr>
        <w:drawing>
          <wp:inline distT="0" distB="0" distL="0" distR="0" wp14:anchorId="136335BB" wp14:editId="601105F2">
            <wp:extent cx="5972810" cy="1622425"/>
            <wp:effectExtent l="0" t="0" r="8890" b="0"/>
            <wp:docPr id="903" name="Kép 9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62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E5039" w14:textId="7046A902" w:rsidR="00E90F8B" w:rsidRPr="002462DE" w:rsidRDefault="007216E3">
      <w:pPr>
        <w:rPr>
          <w:sz w:val="20"/>
          <w:szCs w:val="20"/>
        </w:rPr>
      </w:pPr>
      <w:sdt>
        <w:sdtPr>
          <w:rPr>
            <w:b/>
            <w:sz w:val="40"/>
            <w:szCs w:val="40"/>
          </w:rPr>
          <w:id w:val="-1838155009"/>
          <w14:checkbox>
            <w14:checked w14:val="0"/>
            <w14:checkedState w14:val="2612" w14:font="MS Gothic"/>
            <w14:uncheckedState w14:val="2610" w14:font="MS Gothic"/>
          </w14:checkbox>
        </w:sdtPr>
        <w:sdtContent>
          <w:r w:rsidR="00E9536A" w:rsidRPr="00E33A9E">
            <w:rPr>
              <w:rFonts w:ascii="MS Gothic" w:eastAsia="MS Gothic" w:hAnsi="MS Gothic" w:hint="eastAsia"/>
              <w:b/>
              <w:sz w:val="40"/>
              <w:szCs w:val="40"/>
            </w:rPr>
            <w:t>☐</w:t>
          </w:r>
        </w:sdtContent>
      </w:sdt>
      <w:r w:rsidR="00E90F8B" w:rsidRPr="00E33A9E">
        <w:rPr>
          <w:b/>
          <w:sz w:val="40"/>
          <w:szCs w:val="40"/>
        </w:rPr>
        <w:t>MEUSBURGER</w:t>
      </w:r>
      <w:r w:rsidR="00E90F8B" w:rsidRPr="002462DE">
        <w:rPr>
          <w:sz w:val="20"/>
          <w:szCs w:val="20"/>
        </w:rPr>
        <w:t xml:space="preserve"> év és hónapjelölés két külön jelölésben</w:t>
      </w:r>
      <w:r w:rsidR="009A4AA9" w:rsidRPr="002462DE">
        <w:rPr>
          <w:sz w:val="20"/>
          <w:szCs w:val="20"/>
        </w:rPr>
        <w:t xml:space="preserve"> vagy alternatíva</w:t>
      </w:r>
      <w:r w:rsidR="00E90F8B" w:rsidRPr="002462DE">
        <w:rPr>
          <w:sz w:val="20"/>
          <w:szCs w:val="20"/>
        </w:rPr>
        <w:t>. (pl. lásd a képen)</w:t>
      </w:r>
    </w:p>
    <w:p w14:paraId="1494B1AF" w14:textId="150B0FAA" w:rsidR="00565608" w:rsidRPr="002462DE" w:rsidRDefault="00E90F8B">
      <w:pPr>
        <w:rPr>
          <w:sz w:val="20"/>
          <w:szCs w:val="20"/>
        </w:rPr>
      </w:pPr>
      <w:r w:rsidRPr="002462DE">
        <w:rPr>
          <w:noProof/>
          <w:sz w:val="20"/>
          <w:szCs w:val="20"/>
          <w:lang w:val="en-GB" w:eastAsia="en-GB"/>
        </w:rPr>
        <w:drawing>
          <wp:inline distT="0" distB="0" distL="0" distR="0" wp14:anchorId="089E9D9B" wp14:editId="1AE87602">
            <wp:extent cx="5181600" cy="2238375"/>
            <wp:effectExtent l="0" t="0" r="0" b="9525"/>
            <wp:docPr id="948" name="Kép 9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462DE">
        <w:rPr>
          <w:sz w:val="20"/>
          <w:szCs w:val="20"/>
        </w:rPr>
        <w:t xml:space="preserve"> </w:t>
      </w:r>
      <w:r w:rsidR="00565608" w:rsidRPr="002462DE">
        <w:rPr>
          <w:sz w:val="20"/>
          <w:szCs w:val="20"/>
        </w:rPr>
        <w:br w:type="page"/>
      </w:r>
    </w:p>
    <w:p w14:paraId="7DB74256" w14:textId="01DA37D7" w:rsidR="008D234D" w:rsidRPr="005E07B3" w:rsidRDefault="00A010CC" w:rsidP="007441AA">
      <w:pPr>
        <w:pStyle w:val="Cmsor1"/>
        <w:numPr>
          <w:ilvl w:val="0"/>
          <w:numId w:val="19"/>
        </w:numPr>
        <w:spacing w:after="0"/>
        <w:rPr>
          <w:rFonts w:ascii="Tahoma" w:eastAsia="Calibri" w:hAnsi="Tahoma" w:cs="Tahoma"/>
          <w:b/>
          <w:sz w:val="40"/>
          <w:szCs w:val="40"/>
          <w:lang w:eastAsia="hu-HU"/>
        </w:rPr>
      </w:pPr>
      <w:bookmarkStart w:id="615" w:name="_Toc504480141"/>
      <w:bookmarkStart w:id="616" w:name="_Toc508612845"/>
      <w:r w:rsidRPr="005E07B3">
        <w:rPr>
          <w:rFonts w:ascii="Tahoma" w:eastAsia="Calibri" w:hAnsi="Tahoma" w:cs="Tahoma"/>
          <w:b/>
          <w:sz w:val="40"/>
          <w:szCs w:val="40"/>
          <w:lang w:eastAsia="hu-HU"/>
        </w:rPr>
        <w:lastRenderedPageBreak/>
        <w:t>Beömlés tí</w:t>
      </w:r>
      <w:r w:rsidR="005E0BC4" w:rsidRPr="005E07B3">
        <w:rPr>
          <w:rFonts w:ascii="Tahoma" w:eastAsia="Calibri" w:hAnsi="Tahoma" w:cs="Tahoma"/>
          <w:b/>
          <w:sz w:val="40"/>
          <w:szCs w:val="40"/>
          <w:lang w:eastAsia="hu-HU"/>
        </w:rPr>
        <w:t>pusa</w:t>
      </w:r>
      <w:bookmarkEnd w:id="615"/>
      <w:bookmarkEnd w:id="616"/>
    </w:p>
    <w:bookmarkStart w:id="617" w:name="_Toc508612846"/>
    <w:p w14:paraId="27713AF3" w14:textId="45202E60" w:rsidR="00565608" w:rsidRPr="00F27397" w:rsidRDefault="007216E3" w:rsidP="00F27397">
      <w:pPr>
        <w:pStyle w:val="Cmsor1"/>
        <w:numPr>
          <w:ilvl w:val="0"/>
          <w:numId w:val="19"/>
        </w:numPr>
        <w:rPr>
          <w:rFonts w:ascii="Tahoma" w:eastAsia="Calibri" w:hAnsi="Tahoma" w:cs="Tahoma"/>
          <w:b/>
          <w:sz w:val="40"/>
          <w:szCs w:val="40"/>
          <w:lang w:eastAsia="hu-HU"/>
        </w:rPr>
      </w:pPr>
      <w:sdt>
        <w:sdtPr>
          <w:rPr>
            <w:rFonts w:ascii="Tahoma" w:eastAsia="Calibri" w:hAnsi="Tahoma" w:cs="Tahoma"/>
            <w:b/>
            <w:sz w:val="40"/>
            <w:szCs w:val="40"/>
            <w:lang w:eastAsia="hu-HU"/>
          </w:rPr>
          <w:id w:val="-1188982795"/>
          <w14:checkbox>
            <w14:checked w14:val="0"/>
            <w14:checkedState w14:val="2612" w14:font="MS Gothic"/>
            <w14:uncheckedState w14:val="2610" w14:font="MS Gothic"/>
          </w14:checkbox>
        </w:sdtPr>
        <w:sdtContent>
          <w:r w:rsidR="00FC7B11" w:rsidRPr="00F27397">
            <w:rPr>
              <w:rFonts w:ascii="Tahoma" w:eastAsia="Calibri" w:hAnsi="Tahoma" w:cs="Tahoma" w:hint="eastAsia"/>
              <w:b/>
              <w:sz w:val="40"/>
              <w:szCs w:val="40"/>
              <w:lang w:eastAsia="hu-HU"/>
            </w:rPr>
            <w:t>☐</w:t>
          </w:r>
        </w:sdtContent>
      </w:sdt>
      <w:r w:rsidR="008D234D" w:rsidRPr="00F27397">
        <w:rPr>
          <w:rFonts w:ascii="Tahoma" w:eastAsia="Calibri" w:hAnsi="Tahoma" w:cs="Tahoma"/>
          <w:b/>
          <w:sz w:val="40"/>
          <w:szCs w:val="40"/>
          <w:lang w:eastAsia="hu-HU"/>
        </w:rPr>
        <w:t xml:space="preserve"> </w:t>
      </w:r>
      <w:r w:rsidR="005E0BC4" w:rsidRPr="00F27397">
        <w:rPr>
          <w:rFonts w:ascii="Tahoma" w:eastAsia="Calibri" w:hAnsi="Tahoma" w:cs="Tahoma"/>
          <w:b/>
          <w:sz w:val="40"/>
          <w:szCs w:val="40"/>
          <w:lang w:eastAsia="hu-HU"/>
        </w:rPr>
        <w:t>Hideg csatornás</w:t>
      </w:r>
      <w:bookmarkEnd w:id="617"/>
    </w:p>
    <w:p w14:paraId="01DE4827" w14:textId="648264FA" w:rsidR="005E0BC4" w:rsidRPr="002462DE" w:rsidRDefault="005E0BC4" w:rsidP="008D234D">
      <w:pPr>
        <w:rPr>
          <w:sz w:val="20"/>
          <w:szCs w:val="20"/>
        </w:rPr>
      </w:pPr>
      <w:r w:rsidRPr="002462DE">
        <w:rPr>
          <w:noProof/>
          <w:sz w:val="20"/>
          <w:szCs w:val="20"/>
          <w:lang w:val="en-GB" w:eastAsia="en-GB"/>
        </w:rPr>
        <w:drawing>
          <wp:inline distT="0" distB="0" distL="0" distR="0" wp14:anchorId="7968C88C" wp14:editId="6303F19B">
            <wp:extent cx="6277062" cy="2870535"/>
            <wp:effectExtent l="0" t="0" r="0" b="6350"/>
            <wp:docPr id="950" name="Kép 9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281177" cy="2872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6B0C5" w14:textId="4E6D20B3" w:rsidR="006C14B6" w:rsidRPr="002462DE" w:rsidRDefault="008D234D" w:rsidP="005E0BC4">
      <w:pPr>
        <w:pStyle w:val="Listaszerbekezds"/>
        <w:numPr>
          <w:ilvl w:val="0"/>
          <w:numId w:val="5"/>
        </w:numPr>
        <w:rPr>
          <w:sz w:val="20"/>
          <w:szCs w:val="20"/>
        </w:rPr>
      </w:pPr>
      <w:r w:rsidRPr="002462DE">
        <w:rPr>
          <w:noProof/>
          <w:sz w:val="20"/>
          <w:szCs w:val="20"/>
          <w:lang w:val="en-GB" w:eastAsia="en-GB"/>
        </w:rPr>
        <mc:AlternateContent>
          <mc:Choice Requires="wpg">
            <w:drawing>
              <wp:anchor distT="0" distB="0" distL="114300" distR="114300" simplePos="0" relativeHeight="251847680" behindDoc="0" locked="0" layoutInCell="1" allowOverlap="1" wp14:anchorId="03AF77FC" wp14:editId="2958C112">
                <wp:simplePos x="0" y="0"/>
                <wp:positionH relativeFrom="margin">
                  <wp:posOffset>57150</wp:posOffset>
                </wp:positionH>
                <wp:positionV relativeFrom="paragraph">
                  <wp:posOffset>43104</wp:posOffset>
                </wp:positionV>
                <wp:extent cx="6492240" cy="2033905"/>
                <wp:effectExtent l="0" t="0" r="3810" b="4445"/>
                <wp:wrapTopAndBottom/>
                <wp:docPr id="381" name="Group 38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92240" cy="2033905"/>
                          <a:chOff x="0" y="0"/>
                          <a:chExt cx="6492240" cy="2033905"/>
                        </a:xfrm>
                      </wpg:grpSpPr>
                      <pic:pic xmlns:pic="http://schemas.openxmlformats.org/drawingml/2006/picture">
                        <pic:nvPicPr>
                          <pic:cNvPr id="380" name="Picture 380"/>
                          <pic:cNvPicPr>
                            <a:picLocks noChangeAspect="1"/>
                          </pic:cNvPicPr>
                        </pic:nvPicPr>
                        <pic:blipFill>
                          <a:blip r:embed="rId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533775" y="400050"/>
                            <a:ext cx="2958465" cy="14693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378" name="Picture 378"/>
                          <pic:cNvPicPr>
                            <a:picLocks noChangeAspect="1"/>
                          </pic:cNvPicPr>
                        </pic:nvPicPr>
                        <pic:blipFill>
                          <a:blip r:embed="rId8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2325" cy="203390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7371C9B" id="Group 381" o:spid="_x0000_s1026" style="position:absolute;margin-left:4.5pt;margin-top:3.4pt;width:511.2pt;height:160.15pt;z-index:251847680;mso-position-horizontal-relative:margin" coordsize="64922,2033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">
                <v:shape id="Picture 380" o:spid="_x0000_s1027" type="#_x0000_t75" style="position:absolute;left:35337;top:4000;width:29585;height:146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">
                  <v:imagedata r:id="rId83" o:title=""/>
                  <v:path arrowok="t"/>
                </v:shape>
                <v:shape id="Picture 378" o:spid="_x0000_s1028" type="#_x0000_t75" style="position:absolute;width:33623;height:203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">
                  <v:imagedata r:id="rId84" o:title=""/>
                  <v:path arrowok="t"/>
                </v:shape>
                <w10:wrap type="topAndBottom" anchorx="margin"/>
              </v:group>
            </w:pict>
          </mc:Fallback>
        </mc:AlternateContent>
      </w:r>
      <w:r w:rsidR="005E0BC4" w:rsidRPr="002462DE">
        <w:rPr>
          <w:sz w:val="20"/>
          <w:szCs w:val="20"/>
        </w:rPr>
        <w:t>A beömlőt a központosító tárcsa rögzítse</w:t>
      </w:r>
    </w:p>
    <w:p w14:paraId="7E103278" w14:textId="3B5628CD" w:rsidR="005E0BC4" w:rsidRPr="002462DE" w:rsidRDefault="005E0BC4" w:rsidP="005E0BC4">
      <w:pPr>
        <w:pStyle w:val="Listaszerbekezds"/>
        <w:numPr>
          <w:ilvl w:val="0"/>
          <w:numId w:val="5"/>
        </w:numPr>
        <w:rPr>
          <w:sz w:val="20"/>
          <w:szCs w:val="20"/>
        </w:rPr>
      </w:pPr>
      <w:r w:rsidRPr="002462DE">
        <w:rPr>
          <w:sz w:val="20"/>
          <w:szCs w:val="20"/>
        </w:rPr>
        <w:t>A fészekszámtól függően a beömlőn legyen egy fészkes és két fészkes állíthatóság is.</w:t>
      </w:r>
    </w:p>
    <w:p w14:paraId="28E38446" w14:textId="42697EC0" w:rsidR="005E0BC4" w:rsidRPr="002462DE" w:rsidRDefault="005E0BC4" w:rsidP="005E0BC4">
      <w:pPr>
        <w:pStyle w:val="Listaszerbekezds"/>
        <w:numPr>
          <w:ilvl w:val="0"/>
          <w:numId w:val="5"/>
        </w:numPr>
        <w:rPr>
          <w:sz w:val="20"/>
          <w:szCs w:val="20"/>
        </w:rPr>
      </w:pPr>
      <w:r w:rsidRPr="002462DE">
        <w:rPr>
          <w:sz w:val="20"/>
          <w:szCs w:val="20"/>
        </w:rPr>
        <w:t>Az átfordításhoz aretáló csavar beépítése szükséges.</w:t>
      </w:r>
    </w:p>
    <w:p w14:paraId="15C73EC6" w14:textId="2825196D" w:rsidR="005E0BC4" w:rsidRPr="002462DE" w:rsidRDefault="005E0BC4" w:rsidP="006C14B6">
      <w:pPr>
        <w:pStyle w:val="Listaszerbekezds"/>
        <w:numPr>
          <w:ilvl w:val="0"/>
          <w:numId w:val="5"/>
        </w:numPr>
        <w:rPr>
          <w:sz w:val="20"/>
          <w:szCs w:val="20"/>
        </w:rPr>
      </w:pPr>
      <w:r w:rsidRPr="002462DE">
        <w:rPr>
          <w:noProof/>
          <w:sz w:val="20"/>
          <w:szCs w:val="20"/>
          <w:lang w:val="en-GB" w:eastAsia="en-GB"/>
        </w:rPr>
        <w:lastRenderedPageBreak/>
        <w:drawing>
          <wp:inline distT="0" distB="0" distL="0" distR="0" wp14:anchorId="75B39881" wp14:editId="4CF38962">
            <wp:extent cx="5267325" cy="1981200"/>
            <wp:effectExtent l="0" t="0" r="9525" b="0"/>
            <wp:docPr id="951" name="Kép 9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0E146" w14:textId="40D7C964" w:rsidR="005E0BC4" w:rsidRPr="00F27397" w:rsidRDefault="005E0BC4" w:rsidP="00F27397">
      <w:pPr>
        <w:pStyle w:val="Cmsor1"/>
        <w:numPr>
          <w:ilvl w:val="0"/>
          <w:numId w:val="19"/>
        </w:numPr>
        <w:rPr>
          <w:rFonts w:ascii="Tahoma" w:eastAsia="Calibri" w:hAnsi="Tahoma" w:cs="Tahoma"/>
          <w:b/>
          <w:sz w:val="40"/>
          <w:szCs w:val="40"/>
          <w:lang w:eastAsia="hu-HU"/>
        </w:rPr>
      </w:pPr>
      <w:bookmarkStart w:id="618" w:name="_Toc504480142"/>
      <w:bookmarkStart w:id="619" w:name="_Toc508612847"/>
      <w:r w:rsidRPr="00F27397">
        <w:rPr>
          <w:rFonts w:ascii="Tahoma" w:eastAsia="Calibri" w:hAnsi="Tahoma" w:cs="Tahoma"/>
          <w:b/>
          <w:noProof/>
          <w:sz w:val="40"/>
          <w:szCs w:val="40"/>
          <w:lang w:val="en-GB" w:eastAsia="en-GB"/>
        </w:rPr>
        <mc:AlternateContent>
          <mc:Choice Requires="wpg">
            <w:drawing>
              <wp:anchor distT="0" distB="0" distL="114300" distR="114300" simplePos="0" relativeHeight="252295168" behindDoc="0" locked="0" layoutInCell="1" allowOverlap="1" wp14:anchorId="6A18F0BA" wp14:editId="35EA5722">
                <wp:simplePos x="0" y="0"/>
                <wp:positionH relativeFrom="column">
                  <wp:posOffset>1593215</wp:posOffset>
                </wp:positionH>
                <wp:positionV relativeFrom="paragraph">
                  <wp:posOffset>624205</wp:posOffset>
                </wp:positionV>
                <wp:extent cx="2526030" cy="2622550"/>
                <wp:effectExtent l="0" t="38100" r="0" b="6350"/>
                <wp:wrapTopAndBottom/>
                <wp:docPr id="952" name="Group 3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26030" cy="2622550"/>
                          <a:chOff x="0" y="0"/>
                          <a:chExt cx="3305991" cy="3107055"/>
                        </a:xfrm>
                      </wpg:grpSpPr>
                      <pic:pic xmlns:pic="http://schemas.openxmlformats.org/drawingml/2006/picture">
                        <pic:nvPicPr>
                          <pic:cNvPr id="953" name="Picture 21"/>
                          <pic:cNvPicPr>
                            <a:picLocks noChangeAspect="1"/>
                          </pic:cNvPicPr>
                        </pic:nvPicPr>
                        <pic:blipFill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98120" y="411480"/>
                            <a:ext cx="3048000" cy="26955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54" name="Straight Connector 30"/>
                        <wps:cNvCnPr/>
                        <wps:spPr>
                          <a:xfrm flipH="1">
                            <a:off x="2571750" y="11430"/>
                            <a:ext cx="106073" cy="632011"/>
                          </a:xfrm>
                          <a:prstGeom prst="line">
                            <a:avLst/>
                          </a:prstGeom>
                          <a:noFill/>
                          <a:ln w="635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bodyPr/>
                      </wps:wsp>
                      <wps:wsp>
                        <wps:cNvPr id="958" name="Straight Connector 227"/>
                        <wps:cNvCnPr/>
                        <wps:spPr>
                          <a:xfrm flipV="1">
                            <a:off x="2560320" y="0"/>
                            <a:ext cx="0" cy="643021"/>
                          </a:xfrm>
                          <a:prstGeom prst="line">
                            <a:avLst/>
                          </a:prstGeom>
                          <a:noFill/>
                          <a:ln w="635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bodyPr/>
                      </wps:wsp>
                      <wps:wsp>
                        <wps:cNvPr id="164" name="Straight Connector 244"/>
                        <wps:cNvCnPr/>
                        <wps:spPr>
                          <a:xfrm flipV="1">
                            <a:off x="967740" y="281940"/>
                            <a:ext cx="0" cy="361496"/>
                          </a:xfrm>
                          <a:prstGeom prst="line">
                            <a:avLst/>
                          </a:prstGeom>
                          <a:noFill/>
                          <a:ln w="635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bodyPr/>
                      </wps:wsp>
                      <wps:wsp>
                        <wps:cNvPr id="168" name="Straight Arrow Connector 258"/>
                        <wps:cNvCnPr/>
                        <wps:spPr>
                          <a:xfrm>
                            <a:off x="967740" y="316230"/>
                            <a:ext cx="1589314" cy="0"/>
                          </a:xfrm>
                          <a:prstGeom prst="straightConnector1">
                            <a:avLst/>
                          </a:prstGeom>
                          <a:noFill/>
                          <a:ln w="635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  <a:headEnd type="triangle" w="sm" len="lg"/>
                            <a:tailEnd type="triangle" w="sm" len="lg"/>
                          </a:ln>
                          <a:effectLst/>
                        </wps:spPr>
                        <wps:bodyPr/>
                      </wps:wsp>
                      <wps:wsp>
                        <wps:cNvPr id="170" name="Arc 272"/>
                        <wps:cNvSpPr/>
                        <wps:spPr>
                          <a:xfrm>
                            <a:off x="1882140" y="30480"/>
                            <a:ext cx="1337945" cy="1337945"/>
                          </a:xfrm>
                          <a:prstGeom prst="arc">
                            <a:avLst>
                              <a:gd name="adj1" fmla="val 15711459"/>
                              <a:gd name="adj2" fmla="val 17061848"/>
                            </a:avLst>
                          </a:prstGeom>
                          <a:noFill/>
                          <a:ln w="635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5" name="Arc 289"/>
                        <wps:cNvSpPr/>
                        <wps:spPr>
                          <a:xfrm>
                            <a:off x="1882140" y="34290"/>
                            <a:ext cx="1337945" cy="1337945"/>
                          </a:xfrm>
                          <a:prstGeom prst="arc">
                            <a:avLst>
                              <a:gd name="adj1" fmla="val 15193319"/>
                              <a:gd name="adj2" fmla="val 16237935"/>
                            </a:avLst>
                          </a:prstGeom>
                          <a:noFill/>
                          <a:ln w="635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  <a:tailEnd type="triangle" w="sm" len="lg"/>
                          </a:ln>
                          <a:effectLst/>
                        </wps:spPr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8" name="Arc 290"/>
                        <wps:cNvSpPr/>
                        <wps:spPr>
                          <a:xfrm>
                            <a:off x="1882140" y="30480"/>
                            <a:ext cx="1337945" cy="1337945"/>
                          </a:xfrm>
                          <a:prstGeom prst="arc">
                            <a:avLst>
                              <a:gd name="adj1" fmla="val 16816156"/>
                              <a:gd name="adj2" fmla="val 18494861"/>
                            </a:avLst>
                          </a:prstGeom>
                          <a:noFill/>
                          <a:ln w="635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  <a:headEnd type="triangle" w="sm" len="lg"/>
                          </a:ln>
                          <a:effectLst/>
                        </wps:spPr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9" name="Straight Connector 291"/>
                        <wps:cNvCnPr/>
                        <wps:spPr>
                          <a:xfrm>
                            <a:off x="198120" y="697230"/>
                            <a:ext cx="301848" cy="0"/>
                          </a:xfrm>
                          <a:prstGeom prst="line">
                            <a:avLst/>
                          </a:prstGeom>
                          <a:noFill/>
                          <a:ln w="635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bodyPr/>
                      </wps:wsp>
                      <wps:wsp>
                        <wps:cNvPr id="180" name="Straight Connector 292"/>
                        <wps:cNvCnPr/>
                        <wps:spPr>
                          <a:xfrm>
                            <a:off x="198120" y="2042160"/>
                            <a:ext cx="1480754" cy="0"/>
                          </a:xfrm>
                          <a:prstGeom prst="line">
                            <a:avLst/>
                          </a:prstGeom>
                          <a:noFill/>
                          <a:ln w="635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bodyPr/>
                      </wps:wsp>
                      <wps:wsp>
                        <wps:cNvPr id="181" name="Straight Arrow Connector 293"/>
                        <wps:cNvCnPr/>
                        <wps:spPr>
                          <a:xfrm>
                            <a:off x="232410" y="704850"/>
                            <a:ext cx="0" cy="1344295"/>
                          </a:xfrm>
                          <a:prstGeom prst="straightConnector1">
                            <a:avLst/>
                          </a:prstGeom>
                          <a:noFill/>
                          <a:ln w="635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  <a:headEnd type="triangle" w="sm" len="lg"/>
                            <a:tailEnd type="triangle" w="sm" len="lg"/>
                          </a:ln>
                          <a:effectLst/>
                        </wps:spPr>
                        <wps:bodyPr/>
                      </wps:wsp>
                      <wps:wsp>
                        <wps:cNvPr id="182" name="Text Box 310"/>
                        <wps:cNvSpPr txBox="1"/>
                        <wps:spPr>
                          <a:xfrm>
                            <a:off x="0" y="1238250"/>
                            <a:ext cx="230777" cy="271871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txbx>
                          <w:txbxContent>
                            <w:p w14:paraId="3A5CC823" w14:textId="77777777" w:rsidR="007216E3" w:rsidRDefault="007216E3" w:rsidP="005E0BC4">
                              <w:r>
                                <w:t>h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3" name="Text Box 315"/>
                        <wps:cNvSpPr txBox="1"/>
                        <wps:spPr>
                          <a:xfrm>
                            <a:off x="1645920" y="83820"/>
                            <a:ext cx="230777" cy="271871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txbx>
                          <w:txbxContent>
                            <w:p w14:paraId="2B1C1561" w14:textId="77777777" w:rsidR="007216E3" w:rsidRDefault="007216E3" w:rsidP="005E0BC4">
                              <w:r>
                                <w:t>b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4" name="Straight Arrow Connector 319"/>
                        <wps:cNvCnPr/>
                        <wps:spPr>
                          <a:xfrm flipH="1" flipV="1">
                            <a:off x="2209800" y="1878330"/>
                            <a:ext cx="835478" cy="835478"/>
                          </a:xfrm>
                          <a:prstGeom prst="straightConnector1">
                            <a:avLst/>
                          </a:prstGeom>
                          <a:noFill/>
                          <a:ln w="635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  <a:tailEnd type="triangle" w="sm" len="lg"/>
                          </a:ln>
                          <a:effectLst/>
                        </wps:spPr>
                        <wps:bodyPr/>
                      </wps:wsp>
                      <wps:wsp>
                        <wps:cNvPr id="185" name="Text Box 323"/>
                        <wps:cNvSpPr txBox="1"/>
                        <wps:spPr>
                          <a:xfrm rot="2700000">
                            <a:off x="2918460" y="2423160"/>
                            <a:ext cx="230777" cy="271871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txbx>
                          <w:txbxContent>
                            <w:p w14:paraId="42E95475" w14:textId="77777777" w:rsidR="007216E3" w:rsidRDefault="007216E3" w:rsidP="005E0BC4">
                              <w:r>
                                <w:t>R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6" name="Text Box 327"/>
                        <wps:cNvSpPr txBox="1"/>
                        <wps:spPr>
                          <a:xfrm>
                            <a:off x="2922270" y="30480"/>
                            <a:ext cx="383721" cy="271871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txbx>
                          <w:txbxContent>
                            <w:p w14:paraId="6F3A1766" w14:textId="77777777" w:rsidR="007216E3" w:rsidRDefault="007216E3" w:rsidP="005E0BC4">
                              <w:r>
                                <w:t>5°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7" name="Text Box 354"/>
                        <wps:cNvSpPr txBox="1"/>
                        <wps:spPr>
                          <a:xfrm>
                            <a:off x="190500" y="182880"/>
                            <a:ext cx="289560" cy="28956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txbx>
                          <w:txbxContent>
                            <w:p w14:paraId="0488AF3B" w14:textId="77777777" w:rsidR="007216E3" w:rsidRDefault="007216E3" w:rsidP="005E0BC4">
                              <w:r>
                                <w:t>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8" name="Straight Connector 355"/>
                        <wps:cNvCnPr/>
                        <wps:spPr>
                          <a:xfrm>
                            <a:off x="400050" y="411480"/>
                            <a:ext cx="986790" cy="644128"/>
                          </a:xfrm>
                          <a:prstGeom prst="line">
                            <a:avLst/>
                          </a:prstGeom>
                          <a:noFill/>
                          <a:ln w="635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  <a:headEnd type="none"/>
                            <a:tailEnd type="oval"/>
                          </a:ln>
                          <a:effectLst/>
                        </wps:spPr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A18F0BA" id="Group 356" o:spid="_x0000_s1153" style="position:absolute;left:0;text-align:left;margin-left:125.45pt;margin-top:49.15pt;width:198.9pt;height:206.5pt;z-index:252295168;mso-width-relative:margin;mso-height-relative:margin" coordsize="33059,3107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">
                <v:shape id="Picture 21" o:spid="_x0000_s1154" type="#_x0000_t75" style="position:absolute;left:1981;top:4114;width:30480;height:269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">
                  <v:imagedata r:id="rId87" o:title=""/>
                  <v:path arrowok="t"/>
                </v:shape>
                <v:line id="Straight Connector 30" o:spid="_x0000_s1155" style="position:absolute;flip:x;visibility:visible;mso-wrap-style:square" from="25717,114" to="26778,64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" strokecolor="windowText" strokeweight=".5pt">
                  <v:stroke joinstyle="miter"/>
                </v:line>
                <v:line id="Straight Connector 227" o:spid="_x0000_s1156" style="position:absolute;flip:y;visibility:visible;mso-wrap-style:square" from="25603,0" to="25603,64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" strokecolor="windowText" strokeweight=".5pt">
                  <v:stroke joinstyle="miter"/>
                </v:line>
                <v:line id="Straight Connector 244" o:spid="_x0000_s1157" style="position:absolute;flip:y;visibility:visible;mso-wrap-style:square" from="9677,2819" to="9677,64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" strokecolor="windowText" strokeweight=".5pt">
                  <v:stroke joinstyle="miter"/>
                </v:line>
                <v:shape id="Straight Arrow Connector 258" o:spid="_x0000_s1158" type="#_x0000_t32" style="position:absolute;left:9677;top:3162;width:15893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" strokecolor="windowText" strokeweight=".5pt">
                  <v:stroke startarrow="block" startarrowwidth="narrow" startarrowlength="long" endarrow="block" endarrowwidth="narrow" endarrowlength="long" joinstyle="miter"/>
                </v:shape>
                <v:shape id="Arc 272" o:spid="_x0000_s1159" style="position:absolute;left:18821;top:304;width:13379;height:13380;visibility:visible;mso-wrap-style:square;v-text-anchor:middle" coordsize="1337945,13379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" path="m574224,6744nsc661214,-5702,749805,-887,834934,20913l668973,668973,574224,6744xem574224,6744nfc661214,-5702,749805,-887,834934,20913e" filled="f" strokecolor="windowText" strokeweight=".5pt">
                  <v:stroke joinstyle="miter"/>
                  <v:path arrowok="t" o:connecttype="custom" o:connectlocs="574224,6744;834934,20913" o:connectangles="0,0"/>
                </v:shape>
                <v:shape id="Arc 289" o:spid="_x0000_s1160" style="position:absolute;left:18821;top:342;width:13379;height:13380;visibility:visible;mso-wrap-style:square;v-text-anchor:middle" coordsize="1337945,13379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" path="m475864,28478nsc540864,8881,608469,-708,676355,41v-2461,222977,-4921,445955,-7382,668932l475864,28478xem475864,28478nfc540864,8881,608469,-708,676355,41e" filled="f" strokecolor="windowText" strokeweight=".5pt">
                  <v:stroke endarrow="block" endarrowwidth="narrow" endarrowlength="long" joinstyle="miter"/>
                  <v:path arrowok="t" o:connecttype="custom" o:connectlocs="475864,28478;676355,41" o:connectangles="0,0"/>
                </v:shape>
                <v:shape id="Arc 290" o:spid="_x0000_s1161" style="position:absolute;left:18821;top:304;width:13379;height:13380;visibility:visible;mso-wrap-style:square;v-text-anchor:middle" coordsize="1337945,13379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" path="m788233,10716nsc895914,30225,997165,75853,1083108,143600l668973,668973,788233,10716xem788233,10716nfc895914,30225,997165,75853,1083108,143600e" filled="f" strokecolor="windowText" strokeweight=".5pt">
                  <v:stroke startarrow="block" startarrowwidth="narrow" startarrowlength="long" joinstyle="miter"/>
                  <v:path arrowok="t" o:connecttype="custom" o:connectlocs="788233,10716;1083108,143600" o:connectangles="0,0"/>
                </v:shape>
                <v:line id="Straight Connector 291" o:spid="_x0000_s1162" style="position:absolute;visibility:visible;mso-wrap-style:square" from="1981,6972" to="4999,697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" strokecolor="windowText" strokeweight=".5pt">
                  <v:stroke joinstyle="miter"/>
                </v:line>
                <v:line id="Straight Connector 292" o:spid="_x0000_s1163" style="position:absolute;visibility:visible;mso-wrap-style:square" from="1981,20421" to="16788,204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" strokecolor="windowText" strokeweight=".5pt">
                  <v:stroke joinstyle="miter"/>
                </v:line>
                <v:shape id="Straight Arrow Connector 293" o:spid="_x0000_s1164" type="#_x0000_t32" style="position:absolute;left:2324;top:7048;width:0;height:13443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" strokecolor="windowText" strokeweight=".5pt">
                  <v:stroke startarrow="block" startarrowwidth="narrow" startarrowlength="long" endarrow="block" endarrowwidth="narrow" endarrowlength="long" joinstyle="miter"/>
                </v:shape>
                <v:shape id="Text Box 310" o:spid="_x0000_s1165" type="#_x0000_t202" style="position:absolute;top:12382;width:2307;height:27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" filled="f" stroked="f" strokeweight=".5pt">
                  <v:textbox>
                    <w:txbxContent>
                      <w:p w14:paraId="3A5CC823" w14:textId="77777777" w:rsidR="007216E3" w:rsidRDefault="007216E3" w:rsidP="005E0BC4">
                        <w:r>
                          <w:t>h</w:t>
                        </w:r>
                      </w:p>
                    </w:txbxContent>
                  </v:textbox>
                </v:shape>
                <v:shape id="Text Box 315" o:spid="_x0000_s1166" type="#_x0000_t202" style="position:absolute;left:16459;top:838;width:2307;height:27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" filled="f" stroked="f" strokeweight=".5pt">
                  <v:textbox>
                    <w:txbxContent>
                      <w:p w14:paraId="2B1C1561" w14:textId="77777777" w:rsidR="007216E3" w:rsidRDefault="007216E3" w:rsidP="005E0BC4">
                        <w:r>
                          <w:t>b</w:t>
                        </w:r>
                      </w:p>
                    </w:txbxContent>
                  </v:textbox>
                </v:shape>
                <v:shape id="Straight Arrow Connector 319" o:spid="_x0000_s1167" type="#_x0000_t32" style="position:absolute;left:22098;top:18783;width:8354;height:8355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" strokecolor="windowText" strokeweight=".5pt">
                  <v:stroke endarrow="block" endarrowwidth="narrow" endarrowlength="long" joinstyle="miter"/>
                </v:shape>
                <v:shape id="Text Box 323" o:spid="_x0000_s1168" type="#_x0000_t202" style="position:absolute;left:29184;top:24232;width:2307;height:2718;rotation: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" filled="f" stroked="f" strokeweight=".5pt">
                  <v:textbox>
                    <w:txbxContent>
                      <w:p w14:paraId="42E95475" w14:textId="77777777" w:rsidR="007216E3" w:rsidRDefault="007216E3" w:rsidP="005E0BC4">
                        <w:r>
                          <w:t>R</w:t>
                        </w:r>
                      </w:p>
                    </w:txbxContent>
                  </v:textbox>
                </v:shape>
                <v:shape id="Text Box 327" o:spid="_x0000_s1169" type="#_x0000_t202" style="position:absolute;left:29222;top:304;width:3837;height:27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" filled="f" stroked="f" strokeweight=".5pt">
                  <v:textbox>
                    <w:txbxContent>
                      <w:p w14:paraId="6F3A1766" w14:textId="77777777" w:rsidR="007216E3" w:rsidRDefault="007216E3" w:rsidP="005E0BC4">
                        <w:r>
                          <w:t>5°</w:t>
                        </w:r>
                      </w:p>
                    </w:txbxContent>
                  </v:textbox>
                </v:shape>
                <v:shape id="Text Box 354" o:spid="_x0000_s1170" type="#_x0000_t202" style="position:absolute;left:1905;top:1828;width:2895;height:28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" filled="f" stroked="f" strokeweight=".5pt">
                  <v:textbox>
                    <w:txbxContent>
                      <w:p w14:paraId="0488AF3B" w14:textId="77777777" w:rsidR="007216E3" w:rsidRDefault="007216E3" w:rsidP="005E0BC4">
                        <w:r>
                          <w:t>A</w:t>
                        </w:r>
                      </w:p>
                    </w:txbxContent>
                  </v:textbox>
                </v:shape>
                <v:line id="Straight Connector 355" o:spid="_x0000_s1171" style="position:absolute;visibility:visible;mso-wrap-style:square" from="4000,4114" to="13868,105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" strokecolor="windowText" strokeweight=".5pt">
                  <v:stroke endarrow="oval" joinstyle="miter"/>
                </v:line>
                <w10:wrap type="topAndBottom"/>
              </v:group>
            </w:pict>
          </mc:Fallback>
        </mc:AlternateContent>
      </w:r>
      <w:r w:rsidR="00FC7B11" w:rsidRPr="00F27397">
        <w:rPr>
          <w:rFonts w:ascii="Tahoma" w:eastAsia="Calibri" w:hAnsi="Tahoma" w:cs="Tahoma"/>
          <w:b/>
          <w:sz w:val="40"/>
          <w:szCs w:val="40"/>
          <w:lang w:eastAsia="hu-HU"/>
        </w:rPr>
        <w:t xml:space="preserve"> </w:t>
      </w:r>
      <w:sdt>
        <w:sdtPr>
          <w:rPr>
            <w:rFonts w:ascii="Tahoma" w:eastAsia="Calibri" w:hAnsi="Tahoma" w:cs="Tahoma"/>
            <w:b/>
            <w:sz w:val="40"/>
            <w:szCs w:val="40"/>
            <w:lang w:eastAsia="hu-HU"/>
          </w:rPr>
          <w:id w:val="1985584634"/>
          <w14:checkbox>
            <w14:checked w14:val="0"/>
            <w14:checkedState w14:val="2612" w14:font="MS Gothic"/>
            <w14:uncheckedState w14:val="2610" w14:font="MS Gothic"/>
          </w14:checkbox>
        </w:sdtPr>
        <w:sdtContent>
          <w:r w:rsidR="00FC7B11" w:rsidRPr="00F27397">
            <w:rPr>
              <w:rFonts w:ascii="Tahoma" w:eastAsia="Calibri" w:hAnsi="Tahoma" w:cs="Tahoma" w:hint="eastAsia"/>
              <w:b/>
              <w:sz w:val="40"/>
              <w:szCs w:val="40"/>
              <w:lang w:eastAsia="hu-HU"/>
            </w:rPr>
            <w:t>☐</w:t>
          </w:r>
        </w:sdtContent>
      </w:sdt>
      <w:r w:rsidR="00FC7B11" w:rsidRPr="00F27397">
        <w:rPr>
          <w:rFonts w:ascii="Tahoma" w:eastAsia="Calibri" w:hAnsi="Tahoma" w:cs="Tahoma"/>
          <w:b/>
          <w:sz w:val="40"/>
          <w:szCs w:val="40"/>
          <w:lang w:eastAsia="hu-HU"/>
        </w:rPr>
        <w:t xml:space="preserve"> </w:t>
      </w:r>
      <w:r w:rsidRPr="00F27397">
        <w:rPr>
          <w:rFonts w:ascii="Tahoma" w:eastAsia="Calibri" w:hAnsi="Tahoma" w:cs="Tahoma"/>
          <w:b/>
          <w:sz w:val="40"/>
          <w:szCs w:val="40"/>
          <w:lang w:eastAsia="hu-HU"/>
        </w:rPr>
        <w:t>Elosztócsatorna</w:t>
      </w:r>
      <w:bookmarkEnd w:id="618"/>
      <w:bookmarkEnd w:id="619"/>
    </w:p>
    <w:tbl>
      <w:tblPr>
        <w:tblStyle w:val="Rcsostblzat"/>
        <w:tblW w:w="9072" w:type="dxa"/>
        <w:jc w:val="center"/>
        <w:tblLook w:val="04A0" w:firstRow="1" w:lastRow="0" w:firstColumn="1" w:lastColumn="0" w:noHBand="0" w:noVBand="1"/>
      </w:tblPr>
      <w:tblGrid>
        <w:gridCol w:w="2287"/>
        <w:gridCol w:w="2256"/>
        <w:gridCol w:w="2257"/>
        <w:gridCol w:w="2272"/>
      </w:tblGrid>
      <w:tr w:rsidR="005E0BC4" w:rsidRPr="002462DE" w14:paraId="2893187E" w14:textId="77777777" w:rsidTr="00715E13">
        <w:trPr>
          <w:jc w:val="center"/>
        </w:trPr>
        <w:tc>
          <w:tcPr>
            <w:tcW w:w="2287" w:type="dxa"/>
            <w:tcBorders>
              <w:bottom w:val="single" w:sz="12" w:space="0" w:color="auto"/>
              <w:right w:val="single" w:sz="12" w:space="0" w:color="auto"/>
            </w:tcBorders>
            <w:shd w:val="clear" w:color="auto" w:fill="9CD4D2"/>
            <w:vAlign w:val="center"/>
          </w:tcPr>
          <w:p w14:paraId="0A6F1D7D" w14:textId="77777777" w:rsidR="005E0BC4" w:rsidRPr="002462DE" w:rsidRDefault="005E0BC4" w:rsidP="00715E13">
            <w:pPr>
              <w:jc w:val="center"/>
              <w:rPr>
                <w:sz w:val="20"/>
                <w:szCs w:val="20"/>
              </w:rPr>
            </w:pPr>
            <w:r w:rsidRPr="002462DE">
              <w:rPr>
                <w:sz w:val="20"/>
                <w:szCs w:val="20"/>
              </w:rPr>
              <w:t>A</w:t>
            </w:r>
          </w:p>
        </w:tc>
        <w:tc>
          <w:tcPr>
            <w:tcW w:w="2256" w:type="dxa"/>
            <w:tcBorders>
              <w:left w:val="single" w:sz="12" w:space="0" w:color="auto"/>
              <w:bottom w:val="single" w:sz="12" w:space="0" w:color="auto"/>
            </w:tcBorders>
            <w:shd w:val="clear" w:color="auto" w:fill="9CD4D2"/>
            <w:vAlign w:val="center"/>
          </w:tcPr>
          <w:p w14:paraId="63CAFCD4" w14:textId="77777777" w:rsidR="005E0BC4" w:rsidRPr="002462DE" w:rsidRDefault="005E0BC4" w:rsidP="00715E13">
            <w:pPr>
              <w:jc w:val="center"/>
              <w:rPr>
                <w:sz w:val="20"/>
                <w:szCs w:val="20"/>
              </w:rPr>
            </w:pPr>
            <w:r w:rsidRPr="002462DE">
              <w:rPr>
                <w:sz w:val="20"/>
                <w:szCs w:val="20"/>
              </w:rPr>
              <w:t>b</w:t>
            </w:r>
          </w:p>
        </w:tc>
        <w:tc>
          <w:tcPr>
            <w:tcW w:w="2257" w:type="dxa"/>
            <w:tcBorders>
              <w:bottom w:val="single" w:sz="12" w:space="0" w:color="auto"/>
            </w:tcBorders>
            <w:shd w:val="clear" w:color="auto" w:fill="9CD4D2"/>
            <w:vAlign w:val="center"/>
          </w:tcPr>
          <w:p w14:paraId="7D524899" w14:textId="77777777" w:rsidR="005E0BC4" w:rsidRPr="002462DE" w:rsidRDefault="005E0BC4" w:rsidP="00715E13">
            <w:pPr>
              <w:jc w:val="center"/>
              <w:rPr>
                <w:sz w:val="20"/>
                <w:szCs w:val="20"/>
              </w:rPr>
            </w:pPr>
            <w:r w:rsidRPr="002462DE">
              <w:rPr>
                <w:sz w:val="20"/>
                <w:szCs w:val="20"/>
              </w:rPr>
              <w:t>h</w:t>
            </w:r>
          </w:p>
        </w:tc>
        <w:tc>
          <w:tcPr>
            <w:tcW w:w="2272" w:type="dxa"/>
            <w:tcBorders>
              <w:bottom w:val="single" w:sz="12" w:space="0" w:color="auto"/>
            </w:tcBorders>
            <w:shd w:val="clear" w:color="auto" w:fill="9CD4D2"/>
            <w:vAlign w:val="center"/>
          </w:tcPr>
          <w:p w14:paraId="58B811E3" w14:textId="77777777" w:rsidR="005E0BC4" w:rsidRPr="002462DE" w:rsidRDefault="005E0BC4" w:rsidP="00715E13">
            <w:pPr>
              <w:jc w:val="center"/>
              <w:rPr>
                <w:sz w:val="20"/>
                <w:szCs w:val="20"/>
              </w:rPr>
            </w:pPr>
            <w:r w:rsidRPr="002462DE">
              <w:rPr>
                <w:sz w:val="20"/>
                <w:szCs w:val="20"/>
              </w:rPr>
              <w:t>R</w:t>
            </w:r>
          </w:p>
        </w:tc>
      </w:tr>
      <w:tr w:rsidR="005E0BC4" w:rsidRPr="002462DE" w14:paraId="2D1CB3C0" w14:textId="77777777" w:rsidTr="00715E13">
        <w:trPr>
          <w:jc w:val="center"/>
        </w:trPr>
        <w:tc>
          <w:tcPr>
            <w:tcW w:w="2287" w:type="dxa"/>
            <w:tcBorders>
              <w:top w:val="single" w:sz="12" w:space="0" w:color="auto"/>
              <w:right w:val="single" w:sz="12" w:space="0" w:color="auto"/>
            </w:tcBorders>
            <w:vAlign w:val="center"/>
          </w:tcPr>
          <w:p w14:paraId="2E1F6A3F" w14:textId="77777777" w:rsidR="005E0BC4" w:rsidRPr="002462DE" w:rsidRDefault="005E0BC4" w:rsidP="00715E13">
            <w:pPr>
              <w:jc w:val="center"/>
              <w:rPr>
                <w:sz w:val="20"/>
                <w:szCs w:val="20"/>
              </w:rPr>
            </w:pPr>
            <w:r w:rsidRPr="002462DE">
              <w:rPr>
                <w:sz w:val="20"/>
                <w:szCs w:val="20"/>
              </w:rPr>
              <w:t>8,16</w:t>
            </w:r>
          </w:p>
        </w:tc>
        <w:tc>
          <w:tcPr>
            <w:tcW w:w="2256" w:type="dxa"/>
            <w:tcBorders>
              <w:top w:val="single" w:sz="12" w:space="0" w:color="auto"/>
              <w:left w:val="single" w:sz="12" w:space="0" w:color="auto"/>
            </w:tcBorders>
            <w:vAlign w:val="center"/>
          </w:tcPr>
          <w:p w14:paraId="063BCFE0" w14:textId="77777777" w:rsidR="005E0BC4" w:rsidRPr="002462DE" w:rsidRDefault="005E0BC4" w:rsidP="00715E13">
            <w:pPr>
              <w:jc w:val="center"/>
              <w:rPr>
                <w:sz w:val="20"/>
                <w:szCs w:val="20"/>
              </w:rPr>
            </w:pPr>
            <w:r w:rsidRPr="002462DE">
              <w:rPr>
                <w:sz w:val="20"/>
                <w:szCs w:val="20"/>
              </w:rPr>
              <w:t>3,0</w:t>
            </w:r>
          </w:p>
        </w:tc>
        <w:tc>
          <w:tcPr>
            <w:tcW w:w="2257" w:type="dxa"/>
            <w:tcBorders>
              <w:top w:val="single" w:sz="12" w:space="0" w:color="auto"/>
            </w:tcBorders>
            <w:vAlign w:val="center"/>
          </w:tcPr>
          <w:p w14:paraId="3FA287D0" w14:textId="77777777" w:rsidR="005E0BC4" w:rsidRPr="002462DE" w:rsidRDefault="005E0BC4" w:rsidP="00715E13">
            <w:pPr>
              <w:jc w:val="center"/>
              <w:rPr>
                <w:sz w:val="20"/>
                <w:szCs w:val="20"/>
              </w:rPr>
            </w:pPr>
            <w:r w:rsidRPr="002462DE">
              <w:rPr>
                <w:sz w:val="20"/>
                <w:szCs w:val="20"/>
              </w:rPr>
              <w:t>2,5</w:t>
            </w:r>
          </w:p>
        </w:tc>
        <w:tc>
          <w:tcPr>
            <w:tcW w:w="2272" w:type="dxa"/>
            <w:tcBorders>
              <w:top w:val="single" w:sz="12" w:space="0" w:color="auto"/>
            </w:tcBorders>
            <w:vAlign w:val="center"/>
          </w:tcPr>
          <w:p w14:paraId="5940FC52" w14:textId="77777777" w:rsidR="005E0BC4" w:rsidRPr="002462DE" w:rsidRDefault="005E0BC4" w:rsidP="00715E13">
            <w:pPr>
              <w:jc w:val="center"/>
              <w:rPr>
                <w:sz w:val="20"/>
                <w:szCs w:val="20"/>
              </w:rPr>
            </w:pPr>
            <w:r w:rsidRPr="002462DE">
              <w:rPr>
                <w:sz w:val="20"/>
                <w:szCs w:val="20"/>
              </w:rPr>
              <w:t>1,26</w:t>
            </w:r>
          </w:p>
        </w:tc>
      </w:tr>
      <w:tr w:rsidR="005E0BC4" w:rsidRPr="002462DE" w14:paraId="004B28EA" w14:textId="77777777" w:rsidTr="00715E13">
        <w:trPr>
          <w:jc w:val="center"/>
        </w:trPr>
        <w:tc>
          <w:tcPr>
            <w:tcW w:w="2287" w:type="dxa"/>
            <w:tcBorders>
              <w:right w:val="single" w:sz="12" w:space="0" w:color="auto"/>
            </w:tcBorders>
            <w:shd w:val="clear" w:color="auto" w:fill="D2EBEB"/>
            <w:vAlign w:val="center"/>
          </w:tcPr>
          <w:p w14:paraId="41289E0C" w14:textId="77777777" w:rsidR="005E0BC4" w:rsidRPr="002462DE" w:rsidRDefault="005E0BC4" w:rsidP="00715E13">
            <w:pPr>
              <w:jc w:val="center"/>
              <w:rPr>
                <w:sz w:val="20"/>
                <w:szCs w:val="20"/>
              </w:rPr>
            </w:pPr>
            <w:r w:rsidRPr="002462DE">
              <w:rPr>
                <w:sz w:val="20"/>
                <w:szCs w:val="20"/>
              </w:rPr>
              <w:t>11,07</w:t>
            </w:r>
          </w:p>
        </w:tc>
        <w:tc>
          <w:tcPr>
            <w:tcW w:w="2256" w:type="dxa"/>
            <w:tcBorders>
              <w:left w:val="single" w:sz="12" w:space="0" w:color="auto"/>
            </w:tcBorders>
            <w:shd w:val="clear" w:color="auto" w:fill="D2EBEB"/>
            <w:vAlign w:val="center"/>
          </w:tcPr>
          <w:p w14:paraId="4E440F45" w14:textId="77777777" w:rsidR="005E0BC4" w:rsidRPr="002462DE" w:rsidRDefault="005E0BC4" w:rsidP="00715E13">
            <w:pPr>
              <w:jc w:val="center"/>
              <w:rPr>
                <w:sz w:val="20"/>
                <w:szCs w:val="20"/>
              </w:rPr>
            </w:pPr>
            <w:r w:rsidRPr="002462DE">
              <w:rPr>
                <w:sz w:val="20"/>
                <w:szCs w:val="20"/>
              </w:rPr>
              <w:t>4,0</w:t>
            </w:r>
          </w:p>
        </w:tc>
        <w:tc>
          <w:tcPr>
            <w:tcW w:w="2257" w:type="dxa"/>
            <w:shd w:val="clear" w:color="auto" w:fill="D2EBEB"/>
            <w:vAlign w:val="center"/>
          </w:tcPr>
          <w:p w14:paraId="240AACE6" w14:textId="77777777" w:rsidR="005E0BC4" w:rsidRPr="002462DE" w:rsidRDefault="005E0BC4" w:rsidP="00715E13">
            <w:pPr>
              <w:jc w:val="center"/>
              <w:rPr>
                <w:sz w:val="20"/>
                <w:szCs w:val="20"/>
              </w:rPr>
            </w:pPr>
            <w:r w:rsidRPr="002462DE">
              <w:rPr>
                <w:sz w:val="20"/>
                <w:szCs w:val="20"/>
              </w:rPr>
              <w:t>3,4</w:t>
            </w:r>
          </w:p>
        </w:tc>
        <w:tc>
          <w:tcPr>
            <w:tcW w:w="2272" w:type="dxa"/>
            <w:shd w:val="clear" w:color="auto" w:fill="D2EBEB"/>
            <w:vAlign w:val="center"/>
          </w:tcPr>
          <w:p w14:paraId="4897BD6F" w14:textId="77777777" w:rsidR="005E0BC4" w:rsidRPr="002462DE" w:rsidRDefault="005E0BC4" w:rsidP="00715E13">
            <w:pPr>
              <w:jc w:val="center"/>
              <w:rPr>
                <w:sz w:val="20"/>
                <w:szCs w:val="20"/>
              </w:rPr>
            </w:pPr>
            <w:r w:rsidRPr="002462DE">
              <w:rPr>
                <w:sz w:val="20"/>
                <w:szCs w:val="20"/>
              </w:rPr>
              <w:t>1,68</w:t>
            </w:r>
          </w:p>
        </w:tc>
      </w:tr>
      <w:tr w:rsidR="005E0BC4" w:rsidRPr="002462DE" w14:paraId="178CB138" w14:textId="77777777" w:rsidTr="00715E13">
        <w:trPr>
          <w:jc w:val="center"/>
        </w:trPr>
        <w:tc>
          <w:tcPr>
            <w:tcW w:w="2287" w:type="dxa"/>
            <w:tcBorders>
              <w:right w:val="single" w:sz="12" w:space="0" w:color="auto"/>
            </w:tcBorders>
            <w:vAlign w:val="center"/>
          </w:tcPr>
          <w:p w14:paraId="5E6D4776" w14:textId="77777777" w:rsidR="005E0BC4" w:rsidRPr="002462DE" w:rsidRDefault="005E0BC4" w:rsidP="00715E13">
            <w:pPr>
              <w:jc w:val="center"/>
              <w:rPr>
                <w:sz w:val="20"/>
                <w:szCs w:val="20"/>
              </w:rPr>
            </w:pPr>
            <w:r w:rsidRPr="002462DE">
              <w:rPr>
                <w:sz w:val="20"/>
                <w:szCs w:val="20"/>
              </w:rPr>
              <w:t>13,69</w:t>
            </w:r>
          </w:p>
        </w:tc>
        <w:tc>
          <w:tcPr>
            <w:tcW w:w="2256" w:type="dxa"/>
            <w:tcBorders>
              <w:left w:val="single" w:sz="12" w:space="0" w:color="auto"/>
            </w:tcBorders>
            <w:vAlign w:val="center"/>
          </w:tcPr>
          <w:p w14:paraId="215B6B63" w14:textId="77777777" w:rsidR="005E0BC4" w:rsidRPr="002462DE" w:rsidRDefault="005E0BC4" w:rsidP="00715E13">
            <w:pPr>
              <w:jc w:val="center"/>
              <w:rPr>
                <w:sz w:val="20"/>
                <w:szCs w:val="20"/>
              </w:rPr>
            </w:pPr>
            <w:r w:rsidRPr="002462DE">
              <w:rPr>
                <w:sz w:val="20"/>
                <w:szCs w:val="20"/>
              </w:rPr>
              <w:t>5,0</w:t>
            </w:r>
          </w:p>
        </w:tc>
        <w:tc>
          <w:tcPr>
            <w:tcW w:w="2257" w:type="dxa"/>
            <w:vAlign w:val="center"/>
          </w:tcPr>
          <w:p w14:paraId="4B337DF2" w14:textId="77777777" w:rsidR="005E0BC4" w:rsidRPr="002462DE" w:rsidRDefault="005E0BC4" w:rsidP="00715E13">
            <w:pPr>
              <w:jc w:val="center"/>
              <w:rPr>
                <w:sz w:val="20"/>
                <w:szCs w:val="20"/>
              </w:rPr>
            </w:pPr>
            <w:r w:rsidRPr="002462DE">
              <w:rPr>
                <w:sz w:val="20"/>
                <w:szCs w:val="20"/>
              </w:rPr>
              <w:t>4,2</w:t>
            </w:r>
          </w:p>
        </w:tc>
        <w:tc>
          <w:tcPr>
            <w:tcW w:w="2272" w:type="dxa"/>
            <w:vAlign w:val="center"/>
          </w:tcPr>
          <w:p w14:paraId="1173839C" w14:textId="77777777" w:rsidR="005E0BC4" w:rsidRPr="002462DE" w:rsidRDefault="005E0BC4" w:rsidP="00715E13">
            <w:pPr>
              <w:jc w:val="center"/>
              <w:rPr>
                <w:sz w:val="20"/>
                <w:szCs w:val="20"/>
              </w:rPr>
            </w:pPr>
            <w:r w:rsidRPr="002462DE">
              <w:rPr>
                <w:sz w:val="20"/>
                <w:szCs w:val="20"/>
              </w:rPr>
              <w:t>2,10</w:t>
            </w:r>
          </w:p>
        </w:tc>
      </w:tr>
      <w:tr w:rsidR="005E0BC4" w:rsidRPr="002462DE" w14:paraId="5A75861B" w14:textId="77777777" w:rsidTr="00715E13">
        <w:trPr>
          <w:jc w:val="center"/>
        </w:trPr>
        <w:tc>
          <w:tcPr>
            <w:tcW w:w="2287" w:type="dxa"/>
            <w:tcBorders>
              <w:right w:val="single" w:sz="12" w:space="0" w:color="auto"/>
            </w:tcBorders>
            <w:shd w:val="clear" w:color="auto" w:fill="D2EBEB"/>
            <w:vAlign w:val="center"/>
          </w:tcPr>
          <w:p w14:paraId="0B777801" w14:textId="77777777" w:rsidR="005E0BC4" w:rsidRPr="002462DE" w:rsidRDefault="005E0BC4" w:rsidP="00715E13">
            <w:pPr>
              <w:jc w:val="center"/>
              <w:rPr>
                <w:sz w:val="20"/>
                <w:szCs w:val="20"/>
              </w:rPr>
            </w:pPr>
            <w:r w:rsidRPr="002462DE">
              <w:rPr>
                <w:sz w:val="20"/>
                <w:szCs w:val="20"/>
              </w:rPr>
              <w:t>16,32</w:t>
            </w:r>
          </w:p>
        </w:tc>
        <w:tc>
          <w:tcPr>
            <w:tcW w:w="2256" w:type="dxa"/>
            <w:tcBorders>
              <w:left w:val="single" w:sz="12" w:space="0" w:color="auto"/>
            </w:tcBorders>
            <w:shd w:val="clear" w:color="auto" w:fill="D2EBEB"/>
            <w:vAlign w:val="center"/>
          </w:tcPr>
          <w:p w14:paraId="01437CDC" w14:textId="77777777" w:rsidR="005E0BC4" w:rsidRPr="002462DE" w:rsidRDefault="005E0BC4" w:rsidP="00715E13">
            <w:pPr>
              <w:jc w:val="center"/>
              <w:rPr>
                <w:sz w:val="20"/>
                <w:szCs w:val="20"/>
              </w:rPr>
            </w:pPr>
            <w:r w:rsidRPr="002462DE">
              <w:rPr>
                <w:sz w:val="20"/>
                <w:szCs w:val="20"/>
              </w:rPr>
              <w:t>6,0</w:t>
            </w:r>
          </w:p>
        </w:tc>
        <w:tc>
          <w:tcPr>
            <w:tcW w:w="2257" w:type="dxa"/>
            <w:shd w:val="clear" w:color="auto" w:fill="D2EBEB"/>
            <w:vAlign w:val="center"/>
          </w:tcPr>
          <w:p w14:paraId="1519A3C5" w14:textId="77777777" w:rsidR="005E0BC4" w:rsidRPr="002462DE" w:rsidRDefault="005E0BC4" w:rsidP="00715E13">
            <w:pPr>
              <w:jc w:val="center"/>
              <w:rPr>
                <w:sz w:val="20"/>
                <w:szCs w:val="20"/>
              </w:rPr>
            </w:pPr>
            <w:r w:rsidRPr="002462DE">
              <w:rPr>
                <w:sz w:val="20"/>
                <w:szCs w:val="20"/>
              </w:rPr>
              <w:t>5,0</w:t>
            </w:r>
          </w:p>
        </w:tc>
        <w:tc>
          <w:tcPr>
            <w:tcW w:w="2272" w:type="dxa"/>
            <w:shd w:val="clear" w:color="auto" w:fill="D2EBEB"/>
            <w:vAlign w:val="center"/>
          </w:tcPr>
          <w:p w14:paraId="13AC779D" w14:textId="77777777" w:rsidR="005E0BC4" w:rsidRPr="002462DE" w:rsidRDefault="005E0BC4" w:rsidP="00715E13">
            <w:pPr>
              <w:jc w:val="center"/>
              <w:rPr>
                <w:sz w:val="20"/>
                <w:szCs w:val="20"/>
              </w:rPr>
            </w:pPr>
            <w:r w:rsidRPr="002462DE">
              <w:rPr>
                <w:sz w:val="20"/>
                <w:szCs w:val="20"/>
              </w:rPr>
              <w:t>2,52</w:t>
            </w:r>
          </w:p>
        </w:tc>
      </w:tr>
    </w:tbl>
    <w:p w14:paraId="69A6A79D" w14:textId="77777777" w:rsidR="005E0BC4" w:rsidRPr="002462DE" w:rsidRDefault="005E0BC4" w:rsidP="005E0BC4">
      <w:pPr>
        <w:rPr>
          <w:sz w:val="20"/>
          <w:szCs w:val="20"/>
        </w:rPr>
      </w:pPr>
    </w:p>
    <w:p w14:paraId="39792679" w14:textId="41A83D06" w:rsidR="005E0BC4" w:rsidRPr="002462DE" w:rsidRDefault="003727E6" w:rsidP="005E0BC4">
      <w:pPr>
        <w:rPr>
          <w:sz w:val="20"/>
          <w:szCs w:val="20"/>
        </w:rPr>
      </w:pPr>
      <w:r w:rsidRPr="002462DE">
        <w:rPr>
          <w:sz w:val="20"/>
          <w:szCs w:val="20"/>
        </w:rPr>
        <w:t>Szükség szerint az alábbi kialakítások érvényesek:</w:t>
      </w:r>
    </w:p>
    <w:p w14:paraId="77C5D422" w14:textId="5981649C" w:rsidR="005E0BC4" w:rsidRPr="002462DE" w:rsidRDefault="00715E13" w:rsidP="005E0BC4">
      <w:pPr>
        <w:rPr>
          <w:sz w:val="20"/>
          <w:szCs w:val="20"/>
        </w:rPr>
      </w:pPr>
      <w:r w:rsidRPr="002462DE">
        <w:rPr>
          <w:noProof/>
          <w:sz w:val="20"/>
          <w:szCs w:val="20"/>
          <w:lang w:val="en-GB" w:eastAsia="en-GB"/>
        </w:rPr>
        <w:lastRenderedPageBreak/>
        <mc:AlternateContent>
          <mc:Choice Requires="wps">
            <w:drawing>
              <wp:anchor distT="0" distB="0" distL="114300" distR="114300" simplePos="0" relativeHeight="252303360" behindDoc="0" locked="0" layoutInCell="1" allowOverlap="1" wp14:anchorId="30DBCDAD" wp14:editId="7A1D87B8">
                <wp:simplePos x="0" y="0"/>
                <wp:positionH relativeFrom="column">
                  <wp:posOffset>3063875</wp:posOffset>
                </wp:positionH>
                <wp:positionV relativeFrom="paragraph">
                  <wp:posOffset>1931035</wp:posOffset>
                </wp:positionV>
                <wp:extent cx="217170" cy="248285"/>
                <wp:effectExtent l="0" t="0" r="11430" b="18415"/>
                <wp:wrapNone/>
                <wp:docPr id="11" name="Szövegdoboz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7170" cy="24828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9AFEEF2" w14:textId="235C83EA" w:rsidR="007216E3" w:rsidRDefault="007216E3" w:rsidP="00715E13">
                            <w: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0DBCDAD" id="Szövegdoboz 11" o:spid="_x0000_s1172" type="#_x0000_t202" style="position:absolute;margin-left:241.25pt;margin-top:152.05pt;width:17.1pt;height:19.55pt;z-index:25230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" fillcolor="white [3201]" strokeweight=".5pt">
                <v:textbox>
                  <w:txbxContent>
                    <w:p w14:paraId="19AFEEF2" w14:textId="235C83EA" w:rsidR="007216E3" w:rsidRDefault="007216E3" w:rsidP="00715E13">
                      <w: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2462DE">
        <w:rPr>
          <w:noProof/>
          <w:sz w:val="20"/>
          <w:szCs w:val="20"/>
          <w:lang w:val="en-GB" w:eastAsia="en-GB"/>
        </w:rPr>
        <mc:AlternateContent>
          <mc:Choice Requires="wps">
            <w:drawing>
              <wp:anchor distT="0" distB="0" distL="114300" distR="114300" simplePos="0" relativeHeight="252299264" behindDoc="0" locked="0" layoutInCell="1" allowOverlap="1" wp14:anchorId="55006794" wp14:editId="59EC8BEA">
                <wp:simplePos x="0" y="0"/>
                <wp:positionH relativeFrom="column">
                  <wp:posOffset>1680845</wp:posOffset>
                </wp:positionH>
                <wp:positionV relativeFrom="paragraph">
                  <wp:posOffset>1931035</wp:posOffset>
                </wp:positionV>
                <wp:extent cx="217170" cy="248285"/>
                <wp:effectExtent l="0" t="0" r="11430" b="18415"/>
                <wp:wrapNone/>
                <wp:docPr id="2" name="Szövegdoboz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7170" cy="24828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B62BFA5" w14:textId="3C73365B" w:rsidR="007216E3" w:rsidRDefault="007216E3">
                            <w: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5006794" id="_x0000_s1173" type="#_x0000_t202" style="position:absolute;margin-left:132.35pt;margin-top:152.05pt;width:17.1pt;height:19.55pt;z-index:25229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" fillcolor="white [3201]" strokeweight=".5pt">
                <v:textbox>
                  <w:txbxContent>
                    <w:p w14:paraId="5B62BFA5" w14:textId="3C73365B" w:rsidR="007216E3" w:rsidRDefault="007216E3">
                      <w: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2462DE">
        <w:rPr>
          <w:noProof/>
          <w:sz w:val="20"/>
          <w:szCs w:val="20"/>
          <w:lang w:val="en-GB" w:eastAsia="en-GB"/>
        </w:rPr>
        <mc:AlternateContent>
          <mc:Choice Requires="wps">
            <w:drawing>
              <wp:anchor distT="0" distB="0" distL="114300" distR="114300" simplePos="0" relativeHeight="252301312" behindDoc="0" locked="0" layoutInCell="1" allowOverlap="1" wp14:anchorId="1835D3E3" wp14:editId="62C06367">
                <wp:simplePos x="0" y="0"/>
                <wp:positionH relativeFrom="column">
                  <wp:posOffset>1167130</wp:posOffset>
                </wp:positionH>
                <wp:positionV relativeFrom="paragraph">
                  <wp:posOffset>1931670</wp:posOffset>
                </wp:positionV>
                <wp:extent cx="217170" cy="248285"/>
                <wp:effectExtent l="0" t="0" r="11430" b="18415"/>
                <wp:wrapNone/>
                <wp:docPr id="8" name="Szövegdoboz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7170" cy="24828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5F73DB2" w14:textId="6E06D81F" w:rsidR="007216E3" w:rsidRDefault="007216E3" w:rsidP="00715E13">
                            <w: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835D3E3" id="_x0000_s1174" type="#_x0000_t202" style="position:absolute;margin-left:91.9pt;margin-top:152.1pt;width:17.1pt;height:19.55pt;z-index:25230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" fillcolor="white [3201]" strokeweight=".5pt">
                <v:textbox>
                  <w:txbxContent>
                    <w:p w14:paraId="15F73DB2" w14:textId="6E06D81F" w:rsidR="007216E3" w:rsidRDefault="007216E3" w:rsidP="00715E13">
                      <w: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C910F0" w:rsidRPr="002462DE">
        <w:rPr>
          <w:noProof/>
          <w:sz w:val="20"/>
          <w:szCs w:val="20"/>
          <w:lang w:val="en-GB" w:eastAsia="en-GB"/>
        </w:rPr>
        <w:drawing>
          <wp:inline distT="0" distB="0" distL="0" distR="0" wp14:anchorId="354305EA" wp14:editId="09B246A1">
            <wp:extent cx="4800600" cy="2028825"/>
            <wp:effectExtent l="0" t="0" r="0" b="9525"/>
            <wp:docPr id="462" name="Kép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7E596" w14:textId="39528C3F" w:rsidR="00C910F0" w:rsidRPr="005E07B3" w:rsidRDefault="00C910F0" w:rsidP="005E0BC4">
      <w:pPr>
        <w:rPr>
          <w:b/>
          <w:sz w:val="40"/>
          <w:szCs w:val="40"/>
        </w:rPr>
      </w:pPr>
      <w:r w:rsidRPr="005E07B3">
        <w:rPr>
          <w:b/>
          <w:sz w:val="40"/>
          <w:szCs w:val="40"/>
        </w:rPr>
        <w:t xml:space="preserve">1, </w:t>
      </w:r>
      <w:sdt>
        <w:sdtPr>
          <w:rPr>
            <w:b/>
            <w:sz w:val="40"/>
            <w:szCs w:val="40"/>
          </w:rPr>
          <w:id w:val="-886338164"/>
          <w14:checkbox>
            <w14:checked w14:val="1"/>
            <w14:checkedState w14:val="2612" w14:font="MS Gothic"/>
            <w14:uncheckedState w14:val="2610" w14:font="MS Gothic"/>
          </w14:checkbox>
        </w:sdtPr>
        <w:sdtContent>
          <w:r w:rsidR="001E1824">
            <w:rPr>
              <w:rFonts w:ascii="MS Gothic" w:eastAsia="MS Gothic" w:hAnsi="MS Gothic" w:hint="eastAsia"/>
              <w:b/>
              <w:sz w:val="40"/>
              <w:szCs w:val="40"/>
            </w:rPr>
            <w:t>☒</w:t>
          </w:r>
        </w:sdtContent>
      </w:sdt>
      <w:r w:rsidR="005E0BC4" w:rsidRPr="005E07B3">
        <w:rPr>
          <w:b/>
          <w:sz w:val="40"/>
          <w:szCs w:val="40"/>
        </w:rPr>
        <w:t xml:space="preserve"> </w:t>
      </w:r>
      <w:r w:rsidRPr="005E07B3">
        <w:rPr>
          <w:b/>
          <w:sz w:val="40"/>
          <w:szCs w:val="40"/>
        </w:rPr>
        <w:t>Teljes kör</w:t>
      </w:r>
    </w:p>
    <w:p w14:paraId="62155C8B" w14:textId="56700F14" w:rsidR="00C910F0" w:rsidRPr="005E07B3" w:rsidRDefault="00C910F0" w:rsidP="005E0BC4">
      <w:pPr>
        <w:rPr>
          <w:b/>
          <w:sz w:val="40"/>
          <w:szCs w:val="40"/>
        </w:rPr>
      </w:pPr>
      <w:r w:rsidRPr="005E07B3">
        <w:rPr>
          <w:b/>
          <w:sz w:val="40"/>
          <w:szCs w:val="40"/>
        </w:rPr>
        <w:t xml:space="preserve">2, </w:t>
      </w:r>
      <w:sdt>
        <w:sdtPr>
          <w:rPr>
            <w:b/>
            <w:sz w:val="40"/>
            <w:szCs w:val="40"/>
          </w:rPr>
          <w:id w:val="-2007429390"/>
          <w14:checkbox>
            <w14:checked w14:val="0"/>
            <w14:checkedState w14:val="2612" w14:font="MS Gothic"/>
            <w14:uncheckedState w14:val="2610" w14:font="MS Gothic"/>
          </w14:checkbox>
        </w:sdtPr>
        <w:sdtContent>
          <w:r w:rsidR="00A010CC" w:rsidRPr="005E07B3">
            <w:rPr>
              <w:rFonts w:ascii="MS Gothic" w:eastAsia="MS Gothic" w:hAnsi="MS Gothic" w:hint="eastAsia"/>
              <w:b/>
              <w:sz w:val="40"/>
              <w:szCs w:val="40"/>
            </w:rPr>
            <w:t>☐</w:t>
          </w:r>
        </w:sdtContent>
      </w:sdt>
      <w:r w:rsidR="005E0BC4" w:rsidRPr="005E07B3">
        <w:rPr>
          <w:b/>
          <w:sz w:val="40"/>
          <w:szCs w:val="40"/>
        </w:rPr>
        <w:t xml:space="preserve"> Trapéz</w:t>
      </w:r>
      <w:r w:rsidR="003727E6" w:rsidRPr="005E07B3">
        <w:rPr>
          <w:b/>
          <w:sz w:val="40"/>
          <w:szCs w:val="40"/>
        </w:rPr>
        <w:t xml:space="preserve"> (lekerekítéssel)</w:t>
      </w:r>
    </w:p>
    <w:p w14:paraId="7B6816EE" w14:textId="669B1035" w:rsidR="005E0BC4" w:rsidRPr="005E07B3" w:rsidRDefault="00C910F0" w:rsidP="005E0BC4">
      <w:pPr>
        <w:rPr>
          <w:b/>
          <w:sz w:val="40"/>
          <w:szCs w:val="40"/>
        </w:rPr>
      </w:pPr>
      <w:r w:rsidRPr="005E07B3">
        <w:rPr>
          <w:b/>
          <w:sz w:val="40"/>
          <w:szCs w:val="40"/>
        </w:rPr>
        <w:t xml:space="preserve">3, </w:t>
      </w:r>
      <w:sdt>
        <w:sdtPr>
          <w:rPr>
            <w:b/>
            <w:sz w:val="40"/>
            <w:szCs w:val="40"/>
          </w:rPr>
          <w:id w:val="-1708017908"/>
          <w14:checkbox>
            <w14:checked w14:val="0"/>
            <w14:checkedState w14:val="2612" w14:font="MS Gothic"/>
            <w14:uncheckedState w14:val="2610" w14:font="MS Gothic"/>
          </w14:checkbox>
        </w:sdtPr>
        <w:sdtContent>
          <w:r w:rsidR="003727E6" w:rsidRPr="005E07B3">
            <w:rPr>
              <w:rFonts w:ascii="MS Gothic" w:eastAsia="MS Gothic" w:hAnsi="MS Gothic" w:hint="eastAsia"/>
              <w:b/>
              <w:sz w:val="40"/>
              <w:szCs w:val="40"/>
            </w:rPr>
            <w:t>☐</w:t>
          </w:r>
        </w:sdtContent>
      </w:sdt>
      <w:r w:rsidR="005E0BC4" w:rsidRPr="005E07B3">
        <w:rPr>
          <w:b/>
          <w:sz w:val="40"/>
          <w:szCs w:val="40"/>
        </w:rPr>
        <w:t xml:space="preserve"> Félkör</w:t>
      </w:r>
    </w:p>
    <w:p w14:paraId="516EF11E" w14:textId="77777777" w:rsidR="00314359" w:rsidRPr="002462DE" w:rsidRDefault="00314359" w:rsidP="005E0BC4">
      <w:pPr>
        <w:rPr>
          <w:sz w:val="20"/>
          <w:szCs w:val="20"/>
        </w:rPr>
      </w:pPr>
    </w:p>
    <w:p w14:paraId="2824F639" w14:textId="720647CE" w:rsidR="00314359" w:rsidRPr="002462DE" w:rsidRDefault="00314359" w:rsidP="005E0BC4">
      <w:pPr>
        <w:rPr>
          <w:sz w:val="20"/>
          <w:szCs w:val="20"/>
        </w:rPr>
      </w:pPr>
      <w:r w:rsidRPr="002462DE">
        <w:rPr>
          <w:noProof/>
          <w:sz w:val="20"/>
          <w:szCs w:val="20"/>
          <w:lang w:val="en-GB" w:eastAsia="en-GB"/>
        </w:rPr>
        <mc:AlternateContent>
          <mc:Choice Requires="wps">
            <w:drawing>
              <wp:anchor distT="0" distB="0" distL="114300" distR="114300" simplePos="0" relativeHeight="252436480" behindDoc="0" locked="0" layoutInCell="1" allowOverlap="1" wp14:anchorId="647B2FCE" wp14:editId="174C4AA9">
                <wp:simplePos x="0" y="0"/>
                <wp:positionH relativeFrom="column">
                  <wp:posOffset>3172861</wp:posOffset>
                </wp:positionH>
                <wp:positionV relativeFrom="paragraph">
                  <wp:posOffset>776872</wp:posOffset>
                </wp:positionV>
                <wp:extent cx="249154" cy="136358"/>
                <wp:effectExtent l="0" t="0" r="17780" b="35560"/>
                <wp:wrapNone/>
                <wp:docPr id="602" name="Egyenes összekötő 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49154" cy="136358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7DA5C69" id="Egyenes összekötő 602" o:spid="_x0000_s1026" style="position:absolute;flip:x y;z-index:252436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49.85pt,61.15pt" to="269.45pt,71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" strokecolor="red" strokeweight=".5pt">
                <v:stroke joinstyle="miter"/>
              </v:line>
            </w:pict>
          </mc:Fallback>
        </mc:AlternateContent>
      </w:r>
      <w:r w:rsidRPr="002462DE">
        <w:rPr>
          <w:noProof/>
          <w:sz w:val="20"/>
          <w:szCs w:val="20"/>
          <w:lang w:val="en-GB" w:eastAsia="en-GB"/>
        </w:rPr>
        <mc:AlternateContent>
          <mc:Choice Requires="wps">
            <w:drawing>
              <wp:anchor distT="0" distB="0" distL="114300" distR="114300" simplePos="0" relativeHeight="252435456" behindDoc="0" locked="0" layoutInCell="1" allowOverlap="1" wp14:anchorId="765B15F6" wp14:editId="64D8E366">
                <wp:simplePos x="0" y="0"/>
                <wp:positionH relativeFrom="column">
                  <wp:posOffset>2515636</wp:posOffset>
                </wp:positionH>
                <wp:positionV relativeFrom="paragraph">
                  <wp:posOffset>448009</wp:posOffset>
                </wp:positionV>
                <wp:extent cx="657726" cy="537411"/>
                <wp:effectExtent l="0" t="0" r="28575" b="15240"/>
                <wp:wrapNone/>
                <wp:docPr id="601" name="Téglalap 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7726" cy="53741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1725BC1" id="Téglalap 601" o:spid="_x0000_s1026" style="position:absolute;margin-left:198.1pt;margin-top:35.3pt;width:51.8pt;height:42.3pt;z-index:252435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" filled="f" strokecolor="red" strokeweight="1pt"/>
            </w:pict>
          </mc:Fallback>
        </mc:AlternateContent>
      </w:r>
      <w:r w:rsidRPr="002462DE">
        <w:rPr>
          <w:noProof/>
          <w:sz w:val="20"/>
          <w:szCs w:val="20"/>
          <w:lang w:val="en-GB" w:eastAsia="en-GB"/>
        </w:rPr>
        <mc:AlternateContent>
          <mc:Choice Requires="wps">
            <w:drawing>
              <wp:anchor distT="0" distB="0" distL="114300" distR="114300" simplePos="0" relativeHeight="252434432" behindDoc="0" locked="0" layoutInCell="1" allowOverlap="1" wp14:anchorId="64A47630" wp14:editId="6F98AE1F">
                <wp:simplePos x="0" y="0"/>
                <wp:positionH relativeFrom="column">
                  <wp:posOffset>3422015</wp:posOffset>
                </wp:positionH>
                <wp:positionV relativeFrom="paragraph">
                  <wp:posOffset>776872</wp:posOffset>
                </wp:positionV>
                <wp:extent cx="1427747" cy="288758"/>
                <wp:effectExtent l="0" t="0" r="20320" b="16510"/>
                <wp:wrapNone/>
                <wp:docPr id="600" name="Szövegdoboz 6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27747" cy="28875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3CE38FE" w14:textId="3EA4E362" w:rsidR="007216E3" w:rsidRDefault="007216E3">
                            <w:r>
                              <w:t>Hideg anyag csapda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A47630" id="Szövegdoboz 600" o:spid="_x0000_s1175" type="#_x0000_t202" style="position:absolute;margin-left:269.45pt;margin-top:61.15pt;width:112.4pt;height:22.75pt;z-index:25243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" fillcolor="white [3201]" strokeweight=".5pt">
                <v:textbox>
                  <w:txbxContent>
                    <w:p w14:paraId="23CE38FE" w14:textId="3EA4E362" w:rsidR="007216E3" w:rsidRDefault="007216E3">
                      <w:r>
                        <w:t>Hideg anyag csapda</w:t>
                      </w:r>
                    </w:p>
                  </w:txbxContent>
                </v:textbox>
              </v:shape>
            </w:pict>
          </mc:Fallback>
        </mc:AlternateContent>
      </w:r>
      <w:r w:rsidR="005E0BC4" w:rsidRPr="002462DE">
        <w:rPr>
          <w:noProof/>
          <w:sz w:val="20"/>
          <w:szCs w:val="20"/>
          <w:lang w:val="en-GB" w:eastAsia="en-GB"/>
        </w:rPr>
        <w:drawing>
          <wp:inline distT="0" distB="0" distL="0" distR="0" wp14:anchorId="6B8AD78D" wp14:editId="4F5CD4F2">
            <wp:extent cx="3284645" cy="1398141"/>
            <wp:effectExtent l="0" t="0" r="0" b="0"/>
            <wp:docPr id="202" name="Kép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4330" cy="1398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E0BC4" w:rsidRPr="002462DE">
        <w:rPr>
          <w:sz w:val="20"/>
          <w:szCs w:val="20"/>
        </w:rPr>
        <w:t xml:space="preserve"> </w:t>
      </w:r>
    </w:p>
    <w:p w14:paraId="149049CF" w14:textId="1BF3CB96" w:rsidR="00314359" w:rsidRPr="002462DE" w:rsidRDefault="00314359" w:rsidP="005E0BC4">
      <w:pPr>
        <w:rPr>
          <w:sz w:val="20"/>
          <w:szCs w:val="20"/>
        </w:rPr>
      </w:pPr>
      <w:r w:rsidRPr="002462DE">
        <w:rPr>
          <w:sz w:val="20"/>
          <w:szCs w:val="20"/>
        </w:rPr>
        <w:t>Hideganyag csapdákat kell beépíteni, hogy optimális hőmérsékletű anyag jusson a szerszámüregbe.</w:t>
      </w:r>
    </w:p>
    <w:p w14:paraId="4C1A126C" w14:textId="77777777" w:rsidR="00085E20" w:rsidRPr="002462DE" w:rsidRDefault="00085E20" w:rsidP="00314359">
      <w:pPr>
        <w:jc w:val="center"/>
        <w:rPr>
          <w:sz w:val="20"/>
          <w:szCs w:val="20"/>
        </w:rPr>
      </w:pPr>
    </w:p>
    <w:p w14:paraId="1F418510" w14:textId="77777777" w:rsidR="00085E20" w:rsidRPr="002462DE" w:rsidRDefault="00085E20" w:rsidP="00314359">
      <w:pPr>
        <w:jc w:val="center"/>
        <w:rPr>
          <w:sz w:val="20"/>
          <w:szCs w:val="20"/>
        </w:rPr>
      </w:pPr>
    </w:p>
    <w:p w14:paraId="2F9A89C2" w14:textId="77777777" w:rsidR="00085E20" w:rsidRPr="002462DE" w:rsidRDefault="00085E20" w:rsidP="00314359">
      <w:pPr>
        <w:jc w:val="center"/>
        <w:rPr>
          <w:sz w:val="20"/>
          <w:szCs w:val="20"/>
        </w:rPr>
      </w:pPr>
    </w:p>
    <w:p w14:paraId="56A3B43D" w14:textId="77777777" w:rsidR="00085E20" w:rsidRPr="002462DE" w:rsidRDefault="00085E20" w:rsidP="00314359">
      <w:pPr>
        <w:jc w:val="center"/>
        <w:rPr>
          <w:sz w:val="20"/>
          <w:szCs w:val="20"/>
        </w:rPr>
      </w:pPr>
    </w:p>
    <w:p w14:paraId="61465D0D" w14:textId="77777777" w:rsidR="00085E20" w:rsidRPr="002462DE" w:rsidRDefault="00085E20" w:rsidP="00314359">
      <w:pPr>
        <w:jc w:val="center"/>
        <w:rPr>
          <w:sz w:val="20"/>
          <w:szCs w:val="20"/>
        </w:rPr>
      </w:pPr>
    </w:p>
    <w:p w14:paraId="636CB435" w14:textId="77777777" w:rsidR="00085E20" w:rsidRPr="002462DE" w:rsidRDefault="00085E20" w:rsidP="00314359">
      <w:pPr>
        <w:jc w:val="center"/>
        <w:rPr>
          <w:sz w:val="20"/>
          <w:szCs w:val="20"/>
        </w:rPr>
      </w:pPr>
    </w:p>
    <w:p w14:paraId="5C4A3217" w14:textId="77777777" w:rsidR="00085E20" w:rsidRPr="002462DE" w:rsidRDefault="00085E20" w:rsidP="00314359">
      <w:pPr>
        <w:jc w:val="center"/>
        <w:rPr>
          <w:sz w:val="20"/>
          <w:szCs w:val="20"/>
        </w:rPr>
      </w:pPr>
    </w:p>
    <w:p w14:paraId="25707838" w14:textId="77777777" w:rsidR="00085E20" w:rsidRPr="002462DE" w:rsidRDefault="00085E20" w:rsidP="00314359">
      <w:pPr>
        <w:jc w:val="center"/>
        <w:rPr>
          <w:sz w:val="20"/>
          <w:szCs w:val="20"/>
        </w:rPr>
      </w:pPr>
    </w:p>
    <w:p w14:paraId="66C0CA58" w14:textId="77777777" w:rsidR="00085E20" w:rsidRPr="002462DE" w:rsidRDefault="00085E20" w:rsidP="00314359">
      <w:pPr>
        <w:jc w:val="center"/>
        <w:rPr>
          <w:sz w:val="20"/>
          <w:szCs w:val="20"/>
        </w:rPr>
      </w:pPr>
    </w:p>
    <w:p w14:paraId="0D1F6F2F" w14:textId="77777777" w:rsidR="00085E20" w:rsidRPr="002462DE" w:rsidRDefault="00085E20" w:rsidP="00314359">
      <w:pPr>
        <w:jc w:val="center"/>
        <w:rPr>
          <w:sz w:val="20"/>
          <w:szCs w:val="20"/>
        </w:rPr>
      </w:pPr>
    </w:p>
    <w:p w14:paraId="09F9100E" w14:textId="77777777" w:rsidR="00085E20" w:rsidRPr="002462DE" w:rsidRDefault="00085E20" w:rsidP="00314359">
      <w:pPr>
        <w:jc w:val="center"/>
        <w:rPr>
          <w:sz w:val="20"/>
          <w:szCs w:val="20"/>
        </w:rPr>
      </w:pPr>
    </w:p>
    <w:p w14:paraId="32E9A27B" w14:textId="77777777" w:rsidR="00085E20" w:rsidRPr="002462DE" w:rsidRDefault="00085E20" w:rsidP="00314359">
      <w:pPr>
        <w:jc w:val="center"/>
        <w:rPr>
          <w:sz w:val="20"/>
          <w:szCs w:val="20"/>
        </w:rPr>
      </w:pPr>
    </w:p>
    <w:p w14:paraId="480B27C4" w14:textId="77777777" w:rsidR="00085E20" w:rsidRPr="002462DE" w:rsidRDefault="00085E20" w:rsidP="00314359">
      <w:pPr>
        <w:jc w:val="center"/>
        <w:rPr>
          <w:sz w:val="20"/>
          <w:szCs w:val="20"/>
        </w:rPr>
      </w:pPr>
    </w:p>
    <w:p w14:paraId="6F01774C" w14:textId="77777777" w:rsidR="00085E20" w:rsidRDefault="00085E20" w:rsidP="00314359">
      <w:pPr>
        <w:jc w:val="center"/>
        <w:rPr>
          <w:sz w:val="20"/>
          <w:szCs w:val="20"/>
        </w:rPr>
      </w:pPr>
    </w:p>
    <w:p w14:paraId="2DA9B392" w14:textId="77777777" w:rsidR="005E07B3" w:rsidRDefault="005E07B3" w:rsidP="00314359">
      <w:pPr>
        <w:jc w:val="center"/>
        <w:rPr>
          <w:sz w:val="20"/>
          <w:szCs w:val="20"/>
        </w:rPr>
      </w:pPr>
    </w:p>
    <w:p w14:paraId="625AB12B" w14:textId="77777777" w:rsidR="005E07B3" w:rsidRDefault="005E07B3" w:rsidP="00314359">
      <w:pPr>
        <w:jc w:val="center"/>
        <w:rPr>
          <w:sz w:val="20"/>
          <w:szCs w:val="20"/>
        </w:rPr>
      </w:pPr>
    </w:p>
    <w:p w14:paraId="4C4BA340" w14:textId="77777777" w:rsidR="005E07B3" w:rsidRDefault="005E07B3" w:rsidP="00314359">
      <w:pPr>
        <w:jc w:val="center"/>
        <w:rPr>
          <w:sz w:val="20"/>
          <w:szCs w:val="20"/>
        </w:rPr>
      </w:pPr>
    </w:p>
    <w:p w14:paraId="0CC2A5EB" w14:textId="77777777" w:rsidR="005E07B3" w:rsidRDefault="005E07B3" w:rsidP="00314359">
      <w:pPr>
        <w:jc w:val="center"/>
        <w:rPr>
          <w:sz w:val="20"/>
          <w:szCs w:val="20"/>
        </w:rPr>
      </w:pPr>
    </w:p>
    <w:p w14:paraId="2263EFC8" w14:textId="77777777" w:rsidR="005E07B3" w:rsidRDefault="005E07B3" w:rsidP="00314359">
      <w:pPr>
        <w:jc w:val="center"/>
        <w:rPr>
          <w:sz w:val="20"/>
          <w:szCs w:val="20"/>
        </w:rPr>
      </w:pPr>
    </w:p>
    <w:p w14:paraId="6EF2831A" w14:textId="77777777" w:rsidR="005E07B3" w:rsidRDefault="005E07B3" w:rsidP="00314359">
      <w:pPr>
        <w:jc w:val="center"/>
        <w:rPr>
          <w:sz w:val="20"/>
          <w:szCs w:val="20"/>
        </w:rPr>
      </w:pPr>
    </w:p>
    <w:p w14:paraId="689C662B" w14:textId="77777777" w:rsidR="005E07B3" w:rsidRDefault="005E07B3" w:rsidP="00314359">
      <w:pPr>
        <w:jc w:val="center"/>
        <w:rPr>
          <w:sz w:val="20"/>
          <w:szCs w:val="20"/>
        </w:rPr>
      </w:pPr>
    </w:p>
    <w:p w14:paraId="530864D9" w14:textId="77777777" w:rsidR="005E07B3" w:rsidRDefault="005E07B3" w:rsidP="00314359">
      <w:pPr>
        <w:jc w:val="center"/>
        <w:rPr>
          <w:sz w:val="20"/>
          <w:szCs w:val="20"/>
        </w:rPr>
      </w:pPr>
    </w:p>
    <w:p w14:paraId="0411C1E3" w14:textId="77777777" w:rsidR="005E07B3" w:rsidRPr="002462DE" w:rsidRDefault="005E07B3" w:rsidP="00314359">
      <w:pPr>
        <w:jc w:val="center"/>
        <w:rPr>
          <w:sz w:val="20"/>
          <w:szCs w:val="20"/>
        </w:rPr>
      </w:pPr>
    </w:p>
    <w:p w14:paraId="264A8A6F" w14:textId="77777777" w:rsidR="00085E20" w:rsidRPr="002462DE" w:rsidRDefault="00085E20" w:rsidP="00FC7B11">
      <w:pPr>
        <w:rPr>
          <w:sz w:val="20"/>
          <w:szCs w:val="20"/>
        </w:rPr>
      </w:pPr>
    </w:p>
    <w:bookmarkStart w:id="620" w:name="_Toc508612848"/>
    <w:p w14:paraId="75FDA05F" w14:textId="0AF47862" w:rsidR="00314359" w:rsidRPr="00F27397" w:rsidRDefault="007216E3" w:rsidP="00F27397">
      <w:pPr>
        <w:pStyle w:val="Cmsor1"/>
        <w:numPr>
          <w:ilvl w:val="0"/>
          <w:numId w:val="19"/>
        </w:numPr>
        <w:rPr>
          <w:rFonts w:ascii="Tahoma" w:eastAsia="Calibri" w:hAnsi="Tahoma" w:cs="Tahoma"/>
          <w:b/>
          <w:sz w:val="40"/>
          <w:szCs w:val="40"/>
          <w:lang w:eastAsia="hu-HU"/>
        </w:rPr>
      </w:pPr>
      <w:sdt>
        <w:sdtPr>
          <w:rPr>
            <w:rFonts w:ascii="Tahoma" w:eastAsia="Calibri" w:hAnsi="Tahoma" w:cs="Tahoma"/>
            <w:b/>
            <w:sz w:val="40"/>
            <w:szCs w:val="40"/>
            <w:lang w:eastAsia="hu-HU"/>
          </w:rPr>
          <w:id w:val="1854373181"/>
          <w14:checkbox>
            <w14:checked w14:val="1"/>
            <w14:checkedState w14:val="2612" w14:font="MS Gothic"/>
            <w14:uncheckedState w14:val="2610" w14:font="MS Gothic"/>
          </w14:checkbox>
        </w:sdtPr>
        <w:sdtContent>
          <w:r w:rsidR="00F27397" w:rsidRPr="00F27397">
            <w:rPr>
              <w:rFonts w:ascii="Tahoma" w:eastAsia="Calibri" w:hAnsi="Tahoma" w:cs="Tahoma" w:hint="eastAsia"/>
              <w:b/>
              <w:sz w:val="40"/>
              <w:szCs w:val="40"/>
              <w:lang w:eastAsia="hu-HU"/>
            </w:rPr>
            <w:t>☒</w:t>
          </w:r>
        </w:sdtContent>
      </w:sdt>
      <w:r w:rsidR="00FC7B11" w:rsidRPr="00F27397">
        <w:rPr>
          <w:rFonts w:ascii="Tahoma" w:eastAsia="Calibri" w:hAnsi="Tahoma" w:cs="Tahoma"/>
          <w:b/>
          <w:sz w:val="40"/>
          <w:szCs w:val="40"/>
          <w:lang w:eastAsia="hu-HU"/>
        </w:rPr>
        <w:t xml:space="preserve"> </w:t>
      </w:r>
      <w:r w:rsidR="00277223" w:rsidRPr="00F27397">
        <w:rPr>
          <w:rFonts w:ascii="Tahoma" w:eastAsia="Calibri" w:hAnsi="Tahoma" w:cs="Tahoma"/>
          <w:b/>
          <w:sz w:val="40"/>
          <w:szCs w:val="40"/>
          <w:lang w:eastAsia="hu-HU"/>
        </w:rPr>
        <w:t>Beömlési típusok</w:t>
      </w:r>
      <w:bookmarkEnd w:id="620"/>
    </w:p>
    <w:p w14:paraId="75EF7736" w14:textId="6B380CF8" w:rsidR="00314359" w:rsidRPr="002462DE" w:rsidRDefault="007216E3" w:rsidP="005E0BC4">
      <w:pPr>
        <w:rPr>
          <w:sz w:val="20"/>
          <w:szCs w:val="20"/>
        </w:rPr>
      </w:pPr>
      <w:sdt>
        <w:sdtPr>
          <w:rPr>
            <w:b/>
            <w:sz w:val="40"/>
            <w:szCs w:val="40"/>
          </w:rPr>
          <w:id w:val="764583069"/>
          <w14:checkbox>
            <w14:checked w14:val="0"/>
            <w14:checkedState w14:val="2612" w14:font="MS Gothic"/>
            <w14:uncheckedState w14:val="2610" w14:font="MS Gothic"/>
          </w14:checkbox>
        </w:sdtPr>
        <w:sdtContent>
          <w:r w:rsidR="003825CB" w:rsidRPr="005E07B3">
            <w:rPr>
              <w:rFonts w:ascii="MS Gothic" w:eastAsia="MS Gothic" w:hAnsi="MS Gothic" w:hint="eastAsia"/>
              <w:b/>
              <w:sz w:val="40"/>
              <w:szCs w:val="40"/>
            </w:rPr>
            <w:t>☐</w:t>
          </w:r>
        </w:sdtContent>
      </w:sdt>
      <w:r w:rsidR="003825CB" w:rsidRPr="005E07B3">
        <w:rPr>
          <w:b/>
          <w:sz w:val="40"/>
          <w:szCs w:val="40"/>
        </w:rPr>
        <w:t xml:space="preserve"> </w:t>
      </w:r>
      <w:r w:rsidR="00B1483F" w:rsidRPr="005E07B3">
        <w:rPr>
          <w:b/>
          <w:sz w:val="40"/>
          <w:szCs w:val="40"/>
        </w:rPr>
        <w:t>Bot beömlő</w:t>
      </w:r>
      <w:r w:rsidR="00314359" w:rsidRPr="002462DE">
        <w:rPr>
          <w:sz w:val="20"/>
          <w:szCs w:val="20"/>
        </w:rPr>
        <w:t xml:space="preserve"> (direkt meglövés)</w:t>
      </w:r>
    </w:p>
    <w:p w14:paraId="4D020DA8" w14:textId="77777777" w:rsidR="00085E20" w:rsidRPr="002462DE" w:rsidRDefault="00085E20" w:rsidP="005E0BC4">
      <w:pPr>
        <w:rPr>
          <w:sz w:val="20"/>
          <w:szCs w:val="20"/>
        </w:rPr>
      </w:pPr>
    </w:p>
    <w:p w14:paraId="4433CE58" w14:textId="35B835D2" w:rsidR="00085E20" w:rsidRPr="002462DE" w:rsidRDefault="00314359" w:rsidP="005E0BC4">
      <w:pPr>
        <w:rPr>
          <w:sz w:val="20"/>
          <w:szCs w:val="20"/>
        </w:rPr>
      </w:pPr>
      <w:r w:rsidRPr="002462DE">
        <w:rPr>
          <w:noProof/>
          <w:sz w:val="20"/>
          <w:szCs w:val="20"/>
          <w:lang w:val="en-GB" w:eastAsia="en-GB"/>
        </w:rPr>
        <mc:AlternateContent>
          <mc:Choice Requires="wps">
            <w:drawing>
              <wp:anchor distT="0" distB="0" distL="114300" distR="114300" simplePos="0" relativeHeight="252437504" behindDoc="0" locked="0" layoutInCell="1" allowOverlap="1" wp14:anchorId="4F20098E" wp14:editId="37622128">
                <wp:simplePos x="0" y="0"/>
                <wp:positionH relativeFrom="column">
                  <wp:posOffset>3277235</wp:posOffset>
                </wp:positionH>
                <wp:positionV relativeFrom="paragraph">
                  <wp:posOffset>414655</wp:posOffset>
                </wp:positionV>
                <wp:extent cx="2406015" cy="1154430"/>
                <wp:effectExtent l="0" t="0" r="13335" b="26670"/>
                <wp:wrapNone/>
                <wp:docPr id="603" name="Szövegdoboz 6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6015" cy="11544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EF29D9E" w14:textId="77777777" w:rsidR="007216E3" w:rsidRDefault="007216E3" w:rsidP="0031435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A direkt meglövést általában egy fészkes</w:t>
                            </w:r>
                          </w:p>
                          <w:p w14:paraId="7C959AA6" w14:textId="77777777" w:rsidR="007216E3" w:rsidRDefault="007216E3" w:rsidP="0031435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szerszámoknál ajánlott, illetve körszimmetrikus</w:t>
                            </w:r>
                          </w:p>
                          <w:p w14:paraId="125AD3DC" w14:textId="77777777" w:rsidR="007216E3" w:rsidRDefault="007216E3" w:rsidP="00314359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termékeknél, melyeknél követelmény a szimmetrikus</w:t>
                            </w:r>
                          </w:p>
                          <w:p w14:paraId="267B1DB4" w14:textId="417E54A5" w:rsidR="007216E3" w:rsidRDefault="007216E3" w:rsidP="00314359"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kitöltés. Vastag termékek esetén jól alkalmazható.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0098E" id="Szövegdoboz 603" o:spid="_x0000_s1176" type="#_x0000_t202" style="position:absolute;margin-left:258.05pt;margin-top:32.65pt;width:189.45pt;height:90.9pt;z-index:25243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" fillcolor="white [3201]" strokeweight=".5pt">
                <v:textbox>
                  <w:txbxContent>
                    <w:p w14:paraId="3EF29D9E" w14:textId="77777777" w:rsidR="007216E3" w:rsidRDefault="007216E3" w:rsidP="0031435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A direkt meglövést általában egy fészkes</w:t>
                      </w:r>
                    </w:p>
                    <w:p w14:paraId="7C959AA6" w14:textId="77777777" w:rsidR="007216E3" w:rsidRDefault="007216E3" w:rsidP="0031435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szerszámoknál ajánlott, illetve körszimmetrikus</w:t>
                      </w:r>
                    </w:p>
                    <w:p w14:paraId="125AD3DC" w14:textId="77777777" w:rsidR="007216E3" w:rsidRDefault="007216E3" w:rsidP="00314359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termékeknél, melyeknél követelmény a szimmetrikus</w:t>
                      </w:r>
                    </w:p>
                    <w:p w14:paraId="267B1DB4" w14:textId="417E54A5" w:rsidR="007216E3" w:rsidRDefault="007216E3" w:rsidP="00314359"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kitöltés. Vastag termékek esetén jól alkalmazható.</w:t>
                      </w:r>
                    </w:p>
                  </w:txbxContent>
                </v:textbox>
              </v:shape>
            </w:pict>
          </mc:Fallback>
        </mc:AlternateContent>
      </w:r>
      <w:r w:rsidR="003825CB" w:rsidRPr="002462DE">
        <w:rPr>
          <w:noProof/>
          <w:sz w:val="20"/>
          <w:szCs w:val="20"/>
          <w:lang w:val="en-GB" w:eastAsia="en-GB"/>
        </w:rPr>
        <w:drawing>
          <wp:inline distT="0" distB="0" distL="0" distR="0" wp14:anchorId="74AA11CA" wp14:editId="4A9EBBD2">
            <wp:extent cx="2628900" cy="2333625"/>
            <wp:effectExtent l="0" t="0" r="0" b="9525"/>
            <wp:docPr id="465" name="Kép 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FD459" w14:textId="77777777" w:rsidR="00085E20" w:rsidRPr="002462DE" w:rsidRDefault="00085E20" w:rsidP="005E0BC4">
      <w:pPr>
        <w:rPr>
          <w:sz w:val="20"/>
          <w:szCs w:val="20"/>
        </w:rPr>
      </w:pPr>
    </w:p>
    <w:p w14:paraId="3847E410" w14:textId="54D1513D" w:rsidR="00583928" w:rsidRPr="002462DE" w:rsidRDefault="007216E3" w:rsidP="005E0BC4">
      <w:pPr>
        <w:rPr>
          <w:sz w:val="20"/>
          <w:szCs w:val="20"/>
        </w:rPr>
      </w:pPr>
      <w:sdt>
        <w:sdtPr>
          <w:rPr>
            <w:b/>
            <w:sz w:val="40"/>
            <w:szCs w:val="40"/>
          </w:rPr>
          <w:id w:val="1913201257"/>
          <w14:checkbox>
            <w14:checked w14:val="0"/>
            <w14:checkedState w14:val="2612" w14:font="MS Gothic"/>
            <w14:uncheckedState w14:val="2610" w14:font="MS Gothic"/>
          </w14:checkbox>
        </w:sdtPr>
        <w:sdtContent>
          <w:r w:rsidR="00583928" w:rsidRPr="005E07B3">
            <w:rPr>
              <w:rFonts w:ascii="MS Gothic" w:eastAsia="MS Gothic" w:hAnsi="MS Gothic" w:hint="eastAsia"/>
              <w:b/>
              <w:sz w:val="40"/>
              <w:szCs w:val="40"/>
            </w:rPr>
            <w:t>☐</w:t>
          </w:r>
        </w:sdtContent>
      </w:sdt>
      <w:r w:rsidR="00583928" w:rsidRPr="005E07B3">
        <w:rPr>
          <w:b/>
          <w:sz w:val="40"/>
          <w:szCs w:val="40"/>
        </w:rPr>
        <w:t xml:space="preserve"> </w:t>
      </w:r>
      <w:r w:rsidR="00B1483F" w:rsidRPr="005E07B3">
        <w:rPr>
          <w:b/>
          <w:sz w:val="40"/>
          <w:szCs w:val="40"/>
        </w:rPr>
        <w:t>Él gát</w:t>
      </w:r>
      <w:r w:rsidR="00BA020D" w:rsidRPr="002462DE">
        <w:rPr>
          <w:sz w:val="20"/>
          <w:szCs w:val="20"/>
        </w:rPr>
        <w:t xml:space="preserve"> (standard gát)</w:t>
      </w:r>
    </w:p>
    <w:p w14:paraId="62D2D021" w14:textId="77777777" w:rsidR="00085E20" w:rsidRPr="002462DE" w:rsidRDefault="00085E20" w:rsidP="005E0BC4">
      <w:pPr>
        <w:rPr>
          <w:sz w:val="20"/>
          <w:szCs w:val="20"/>
        </w:rPr>
      </w:pPr>
    </w:p>
    <w:p w14:paraId="74E93D45" w14:textId="0F4F2BA8" w:rsidR="00583928" w:rsidRPr="002462DE" w:rsidRDefault="00BA020D" w:rsidP="005E0BC4">
      <w:pPr>
        <w:rPr>
          <w:sz w:val="20"/>
          <w:szCs w:val="20"/>
        </w:rPr>
      </w:pPr>
      <w:r w:rsidRPr="002462DE">
        <w:rPr>
          <w:noProof/>
          <w:sz w:val="20"/>
          <w:szCs w:val="20"/>
          <w:lang w:val="en-GB" w:eastAsia="en-GB"/>
        </w:rPr>
        <w:lastRenderedPageBreak/>
        <mc:AlternateContent>
          <mc:Choice Requires="wps">
            <w:drawing>
              <wp:anchor distT="0" distB="0" distL="114300" distR="114300" simplePos="0" relativeHeight="252450816" behindDoc="0" locked="0" layoutInCell="1" allowOverlap="1" wp14:anchorId="0587EE55" wp14:editId="46983B49">
                <wp:simplePos x="0" y="0"/>
                <wp:positionH relativeFrom="column">
                  <wp:posOffset>4745489</wp:posOffset>
                </wp:positionH>
                <wp:positionV relativeFrom="paragraph">
                  <wp:posOffset>620930</wp:posOffset>
                </wp:positionV>
                <wp:extent cx="1812457" cy="1154430"/>
                <wp:effectExtent l="0" t="0" r="16510" b="26670"/>
                <wp:wrapNone/>
                <wp:docPr id="623" name="Szövegdoboz 6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12457" cy="115443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txbx>
                        <w:txbxContent>
                          <w:p w14:paraId="72FACF32" w14:textId="77777777" w:rsidR="007216E3" w:rsidRDefault="007216E3" w:rsidP="00BA020D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Ez a gáttípus többfészkes szerszámoknál ajánlott,</w:t>
                            </w:r>
                          </w:p>
                          <w:p w14:paraId="6A591845" w14:textId="1AEBB3B1" w:rsidR="007216E3" w:rsidRDefault="007216E3" w:rsidP="00BA020D"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közepes és vastag termékek esetén.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87EE55" id="Szövegdoboz 623" o:spid="_x0000_s1177" type="#_x0000_t202" style="position:absolute;margin-left:373.65pt;margin-top:48.9pt;width:142.7pt;height:90.9pt;z-index:25245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" fillcolor="window" strokeweight=".5pt">
                <v:textbox>
                  <w:txbxContent>
                    <w:p w14:paraId="72FACF32" w14:textId="77777777" w:rsidR="007216E3" w:rsidRDefault="007216E3" w:rsidP="00BA020D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Ez a gáttípus többfészkes szerszámoknál ajánlott,</w:t>
                      </w:r>
                    </w:p>
                    <w:p w14:paraId="6A591845" w14:textId="1AEBB3B1" w:rsidR="007216E3" w:rsidRDefault="007216E3" w:rsidP="00BA020D"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közepes és vastag termékek esetén.</w:t>
                      </w:r>
                    </w:p>
                  </w:txbxContent>
                </v:textbox>
              </v:shape>
            </w:pict>
          </mc:Fallback>
        </mc:AlternateContent>
      </w:r>
      <w:r w:rsidR="00583928" w:rsidRPr="002462DE">
        <w:rPr>
          <w:noProof/>
          <w:sz w:val="20"/>
          <w:szCs w:val="20"/>
          <w:lang w:val="en-GB" w:eastAsia="en-GB"/>
        </w:rPr>
        <w:drawing>
          <wp:inline distT="0" distB="0" distL="0" distR="0" wp14:anchorId="4A393BE1" wp14:editId="59272ABF">
            <wp:extent cx="4533900" cy="2790825"/>
            <wp:effectExtent l="0" t="0" r="0" b="9525"/>
            <wp:docPr id="466" name="Kép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3928" w:rsidRPr="002462DE">
        <w:rPr>
          <w:sz w:val="20"/>
          <w:szCs w:val="20"/>
        </w:rPr>
        <w:t xml:space="preserve"> </w:t>
      </w:r>
    </w:p>
    <w:p w14:paraId="66754D8A" w14:textId="77777777" w:rsidR="00583928" w:rsidRPr="002462DE" w:rsidRDefault="00583928" w:rsidP="005E0BC4">
      <w:pPr>
        <w:rPr>
          <w:sz w:val="20"/>
          <w:szCs w:val="20"/>
        </w:rPr>
      </w:pPr>
    </w:p>
    <w:p w14:paraId="1EC5874C" w14:textId="77777777" w:rsidR="00B1483F" w:rsidRPr="002462DE" w:rsidRDefault="00B1483F" w:rsidP="005E0BC4">
      <w:pPr>
        <w:rPr>
          <w:sz w:val="20"/>
          <w:szCs w:val="20"/>
        </w:rPr>
      </w:pPr>
    </w:p>
    <w:p w14:paraId="786B7C62" w14:textId="77777777" w:rsidR="00085E20" w:rsidRPr="002462DE" w:rsidRDefault="00085E20" w:rsidP="005E0BC4">
      <w:pPr>
        <w:rPr>
          <w:sz w:val="20"/>
          <w:szCs w:val="20"/>
        </w:rPr>
      </w:pPr>
    </w:p>
    <w:p w14:paraId="4929D8A8" w14:textId="4EAE2EF5" w:rsidR="00085E20" w:rsidRPr="002462DE" w:rsidRDefault="007216E3" w:rsidP="005E0BC4">
      <w:pPr>
        <w:rPr>
          <w:sz w:val="20"/>
          <w:szCs w:val="20"/>
        </w:rPr>
      </w:pPr>
      <w:sdt>
        <w:sdtPr>
          <w:rPr>
            <w:b/>
            <w:sz w:val="40"/>
            <w:szCs w:val="40"/>
          </w:rPr>
          <w:id w:val="1061451319"/>
          <w14:checkbox>
            <w14:checked w14:val="0"/>
            <w14:checkedState w14:val="2612" w14:font="MS Gothic"/>
            <w14:uncheckedState w14:val="2610" w14:font="MS Gothic"/>
          </w14:checkbox>
        </w:sdtPr>
        <w:sdtContent>
          <w:r w:rsidR="00583928" w:rsidRPr="005E07B3">
            <w:rPr>
              <w:rFonts w:ascii="MS Gothic" w:eastAsia="MS Gothic" w:hAnsi="MS Gothic" w:hint="eastAsia"/>
              <w:b/>
              <w:sz w:val="40"/>
              <w:szCs w:val="40"/>
            </w:rPr>
            <w:t>☐</w:t>
          </w:r>
        </w:sdtContent>
      </w:sdt>
      <w:r w:rsidR="00583928" w:rsidRPr="005E07B3">
        <w:rPr>
          <w:b/>
          <w:sz w:val="40"/>
          <w:szCs w:val="40"/>
        </w:rPr>
        <w:t xml:space="preserve"> </w:t>
      </w:r>
      <w:r w:rsidR="00B1483F" w:rsidRPr="005E07B3">
        <w:rPr>
          <w:b/>
          <w:sz w:val="40"/>
          <w:szCs w:val="40"/>
        </w:rPr>
        <w:t>Delta gát</w:t>
      </w:r>
      <w:r w:rsidR="00097938" w:rsidRPr="002462DE">
        <w:rPr>
          <w:sz w:val="20"/>
          <w:szCs w:val="20"/>
        </w:rPr>
        <w:t xml:space="preserve"> (legyező gát)</w:t>
      </w:r>
    </w:p>
    <w:p w14:paraId="65697919" w14:textId="77777777" w:rsidR="00085E20" w:rsidRPr="002462DE" w:rsidRDefault="00085E20" w:rsidP="005E0BC4">
      <w:pPr>
        <w:rPr>
          <w:sz w:val="20"/>
          <w:szCs w:val="20"/>
        </w:rPr>
      </w:pPr>
    </w:p>
    <w:p w14:paraId="22C0B255" w14:textId="4AFEED99" w:rsidR="00583928" w:rsidRPr="002462DE" w:rsidRDefault="00097938" w:rsidP="005E0BC4">
      <w:pPr>
        <w:rPr>
          <w:sz w:val="20"/>
          <w:szCs w:val="20"/>
        </w:rPr>
      </w:pPr>
      <w:r w:rsidRPr="002462DE">
        <w:rPr>
          <w:noProof/>
          <w:sz w:val="20"/>
          <w:szCs w:val="20"/>
          <w:lang w:val="en-GB" w:eastAsia="en-GB"/>
        </w:rPr>
        <mc:AlternateContent>
          <mc:Choice Requires="wps">
            <w:drawing>
              <wp:anchor distT="0" distB="0" distL="114300" distR="114300" simplePos="0" relativeHeight="252442624" behindDoc="0" locked="0" layoutInCell="1" allowOverlap="1" wp14:anchorId="2D95ED4F" wp14:editId="4E9FC950">
                <wp:simplePos x="0" y="0"/>
                <wp:positionH relativeFrom="column">
                  <wp:posOffset>4063365</wp:posOffset>
                </wp:positionH>
                <wp:positionV relativeFrom="paragraph">
                  <wp:posOffset>201295</wp:posOffset>
                </wp:positionV>
                <wp:extent cx="2406015" cy="1154430"/>
                <wp:effectExtent l="0" t="0" r="13335" b="26670"/>
                <wp:wrapNone/>
                <wp:docPr id="619" name="Szövegdoboz 6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6015" cy="115443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txbx>
                        <w:txbxContent>
                          <w:p w14:paraId="12CD6779" w14:textId="112C8E6F" w:rsidR="007216E3" w:rsidRDefault="007216E3" w:rsidP="0009793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Azon lapszer</w:t>
                            </w:r>
                            <w:r>
                              <w:rPr>
                                <w:rFonts w:ascii="TimesNewRoman" w:eastAsia="TimesNewRoman" w:hAnsi="Times New Roman" w:cs="TimesNewRoman"/>
                                <w:sz w:val="20"/>
                                <w:szCs w:val="20"/>
                              </w:rPr>
                              <w:t>ű</w:t>
                            </w:r>
                            <w:r>
                              <w:rPr>
                                <w:rFonts w:ascii="TimesNewRoman" w:eastAsia="TimesNewRoman" w:hAnsi="Times New Roman" w:cs="TimesNewRoman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alkatrészeknél alkalmazott gáttípus,</w:t>
                            </w:r>
                          </w:p>
                          <w:p w14:paraId="6D075B54" w14:textId="258A4362" w:rsidR="007216E3" w:rsidRDefault="007216E3" w:rsidP="0009793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melyeket nem lehet széles felületen megl</w:t>
                            </w:r>
                            <w:r>
                              <w:rPr>
                                <w:rFonts w:ascii="TimesNewRoman" w:eastAsia="TimesNewRoman" w:hAnsi="Times New Roman" w:cs="TimesNewRoman"/>
                                <w:sz w:val="20"/>
                                <w:szCs w:val="20"/>
                              </w:rPr>
                              <w:t>ő</w:t>
                            </w: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ni, vagy pedig</w:t>
                            </w:r>
                          </w:p>
                          <w:p w14:paraId="472C7D32" w14:textId="1252398E" w:rsidR="007216E3" w:rsidRDefault="007216E3" w:rsidP="00097938"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nem megengedhet</w:t>
                            </w:r>
                            <w:r>
                              <w:rPr>
                                <w:rFonts w:ascii="TimesNewRoman" w:eastAsia="TimesNewRoman" w:hAnsi="Times New Roman" w:cs="TimesNewRoman"/>
                                <w:sz w:val="20"/>
                                <w:szCs w:val="20"/>
                              </w:rPr>
                              <w:t>ő</w:t>
                            </w: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, hogy sérüljön az oldala.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95ED4F" id="Szövegdoboz 619" o:spid="_x0000_s1178" type="#_x0000_t202" style="position:absolute;margin-left:319.95pt;margin-top:15.85pt;width:189.45pt;height:90.9pt;z-index:25244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" fillcolor="window" strokeweight=".5pt">
                <v:textbox>
                  <w:txbxContent>
                    <w:p w14:paraId="12CD6779" w14:textId="112C8E6F" w:rsidR="007216E3" w:rsidRDefault="007216E3" w:rsidP="0009793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Azon lapszer</w:t>
                      </w:r>
                      <w:r>
                        <w:rPr>
                          <w:rFonts w:ascii="TimesNewRoman" w:eastAsia="TimesNewRoman" w:hAnsi="Times New Roman" w:cs="TimesNewRoman"/>
                          <w:sz w:val="20"/>
                          <w:szCs w:val="20"/>
                        </w:rPr>
                        <w:t>ű</w:t>
                      </w:r>
                      <w:r>
                        <w:rPr>
                          <w:rFonts w:ascii="TimesNewRoman" w:eastAsia="TimesNewRoman" w:hAnsi="Times New Roman" w:cs="TimesNewRoman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alkatrészeknél alkalmazott gáttípus,</w:t>
                      </w:r>
                    </w:p>
                    <w:p w14:paraId="6D075B54" w14:textId="258A4362" w:rsidR="007216E3" w:rsidRDefault="007216E3" w:rsidP="0009793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melyeket nem lehet széles felületen megl</w:t>
                      </w:r>
                      <w:r>
                        <w:rPr>
                          <w:rFonts w:ascii="TimesNewRoman" w:eastAsia="TimesNewRoman" w:hAnsi="Times New Roman" w:cs="TimesNewRoman"/>
                          <w:sz w:val="20"/>
                          <w:szCs w:val="20"/>
                        </w:rPr>
                        <w:t>ő</w:t>
                      </w: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ni, vagy pedig</w:t>
                      </w:r>
                    </w:p>
                    <w:p w14:paraId="472C7D32" w14:textId="1252398E" w:rsidR="007216E3" w:rsidRDefault="007216E3" w:rsidP="00097938"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nem megengedhet</w:t>
                      </w:r>
                      <w:r>
                        <w:rPr>
                          <w:rFonts w:ascii="TimesNewRoman" w:eastAsia="TimesNewRoman" w:hAnsi="Times New Roman" w:cs="TimesNewRoman"/>
                          <w:sz w:val="20"/>
                          <w:szCs w:val="20"/>
                        </w:rPr>
                        <w:t>ő</w:t>
                      </w: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, hogy sérüljön az oldala.</w:t>
                      </w:r>
                    </w:p>
                  </w:txbxContent>
                </v:textbox>
              </v:shape>
            </w:pict>
          </mc:Fallback>
        </mc:AlternateContent>
      </w:r>
      <w:r w:rsidR="00583928" w:rsidRPr="002462DE">
        <w:rPr>
          <w:noProof/>
          <w:sz w:val="20"/>
          <w:szCs w:val="20"/>
          <w:lang w:val="en-GB" w:eastAsia="en-GB"/>
        </w:rPr>
        <w:drawing>
          <wp:inline distT="0" distB="0" distL="0" distR="0" wp14:anchorId="67C2312B" wp14:editId="62FAD96D">
            <wp:extent cx="3762375" cy="2790825"/>
            <wp:effectExtent l="0" t="0" r="9525" b="9525"/>
            <wp:docPr id="467" name="Kép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FA374" w14:textId="77777777" w:rsidR="00085E20" w:rsidRPr="002462DE" w:rsidRDefault="00085E20" w:rsidP="005E0BC4">
      <w:pPr>
        <w:rPr>
          <w:sz w:val="20"/>
          <w:szCs w:val="20"/>
        </w:rPr>
      </w:pPr>
    </w:p>
    <w:p w14:paraId="47A968E4" w14:textId="77777777" w:rsidR="00085E20" w:rsidRPr="002462DE" w:rsidRDefault="00085E20" w:rsidP="005E0BC4">
      <w:pPr>
        <w:rPr>
          <w:sz w:val="20"/>
          <w:szCs w:val="20"/>
        </w:rPr>
      </w:pPr>
    </w:p>
    <w:p w14:paraId="7F61B2EE" w14:textId="054C5D6A" w:rsidR="00583928" w:rsidRPr="005E07B3" w:rsidRDefault="007216E3" w:rsidP="005E0BC4">
      <w:pPr>
        <w:rPr>
          <w:b/>
          <w:sz w:val="40"/>
          <w:szCs w:val="40"/>
        </w:rPr>
      </w:pPr>
      <w:sdt>
        <w:sdtPr>
          <w:rPr>
            <w:b/>
            <w:sz w:val="40"/>
            <w:szCs w:val="40"/>
          </w:rPr>
          <w:id w:val="2090731085"/>
          <w14:checkbox>
            <w14:checked w14:val="0"/>
            <w14:checkedState w14:val="2612" w14:font="MS Gothic"/>
            <w14:uncheckedState w14:val="2610" w14:font="MS Gothic"/>
          </w14:checkbox>
        </w:sdtPr>
        <w:sdtContent>
          <w:r w:rsidR="00583928" w:rsidRPr="005E07B3">
            <w:rPr>
              <w:rFonts w:ascii="MS Gothic" w:eastAsia="MS Gothic" w:hAnsi="MS Gothic" w:hint="eastAsia"/>
              <w:b/>
              <w:sz w:val="40"/>
              <w:szCs w:val="40"/>
            </w:rPr>
            <w:t>☐</w:t>
          </w:r>
        </w:sdtContent>
      </w:sdt>
      <w:r w:rsidR="00583928" w:rsidRPr="005E07B3">
        <w:rPr>
          <w:b/>
          <w:sz w:val="40"/>
          <w:szCs w:val="40"/>
        </w:rPr>
        <w:t xml:space="preserve"> </w:t>
      </w:r>
      <w:r w:rsidR="00B1483F" w:rsidRPr="005E07B3">
        <w:rPr>
          <w:b/>
          <w:sz w:val="40"/>
          <w:szCs w:val="40"/>
        </w:rPr>
        <w:t xml:space="preserve">Film </w:t>
      </w:r>
      <w:r w:rsidR="00A010CC" w:rsidRPr="005E07B3">
        <w:rPr>
          <w:b/>
          <w:sz w:val="40"/>
          <w:szCs w:val="40"/>
        </w:rPr>
        <w:t xml:space="preserve"> g</w:t>
      </w:r>
      <w:r w:rsidR="00B1483F" w:rsidRPr="005E07B3">
        <w:rPr>
          <w:b/>
          <w:sz w:val="40"/>
          <w:szCs w:val="40"/>
        </w:rPr>
        <w:t>át</w:t>
      </w:r>
    </w:p>
    <w:p w14:paraId="2A0A49A8" w14:textId="58262EDE" w:rsidR="00B1483F" w:rsidRPr="002462DE" w:rsidRDefault="00097938" w:rsidP="005E0BC4">
      <w:pPr>
        <w:rPr>
          <w:sz w:val="20"/>
          <w:szCs w:val="20"/>
        </w:rPr>
      </w:pPr>
      <w:r w:rsidRPr="002462DE">
        <w:rPr>
          <w:noProof/>
          <w:sz w:val="20"/>
          <w:szCs w:val="20"/>
          <w:lang w:val="en-GB" w:eastAsia="en-GB"/>
        </w:rPr>
        <w:lastRenderedPageBreak/>
        <mc:AlternateContent>
          <mc:Choice Requires="wps">
            <w:drawing>
              <wp:anchor distT="0" distB="0" distL="114300" distR="114300" simplePos="0" relativeHeight="252444672" behindDoc="0" locked="0" layoutInCell="1" allowOverlap="1" wp14:anchorId="32EB8C9A" wp14:editId="4C7422DB">
                <wp:simplePos x="0" y="0"/>
                <wp:positionH relativeFrom="column">
                  <wp:posOffset>4215765</wp:posOffset>
                </wp:positionH>
                <wp:positionV relativeFrom="paragraph">
                  <wp:posOffset>-1905</wp:posOffset>
                </wp:positionV>
                <wp:extent cx="2406015" cy="1154430"/>
                <wp:effectExtent l="0" t="0" r="13335" b="26670"/>
                <wp:wrapNone/>
                <wp:docPr id="620" name="Szövegdoboz 6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6015" cy="115443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txbx>
                        <w:txbxContent>
                          <w:p w14:paraId="68CB0B86" w14:textId="77777777" w:rsidR="007216E3" w:rsidRDefault="007216E3" w:rsidP="0009793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Általában lapos, hosszú termékek esetén</w:t>
                            </w:r>
                          </w:p>
                          <w:p w14:paraId="1CBB905E" w14:textId="0CB855D4" w:rsidR="007216E3" w:rsidRDefault="007216E3" w:rsidP="00097938"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alkalmazzák, jó min</w:t>
                            </w:r>
                            <w:r>
                              <w:rPr>
                                <w:rFonts w:ascii="TimesNewRoman" w:eastAsia="TimesNewRoman" w:hAnsi="Times New Roman" w:cs="TimesNewRoman"/>
                                <w:sz w:val="20"/>
                                <w:szCs w:val="20"/>
                              </w:rPr>
                              <w:t>ő</w:t>
                            </w: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ség</w:t>
                            </w:r>
                            <w:r>
                              <w:rPr>
                                <w:rFonts w:ascii="TimesNewRoman" w:eastAsia="TimesNewRoman" w:hAnsi="Times New Roman" w:cs="TimesNewRoman"/>
                                <w:sz w:val="20"/>
                                <w:szCs w:val="20"/>
                              </w:rPr>
                              <w:t>ű</w:t>
                            </w: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, elhúzódásmentes terméket ad.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EB8C9A" id="Szövegdoboz 620" o:spid="_x0000_s1179" type="#_x0000_t202" style="position:absolute;margin-left:331.95pt;margin-top:-.15pt;width:189.45pt;height:90.9pt;z-index:25244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" fillcolor="window" strokeweight=".5pt">
                <v:textbox>
                  <w:txbxContent>
                    <w:p w14:paraId="68CB0B86" w14:textId="77777777" w:rsidR="007216E3" w:rsidRDefault="007216E3" w:rsidP="0009793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Általában lapos, hosszú termékek esetén</w:t>
                      </w:r>
                    </w:p>
                    <w:p w14:paraId="1CBB905E" w14:textId="0CB855D4" w:rsidR="007216E3" w:rsidRDefault="007216E3" w:rsidP="00097938"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alkalmazzák, jó min</w:t>
                      </w:r>
                      <w:r>
                        <w:rPr>
                          <w:rFonts w:ascii="TimesNewRoman" w:eastAsia="TimesNewRoman" w:hAnsi="Times New Roman" w:cs="TimesNewRoman"/>
                          <w:sz w:val="20"/>
                          <w:szCs w:val="20"/>
                        </w:rPr>
                        <w:t>ő</w:t>
                      </w: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ség</w:t>
                      </w:r>
                      <w:r>
                        <w:rPr>
                          <w:rFonts w:ascii="TimesNewRoman" w:eastAsia="TimesNewRoman" w:hAnsi="Times New Roman" w:cs="TimesNewRoman"/>
                          <w:sz w:val="20"/>
                          <w:szCs w:val="20"/>
                        </w:rPr>
                        <w:t>ű</w:t>
                      </w: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, elhúzódásmentes terméket ad.</w:t>
                      </w:r>
                    </w:p>
                  </w:txbxContent>
                </v:textbox>
              </v:shape>
            </w:pict>
          </mc:Fallback>
        </mc:AlternateContent>
      </w:r>
      <w:r w:rsidR="00583928" w:rsidRPr="002462DE">
        <w:rPr>
          <w:noProof/>
          <w:sz w:val="20"/>
          <w:szCs w:val="20"/>
          <w:lang w:val="en-GB" w:eastAsia="en-GB"/>
        </w:rPr>
        <w:drawing>
          <wp:inline distT="0" distB="0" distL="0" distR="0" wp14:anchorId="6C9A4F92" wp14:editId="1E6A19DB">
            <wp:extent cx="2838450" cy="2752725"/>
            <wp:effectExtent l="0" t="0" r="0" b="9525"/>
            <wp:docPr id="468" name="Kép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83845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483F" w:rsidRPr="002462DE">
        <w:rPr>
          <w:sz w:val="20"/>
          <w:szCs w:val="20"/>
        </w:rPr>
        <w:t xml:space="preserve"> </w:t>
      </w:r>
      <w:r w:rsidR="00B1483F" w:rsidRPr="002462DE">
        <w:rPr>
          <w:noProof/>
          <w:sz w:val="20"/>
          <w:szCs w:val="20"/>
          <w:lang w:val="en-GB" w:eastAsia="en-GB"/>
        </w:rPr>
        <w:drawing>
          <wp:inline distT="0" distB="0" distL="0" distR="0" wp14:anchorId="7C026A5F" wp14:editId="676EA86B">
            <wp:extent cx="3601163" cy="2069432"/>
            <wp:effectExtent l="0" t="0" r="0" b="7620"/>
            <wp:docPr id="250" name="Kép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9200" cy="20740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BB504D" w14:textId="77777777" w:rsidR="00B1483F" w:rsidRPr="002462DE" w:rsidRDefault="00B1483F" w:rsidP="005E0BC4">
      <w:pPr>
        <w:rPr>
          <w:sz w:val="20"/>
          <w:szCs w:val="20"/>
        </w:rPr>
      </w:pPr>
    </w:p>
    <w:p w14:paraId="39048558" w14:textId="77777777" w:rsidR="00B1483F" w:rsidRPr="002462DE" w:rsidRDefault="00B1483F" w:rsidP="005E0BC4">
      <w:pPr>
        <w:rPr>
          <w:sz w:val="20"/>
          <w:szCs w:val="20"/>
        </w:rPr>
      </w:pPr>
    </w:p>
    <w:p w14:paraId="7D7C660B" w14:textId="77777777" w:rsidR="00B1483F" w:rsidRPr="002462DE" w:rsidRDefault="00B1483F" w:rsidP="005E0BC4">
      <w:pPr>
        <w:rPr>
          <w:sz w:val="20"/>
          <w:szCs w:val="20"/>
        </w:rPr>
      </w:pPr>
    </w:p>
    <w:p w14:paraId="0FC93EB0" w14:textId="77777777" w:rsidR="00B1483F" w:rsidRPr="002462DE" w:rsidRDefault="00B1483F" w:rsidP="005E0BC4">
      <w:pPr>
        <w:rPr>
          <w:sz w:val="20"/>
          <w:szCs w:val="20"/>
        </w:rPr>
      </w:pPr>
    </w:p>
    <w:p w14:paraId="313340F6" w14:textId="1A5B304A" w:rsidR="00583928" w:rsidRPr="005E07B3" w:rsidRDefault="007216E3" w:rsidP="00583928">
      <w:pPr>
        <w:rPr>
          <w:b/>
          <w:sz w:val="40"/>
          <w:szCs w:val="40"/>
        </w:rPr>
      </w:pPr>
      <w:sdt>
        <w:sdtPr>
          <w:rPr>
            <w:b/>
            <w:sz w:val="40"/>
            <w:szCs w:val="40"/>
          </w:rPr>
          <w:id w:val="-956015899"/>
          <w14:checkbox>
            <w14:checked w14:val="0"/>
            <w14:checkedState w14:val="2612" w14:font="MS Gothic"/>
            <w14:uncheckedState w14:val="2610" w14:font="MS Gothic"/>
          </w14:checkbox>
        </w:sdtPr>
        <w:sdtContent>
          <w:r w:rsidR="00583928" w:rsidRPr="005E07B3">
            <w:rPr>
              <w:rFonts w:ascii="MS Gothic" w:eastAsia="MS Gothic" w:hAnsi="MS Gothic" w:hint="eastAsia"/>
              <w:b/>
              <w:sz w:val="40"/>
              <w:szCs w:val="40"/>
            </w:rPr>
            <w:t>☐</w:t>
          </w:r>
        </w:sdtContent>
      </w:sdt>
      <w:r w:rsidR="00583928" w:rsidRPr="005E07B3">
        <w:rPr>
          <w:b/>
          <w:sz w:val="40"/>
          <w:szCs w:val="40"/>
        </w:rPr>
        <w:t xml:space="preserve"> </w:t>
      </w:r>
      <w:r w:rsidR="00B1483F" w:rsidRPr="005E07B3">
        <w:rPr>
          <w:b/>
          <w:sz w:val="40"/>
          <w:szCs w:val="40"/>
        </w:rPr>
        <w:t>Alagút gát</w:t>
      </w:r>
    </w:p>
    <w:p w14:paraId="0B4C3BD5" w14:textId="77777777" w:rsidR="00085E20" w:rsidRPr="002462DE" w:rsidRDefault="00085E20" w:rsidP="00583928">
      <w:pPr>
        <w:rPr>
          <w:sz w:val="20"/>
          <w:szCs w:val="20"/>
        </w:rPr>
      </w:pPr>
    </w:p>
    <w:p w14:paraId="59FE34DF" w14:textId="4446DCEF" w:rsidR="00583928" w:rsidRPr="002462DE" w:rsidRDefault="00097938" w:rsidP="005E0BC4">
      <w:pPr>
        <w:rPr>
          <w:sz w:val="20"/>
          <w:szCs w:val="20"/>
        </w:rPr>
      </w:pPr>
      <w:r w:rsidRPr="002462DE">
        <w:rPr>
          <w:noProof/>
          <w:sz w:val="20"/>
          <w:szCs w:val="20"/>
          <w:lang w:val="en-GB" w:eastAsia="en-GB"/>
        </w:rPr>
        <mc:AlternateContent>
          <mc:Choice Requires="wps">
            <w:drawing>
              <wp:anchor distT="0" distB="0" distL="114300" distR="114300" simplePos="0" relativeHeight="252446720" behindDoc="0" locked="0" layoutInCell="1" allowOverlap="1" wp14:anchorId="62BB4047" wp14:editId="1B40041D">
                <wp:simplePos x="0" y="0"/>
                <wp:positionH relativeFrom="column">
                  <wp:posOffset>4817277</wp:posOffset>
                </wp:positionH>
                <wp:positionV relativeFrom="paragraph">
                  <wp:posOffset>74930</wp:posOffset>
                </wp:positionV>
                <wp:extent cx="1692442" cy="1981200"/>
                <wp:effectExtent l="0" t="0" r="22225" b="19050"/>
                <wp:wrapNone/>
                <wp:docPr id="621" name="Szövegdoboz 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92442" cy="198120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txbx>
                        <w:txbxContent>
                          <w:p w14:paraId="3057A134" w14:textId="77777777" w:rsidR="007216E3" w:rsidRDefault="007216E3" w:rsidP="0009793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Igen gyakran alkalmazott gáttípus, legnagyobb</w:t>
                            </w:r>
                          </w:p>
                          <w:p w14:paraId="2CD018BD" w14:textId="55F363EB" w:rsidR="007216E3" w:rsidRDefault="007216E3" w:rsidP="0009793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előnye, hogy a szerszám nyitása során automatikusan</w:t>
                            </w:r>
                          </w:p>
                          <w:p w14:paraId="201B58CD" w14:textId="4651E420" w:rsidR="007216E3" w:rsidRDefault="007216E3" w:rsidP="00097938"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leválik a csatornamaradék.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BB4047" id="Szövegdoboz 621" o:spid="_x0000_s1180" type="#_x0000_t202" style="position:absolute;margin-left:379.3pt;margin-top:5.9pt;width:133.25pt;height:156pt;z-index:25244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" fillcolor="window" strokeweight=".5pt">
                <v:textbox>
                  <w:txbxContent>
                    <w:p w14:paraId="3057A134" w14:textId="77777777" w:rsidR="007216E3" w:rsidRDefault="007216E3" w:rsidP="0009793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Igen gyakran alkalmazott gáttípus, legnagyobb</w:t>
                      </w:r>
                    </w:p>
                    <w:p w14:paraId="2CD018BD" w14:textId="55F363EB" w:rsidR="007216E3" w:rsidRDefault="007216E3" w:rsidP="0009793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előnye, hogy a szerszám nyitása során automatikusan</w:t>
                      </w:r>
                    </w:p>
                    <w:p w14:paraId="201B58CD" w14:textId="4651E420" w:rsidR="007216E3" w:rsidRDefault="007216E3" w:rsidP="00097938"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leválik a csatornamaradék.</w:t>
                      </w:r>
                    </w:p>
                  </w:txbxContent>
                </v:textbox>
              </v:shape>
            </w:pict>
          </mc:Fallback>
        </mc:AlternateContent>
      </w:r>
      <w:r w:rsidR="00583928" w:rsidRPr="002462DE">
        <w:rPr>
          <w:noProof/>
          <w:sz w:val="20"/>
          <w:szCs w:val="20"/>
          <w:lang w:val="en-GB" w:eastAsia="en-GB"/>
        </w:rPr>
        <w:drawing>
          <wp:inline distT="0" distB="0" distL="0" distR="0" wp14:anchorId="593A39F8" wp14:editId="01EA8DF4">
            <wp:extent cx="4714875" cy="2486025"/>
            <wp:effectExtent l="0" t="0" r="9525" b="9525"/>
            <wp:docPr id="469" name="Kép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01C9F" w14:textId="77777777" w:rsidR="00085E20" w:rsidRPr="002462DE" w:rsidRDefault="00085E20" w:rsidP="005E0BC4">
      <w:pPr>
        <w:rPr>
          <w:sz w:val="20"/>
          <w:szCs w:val="20"/>
        </w:rPr>
      </w:pPr>
    </w:p>
    <w:p w14:paraId="7B06EA89" w14:textId="44126F80" w:rsidR="00B1483F" w:rsidRPr="005E07B3" w:rsidRDefault="007216E3" w:rsidP="00B1483F">
      <w:pPr>
        <w:rPr>
          <w:b/>
          <w:sz w:val="40"/>
          <w:szCs w:val="40"/>
        </w:rPr>
      </w:pPr>
      <w:sdt>
        <w:sdtPr>
          <w:rPr>
            <w:b/>
            <w:sz w:val="40"/>
            <w:szCs w:val="40"/>
          </w:rPr>
          <w:id w:val="892004280"/>
          <w14:checkbox>
            <w14:checked w14:val="0"/>
            <w14:checkedState w14:val="2612" w14:font="MS Gothic"/>
            <w14:uncheckedState w14:val="2610" w14:font="MS Gothic"/>
          </w14:checkbox>
        </w:sdtPr>
        <w:sdtContent>
          <w:r w:rsidR="00B1483F" w:rsidRPr="005E07B3">
            <w:rPr>
              <w:rFonts w:ascii="MS Gothic" w:eastAsia="MS Gothic" w:hAnsi="MS Gothic" w:hint="eastAsia"/>
              <w:b/>
              <w:sz w:val="40"/>
              <w:szCs w:val="40"/>
            </w:rPr>
            <w:t>☐</w:t>
          </w:r>
        </w:sdtContent>
      </w:sdt>
      <w:r w:rsidR="00B1483F" w:rsidRPr="005E07B3">
        <w:rPr>
          <w:b/>
          <w:sz w:val="40"/>
          <w:szCs w:val="40"/>
        </w:rPr>
        <w:t xml:space="preserve"> Tű gát</w:t>
      </w:r>
    </w:p>
    <w:p w14:paraId="25732F0D" w14:textId="4776A2C1" w:rsidR="00097938" w:rsidRPr="002462DE" w:rsidRDefault="00097938" w:rsidP="005E0BC4">
      <w:pPr>
        <w:rPr>
          <w:noProof/>
          <w:sz w:val="20"/>
          <w:szCs w:val="20"/>
          <w:lang w:eastAsia="hu-HU"/>
        </w:rPr>
      </w:pPr>
      <w:r w:rsidRPr="002462DE">
        <w:rPr>
          <w:noProof/>
          <w:sz w:val="20"/>
          <w:szCs w:val="20"/>
          <w:lang w:val="en-GB" w:eastAsia="en-GB"/>
        </w:rPr>
        <w:lastRenderedPageBreak/>
        <mc:AlternateContent>
          <mc:Choice Requires="wps">
            <w:drawing>
              <wp:anchor distT="0" distB="0" distL="114300" distR="114300" simplePos="0" relativeHeight="252448768" behindDoc="0" locked="0" layoutInCell="1" allowOverlap="1" wp14:anchorId="1F6A1235" wp14:editId="1E546CB6">
                <wp:simplePos x="0" y="0"/>
                <wp:positionH relativeFrom="column">
                  <wp:posOffset>4656455</wp:posOffset>
                </wp:positionH>
                <wp:positionV relativeFrom="paragraph">
                  <wp:posOffset>1270</wp:posOffset>
                </wp:positionV>
                <wp:extent cx="1692275" cy="1981200"/>
                <wp:effectExtent l="0" t="0" r="22225" b="19050"/>
                <wp:wrapNone/>
                <wp:docPr id="622" name="Szövegdoboz 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92275" cy="198120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txbx>
                        <w:txbxContent>
                          <w:p w14:paraId="289B2898" w14:textId="77777777" w:rsidR="007216E3" w:rsidRDefault="007216E3" w:rsidP="0009793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A 3 lapos szerszámoknál alkalmazzák. Az</w:t>
                            </w:r>
                          </w:p>
                          <w:p w14:paraId="6371162D" w14:textId="77777777" w:rsidR="007216E3" w:rsidRDefault="007216E3" w:rsidP="0009793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alagútgáthoz hasonlóan ez is automatikusan eltávolítja a</w:t>
                            </w:r>
                          </w:p>
                          <w:p w14:paraId="046C96B7" w14:textId="79CE1F8A" w:rsidR="007216E3" w:rsidRDefault="007216E3" w:rsidP="0009793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csatornamaradékot és középpontban elhelyezkedő</w:t>
                            </w:r>
                            <w:r>
                              <w:rPr>
                                <w:rFonts w:ascii="TimesNewRoman" w:eastAsia="TimesNewRoman" w:hAnsi="Times New Roman" w:cs="TimesNewRoman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gátat</w:t>
                            </w:r>
                          </w:p>
                          <w:p w14:paraId="4FB7772D" w14:textId="54DEA034" w:rsidR="007216E3" w:rsidRDefault="007216E3" w:rsidP="00097938"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eredményez.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6A1235" id="Szövegdoboz 622" o:spid="_x0000_s1181" type="#_x0000_t202" style="position:absolute;margin-left:366.65pt;margin-top:.1pt;width:133.25pt;height:156pt;z-index:25244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" fillcolor="window" strokeweight=".5pt">
                <v:textbox>
                  <w:txbxContent>
                    <w:p w14:paraId="289B2898" w14:textId="77777777" w:rsidR="007216E3" w:rsidRDefault="007216E3" w:rsidP="0009793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A 3 lapos szerszámoknál alkalmazzák. Az</w:t>
                      </w:r>
                    </w:p>
                    <w:p w14:paraId="6371162D" w14:textId="77777777" w:rsidR="007216E3" w:rsidRDefault="007216E3" w:rsidP="0009793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alagútgáthoz hasonlóan ez is automatikusan eltávolítja a</w:t>
                      </w:r>
                    </w:p>
                    <w:p w14:paraId="046C96B7" w14:textId="79CE1F8A" w:rsidR="007216E3" w:rsidRDefault="007216E3" w:rsidP="0009793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csatornamaradékot és középpontban elhelyezkedő</w:t>
                      </w:r>
                      <w:r>
                        <w:rPr>
                          <w:rFonts w:ascii="TimesNewRoman" w:eastAsia="TimesNewRoman" w:hAnsi="Times New Roman" w:cs="TimesNewRoman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gátat</w:t>
                      </w:r>
                    </w:p>
                    <w:p w14:paraId="4FB7772D" w14:textId="54DEA034" w:rsidR="007216E3" w:rsidRDefault="007216E3" w:rsidP="00097938"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eredményez.</w:t>
                      </w:r>
                    </w:p>
                  </w:txbxContent>
                </v:textbox>
              </v:shape>
            </w:pict>
          </mc:Fallback>
        </mc:AlternateContent>
      </w:r>
      <w:r w:rsidR="00B1483F" w:rsidRPr="002462DE">
        <w:rPr>
          <w:noProof/>
          <w:sz w:val="20"/>
          <w:szCs w:val="20"/>
          <w:lang w:val="en-GB" w:eastAsia="en-GB"/>
        </w:rPr>
        <w:drawing>
          <wp:inline distT="0" distB="0" distL="0" distR="0" wp14:anchorId="05DFE0C0" wp14:editId="27DB35E6">
            <wp:extent cx="4299585" cy="1564005"/>
            <wp:effectExtent l="0" t="0" r="5715" b="0"/>
            <wp:docPr id="251" name="Kép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9585" cy="1564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E0CE1A" w14:textId="526489E2" w:rsidR="00097938" w:rsidRPr="002462DE" w:rsidRDefault="00BA020D" w:rsidP="005E0BC4">
      <w:pPr>
        <w:rPr>
          <w:sz w:val="20"/>
          <w:szCs w:val="20"/>
        </w:rPr>
      </w:pPr>
      <w:r w:rsidRPr="002462DE">
        <w:rPr>
          <w:noProof/>
          <w:sz w:val="20"/>
          <w:szCs w:val="20"/>
          <w:lang w:val="en-GB" w:eastAsia="en-GB"/>
        </w:rPr>
        <w:drawing>
          <wp:inline distT="0" distB="0" distL="0" distR="0" wp14:anchorId="760A8076" wp14:editId="1FAF7061">
            <wp:extent cx="2466975" cy="2047875"/>
            <wp:effectExtent l="0" t="0" r="9525" b="9525"/>
            <wp:docPr id="624" name="Kép 6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5C81E" w14:textId="77777777" w:rsidR="00097938" w:rsidRPr="002462DE" w:rsidRDefault="00097938" w:rsidP="005E0BC4">
      <w:pPr>
        <w:rPr>
          <w:sz w:val="20"/>
          <w:szCs w:val="20"/>
        </w:rPr>
      </w:pPr>
    </w:p>
    <w:p w14:paraId="739CF3A8" w14:textId="6C1742DF" w:rsidR="00097938" w:rsidRPr="001E1824" w:rsidRDefault="007216E3" w:rsidP="005E0BC4">
      <w:pPr>
        <w:rPr>
          <w:b/>
          <w:sz w:val="40"/>
          <w:szCs w:val="40"/>
        </w:rPr>
      </w:pPr>
      <w:sdt>
        <w:sdtPr>
          <w:rPr>
            <w:b/>
            <w:sz w:val="40"/>
            <w:szCs w:val="40"/>
          </w:rPr>
          <w:id w:val="-333763386"/>
          <w14:checkbox>
            <w14:checked w14:val="0"/>
            <w14:checkedState w14:val="2612" w14:font="MS Gothic"/>
            <w14:uncheckedState w14:val="2610" w14:font="MS Gothic"/>
          </w14:checkbox>
        </w:sdtPr>
        <w:sdtContent>
          <w:r w:rsidR="00FC7B11">
            <w:rPr>
              <w:rFonts w:ascii="MS Gothic" w:eastAsia="MS Gothic" w:hAnsi="MS Gothic" w:hint="eastAsia"/>
              <w:b/>
              <w:sz w:val="40"/>
              <w:szCs w:val="40"/>
            </w:rPr>
            <w:t>☐</w:t>
          </w:r>
        </w:sdtContent>
      </w:sdt>
      <w:r w:rsidR="00583928" w:rsidRPr="005E07B3">
        <w:rPr>
          <w:b/>
          <w:sz w:val="40"/>
          <w:szCs w:val="40"/>
        </w:rPr>
        <w:t xml:space="preserve"> </w:t>
      </w:r>
      <w:r w:rsidR="00B1483F" w:rsidRPr="005E07B3">
        <w:rPr>
          <w:b/>
          <w:sz w:val="40"/>
          <w:szCs w:val="40"/>
        </w:rPr>
        <w:t>Banán gát</w:t>
      </w:r>
    </w:p>
    <w:p w14:paraId="6344AEF5" w14:textId="34D33658" w:rsidR="005E0BC4" w:rsidRPr="002462DE" w:rsidRDefault="001E1824" w:rsidP="005E0BC4">
      <w:pPr>
        <w:rPr>
          <w:sz w:val="20"/>
          <w:szCs w:val="20"/>
        </w:rPr>
      </w:pPr>
      <w:r>
        <w:rPr>
          <w:noProof/>
          <w:sz w:val="20"/>
          <w:szCs w:val="20"/>
          <w:lang w:val="en-GB" w:eastAsia="en-GB"/>
        </w:rPr>
        <mc:AlternateContent>
          <mc:Choice Requires="wps">
            <w:drawing>
              <wp:anchor distT="0" distB="0" distL="114300" distR="114300" simplePos="0" relativeHeight="252637184" behindDoc="0" locked="0" layoutInCell="1" allowOverlap="1" wp14:anchorId="25D88D36" wp14:editId="6C5C04FC">
                <wp:simplePos x="0" y="0"/>
                <wp:positionH relativeFrom="column">
                  <wp:posOffset>4016985</wp:posOffset>
                </wp:positionH>
                <wp:positionV relativeFrom="paragraph">
                  <wp:posOffset>1113307</wp:posOffset>
                </wp:positionV>
                <wp:extent cx="833932" cy="1228954"/>
                <wp:effectExtent l="19050" t="19050" r="23495" b="28575"/>
                <wp:wrapNone/>
                <wp:docPr id="904" name="Téglalap 9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3932" cy="1228954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7EDD159" id="Téglalap 904" o:spid="_x0000_s1026" style="position:absolute;margin-left:316.3pt;margin-top:87.65pt;width:65.65pt;height:96.75pt;z-index:252637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" filled="f" strokecolor="red" strokeweight="2.25pt"/>
            </w:pict>
          </mc:Fallback>
        </mc:AlternateContent>
      </w:r>
      <w:r w:rsidR="00583928" w:rsidRPr="002462DE">
        <w:rPr>
          <w:noProof/>
          <w:sz w:val="20"/>
          <w:szCs w:val="20"/>
          <w:lang w:val="en-GB" w:eastAsia="en-GB"/>
        </w:rPr>
        <w:drawing>
          <wp:inline distT="0" distB="0" distL="0" distR="0" wp14:anchorId="48108A73" wp14:editId="2876F914">
            <wp:extent cx="2630905" cy="2522328"/>
            <wp:effectExtent l="0" t="0" r="0" b="0"/>
            <wp:docPr id="470" name="Kép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631345" cy="252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3A0B" w:rsidRPr="002462DE">
        <w:rPr>
          <w:sz w:val="20"/>
          <w:szCs w:val="20"/>
        </w:rPr>
        <w:tab/>
      </w:r>
      <w:r>
        <w:rPr>
          <w:sz w:val="20"/>
          <w:szCs w:val="20"/>
        </w:rPr>
        <w:tab/>
      </w:r>
      <w:r>
        <w:rPr>
          <w:sz w:val="20"/>
          <w:szCs w:val="20"/>
        </w:rPr>
        <w:tab/>
      </w:r>
      <w:r w:rsidR="003D3A0B" w:rsidRPr="002462DE">
        <w:rPr>
          <w:noProof/>
          <w:sz w:val="20"/>
          <w:szCs w:val="20"/>
          <w:lang w:val="en-GB" w:eastAsia="en-GB"/>
        </w:rPr>
        <w:drawing>
          <wp:inline distT="0" distB="0" distL="0" distR="0" wp14:anchorId="376F1287" wp14:editId="773E44CF">
            <wp:extent cx="2440858" cy="2332647"/>
            <wp:effectExtent l="0" t="0" r="0" b="0"/>
            <wp:docPr id="577" name="Kép 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441023" cy="233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45E91" w14:textId="23C602D6" w:rsidR="003D3A0B" w:rsidRPr="002462DE" w:rsidRDefault="001E1824" w:rsidP="001E1824">
      <w:pPr>
        <w:ind w:left="4248" w:firstLine="708"/>
        <w:jc w:val="center"/>
        <w:rPr>
          <w:sz w:val="20"/>
          <w:szCs w:val="20"/>
        </w:rPr>
      </w:pPr>
      <w:r>
        <w:rPr>
          <w:sz w:val="20"/>
          <w:szCs w:val="20"/>
        </w:rPr>
        <w:t>A banángát külön betétből, szerelhető legyen!</w:t>
      </w:r>
    </w:p>
    <w:p w14:paraId="0F985F5C" w14:textId="65103274" w:rsidR="00B1483F" w:rsidRPr="002462DE" w:rsidRDefault="007216E3" w:rsidP="005E0BC4">
      <w:pPr>
        <w:rPr>
          <w:sz w:val="20"/>
          <w:szCs w:val="20"/>
        </w:rPr>
      </w:pPr>
      <w:hyperlink r:id="rId100" w:history="1">
        <w:r w:rsidR="003D3A0B" w:rsidRPr="002462DE">
          <w:rPr>
            <w:rStyle w:val="Hiperhivatkozs"/>
            <w:sz w:val="20"/>
            <w:szCs w:val="20"/>
            <w:u w:val="none"/>
          </w:rPr>
          <w:t>https://www.hasco.com/medias/Z10650-EBH-DE-EN-FR.pdf?context=bWFzdGVyfGltYWdlc3wxMTMwMjR8YXBwbGljYXRpb24vcGRmfGltYWdlcy9oZGMvaDA0LzkyMDYzODUwODIzOTgucGRmfDFjODAwNDQyZmExN2YzMGUyOWQxOGRkMzljNTFkNmM4ZWEyOWNjMzIzOTJmYTcyYzQyZThhMTdlZjQxMzA2ODQ</w:t>
        </w:r>
      </w:hyperlink>
    </w:p>
    <w:p w14:paraId="4EF7EB8C" w14:textId="77777777" w:rsidR="003D3A0B" w:rsidRPr="002462DE" w:rsidRDefault="003D3A0B" w:rsidP="005E0BC4">
      <w:pPr>
        <w:rPr>
          <w:sz w:val="20"/>
          <w:szCs w:val="20"/>
        </w:rPr>
      </w:pPr>
    </w:p>
    <w:p w14:paraId="5872CC62" w14:textId="7DA462F7" w:rsidR="00B1483F" w:rsidRPr="002462DE" w:rsidRDefault="007216E3" w:rsidP="00B1483F">
      <w:pPr>
        <w:rPr>
          <w:sz w:val="20"/>
          <w:szCs w:val="20"/>
        </w:rPr>
      </w:pPr>
      <w:sdt>
        <w:sdtPr>
          <w:rPr>
            <w:b/>
            <w:sz w:val="40"/>
            <w:szCs w:val="40"/>
          </w:rPr>
          <w:id w:val="120743526"/>
          <w14:checkbox>
            <w14:checked w14:val="0"/>
            <w14:checkedState w14:val="2612" w14:font="MS Gothic"/>
            <w14:uncheckedState w14:val="2610" w14:font="MS Gothic"/>
          </w14:checkbox>
        </w:sdtPr>
        <w:sdtContent>
          <w:r w:rsidR="00B1483F" w:rsidRPr="005E07B3">
            <w:rPr>
              <w:rFonts w:ascii="MS Gothic" w:eastAsia="MS Gothic" w:hAnsi="MS Gothic" w:hint="eastAsia"/>
              <w:b/>
              <w:sz w:val="40"/>
              <w:szCs w:val="40"/>
            </w:rPr>
            <w:t>☐</w:t>
          </w:r>
        </w:sdtContent>
      </w:sdt>
      <w:r w:rsidR="00B1483F" w:rsidRPr="005E07B3">
        <w:rPr>
          <w:b/>
          <w:sz w:val="40"/>
          <w:szCs w:val="40"/>
        </w:rPr>
        <w:t xml:space="preserve"> Belső gyűrű meglövés</w:t>
      </w:r>
      <w:r w:rsidR="00352EB8" w:rsidRPr="002462DE">
        <w:rPr>
          <w:sz w:val="20"/>
          <w:szCs w:val="20"/>
        </w:rPr>
        <w:t xml:space="preserve"> (Küllőgát)</w:t>
      </w:r>
    </w:p>
    <w:p w14:paraId="29BBB76D" w14:textId="1E56BD77" w:rsidR="00352EB8" w:rsidRPr="002462DE" w:rsidRDefault="00352EB8" w:rsidP="005E0BC4">
      <w:pPr>
        <w:rPr>
          <w:sz w:val="20"/>
          <w:szCs w:val="20"/>
        </w:rPr>
      </w:pPr>
      <w:r w:rsidRPr="002462DE">
        <w:rPr>
          <w:noProof/>
          <w:sz w:val="20"/>
          <w:szCs w:val="20"/>
          <w:lang w:val="en-GB" w:eastAsia="en-GB"/>
        </w:rPr>
        <mc:AlternateContent>
          <mc:Choice Requires="wps">
            <w:drawing>
              <wp:anchor distT="0" distB="0" distL="114300" distR="114300" simplePos="0" relativeHeight="252438528" behindDoc="0" locked="0" layoutInCell="1" allowOverlap="1" wp14:anchorId="1DA3E2CB" wp14:editId="2AE2C385">
                <wp:simplePos x="0" y="0"/>
                <wp:positionH relativeFrom="column">
                  <wp:posOffset>3726815</wp:posOffset>
                </wp:positionH>
                <wp:positionV relativeFrom="paragraph">
                  <wp:posOffset>511343</wp:posOffset>
                </wp:positionV>
                <wp:extent cx="2638926" cy="866274"/>
                <wp:effectExtent l="0" t="0" r="28575" b="10160"/>
                <wp:wrapNone/>
                <wp:docPr id="604" name="Szövegdoboz 6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38926" cy="86627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819FEB3" w14:textId="484C3CE2" w:rsidR="007216E3" w:rsidRDefault="007216E3" w:rsidP="00352EB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A küll</w:t>
                            </w:r>
                            <w:r>
                              <w:rPr>
                                <w:rFonts w:ascii="TimesNewRoman" w:eastAsia="TimesNewRoman" w:hAnsi="Times New Roman" w:cs="TimesNewRoman"/>
                                <w:sz w:val="20"/>
                                <w:szCs w:val="20"/>
                              </w:rPr>
                              <w:t>ő</w:t>
                            </w:r>
                            <w:r>
                              <w:rPr>
                                <w:rFonts w:ascii="TimesNewRoman" w:eastAsia="TimesNewRoman" w:hAnsi="Times New Roman" w:cs="TimesNewRoman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gát nagyban hasonlít az eserny</w:t>
                            </w:r>
                            <w:r>
                              <w:rPr>
                                <w:rFonts w:ascii="TimesNewRoman" w:eastAsia="TimesNewRoman" w:hAnsi="Times New Roman" w:cs="TimesNewRoman"/>
                                <w:sz w:val="20"/>
                                <w:szCs w:val="20"/>
                              </w:rPr>
                              <w:t>ő</w:t>
                            </w: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gáthoz.</w:t>
                            </w:r>
                          </w:p>
                          <w:p w14:paraId="284CF292" w14:textId="39C84E3E" w:rsidR="007216E3" w:rsidRDefault="007216E3" w:rsidP="00352EB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TimesNewRoman" w:eastAsia="TimesNewRoman" w:hAnsi="Times New Roman" w:cs="TimesNewRoman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Egyfészkes szerszámok esetén használatos, nagyobb bels</w:t>
                            </w:r>
                            <w:r>
                              <w:rPr>
                                <w:rFonts w:ascii="TimesNewRoman" w:eastAsia="TimesNewRoman" w:hAnsi="Times New Roman" w:cs="TimesNewRoman"/>
                                <w:sz w:val="20"/>
                                <w:szCs w:val="20"/>
                              </w:rPr>
                              <w:t>ő</w:t>
                            </w:r>
                          </w:p>
                          <w:p w14:paraId="4740DEA5" w14:textId="30ECE2EB" w:rsidR="007216E3" w:rsidRDefault="007216E3" w:rsidP="00352EB8"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átmér</w:t>
                            </w:r>
                            <w:r>
                              <w:rPr>
                                <w:rFonts w:ascii="TimesNewRoman" w:eastAsia="TimesNewRoman" w:hAnsi="Times New Roman" w:cs="TimesNewRoman"/>
                                <w:sz w:val="20"/>
                                <w:szCs w:val="20"/>
                              </w:rPr>
                              <w:t>ő</w:t>
                            </w: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vel rendelkez</w:t>
                            </w:r>
                            <w:r>
                              <w:rPr>
                                <w:rFonts w:ascii="TimesNewRoman" w:eastAsia="TimesNewRoman" w:hAnsi="Times New Roman" w:cs="TimesNewRoman"/>
                                <w:sz w:val="20"/>
                                <w:szCs w:val="20"/>
                              </w:rPr>
                              <w:t>ő</w:t>
                            </w:r>
                            <w:r>
                              <w:rPr>
                                <w:rFonts w:ascii="TimesNewRoman" w:eastAsia="TimesNewRoman" w:hAnsi="Times New Roman" w:cs="TimesNewRoman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körszimmetrikus termékek esetén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A3E2CB" id="Szövegdoboz 604" o:spid="_x0000_s1182" type="#_x0000_t202" style="position:absolute;margin-left:293.45pt;margin-top:40.25pt;width:207.8pt;height:68.2pt;z-index:2524385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" fillcolor="white [3201]" strokeweight=".5pt">
                <v:textbox>
                  <w:txbxContent>
                    <w:p w14:paraId="4819FEB3" w14:textId="484C3CE2" w:rsidR="007216E3" w:rsidRDefault="007216E3" w:rsidP="00352EB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A küll</w:t>
                      </w:r>
                      <w:r>
                        <w:rPr>
                          <w:rFonts w:ascii="TimesNewRoman" w:eastAsia="TimesNewRoman" w:hAnsi="Times New Roman" w:cs="TimesNewRoman"/>
                          <w:sz w:val="20"/>
                          <w:szCs w:val="20"/>
                        </w:rPr>
                        <w:t>ő</w:t>
                      </w:r>
                      <w:r>
                        <w:rPr>
                          <w:rFonts w:ascii="TimesNewRoman" w:eastAsia="TimesNewRoman" w:hAnsi="Times New Roman" w:cs="TimesNewRoman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gát nagyban hasonlít az eserny</w:t>
                      </w:r>
                      <w:r>
                        <w:rPr>
                          <w:rFonts w:ascii="TimesNewRoman" w:eastAsia="TimesNewRoman" w:hAnsi="Times New Roman" w:cs="TimesNewRoman"/>
                          <w:sz w:val="20"/>
                          <w:szCs w:val="20"/>
                        </w:rPr>
                        <w:t>ő</w:t>
                      </w: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gáthoz.</w:t>
                      </w:r>
                    </w:p>
                    <w:p w14:paraId="284CF292" w14:textId="39C84E3E" w:rsidR="007216E3" w:rsidRDefault="007216E3" w:rsidP="00352EB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TimesNewRoman" w:eastAsia="TimesNewRoman" w:hAnsi="Times New Roman" w:cs="TimesNewRoman"/>
                          <w:sz w:val="20"/>
                          <w:szCs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Egyfészkes szerszámok esetén használatos, nagyobb bels</w:t>
                      </w:r>
                      <w:r>
                        <w:rPr>
                          <w:rFonts w:ascii="TimesNewRoman" w:eastAsia="TimesNewRoman" w:hAnsi="Times New Roman" w:cs="TimesNewRoman"/>
                          <w:sz w:val="20"/>
                          <w:szCs w:val="20"/>
                        </w:rPr>
                        <w:t>ő</w:t>
                      </w:r>
                    </w:p>
                    <w:p w14:paraId="4740DEA5" w14:textId="30ECE2EB" w:rsidR="007216E3" w:rsidRDefault="007216E3" w:rsidP="00352EB8"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átmér</w:t>
                      </w:r>
                      <w:r>
                        <w:rPr>
                          <w:rFonts w:ascii="TimesNewRoman" w:eastAsia="TimesNewRoman" w:hAnsi="Times New Roman" w:cs="TimesNewRoman"/>
                          <w:sz w:val="20"/>
                          <w:szCs w:val="20"/>
                        </w:rPr>
                        <w:t>ő</w:t>
                      </w: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vel rendelkez</w:t>
                      </w:r>
                      <w:r>
                        <w:rPr>
                          <w:rFonts w:ascii="TimesNewRoman" w:eastAsia="TimesNewRoman" w:hAnsi="Times New Roman" w:cs="TimesNewRoman"/>
                          <w:sz w:val="20"/>
                          <w:szCs w:val="20"/>
                        </w:rPr>
                        <w:t>ő</w:t>
                      </w:r>
                      <w:r>
                        <w:rPr>
                          <w:rFonts w:ascii="TimesNewRoman" w:eastAsia="TimesNewRoman" w:hAnsi="Times New Roman" w:cs="TimesNewRoman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körszimmetrikus termékek esetén</w:t>
                      </w:r>
                    </w:p>
                  </w:txbxContent>
                </v:textbox>
              </v:shape>
            </w:pict>
          </mc:Fallback>
        </mc:AlternateContent>
      </w:r>
      <w:r w:rsidR="00B1483F" w:rsidRPr="002462DE">
        <w:rPr>
          <w:noProof/>
          <w:sz w:val="20"/>
          <w:szCs w:val="20"/>
          <w:lang w:val="en-GB" w:eastAsia="en-GB"/>
        </w:rPr>
        <w:drawing>
          <wp:inline distT="0" distB="0" distL="0" distR="0" wp14:anchorId="7763211F" wp14:editId="587384C8">
            <wp:extent cx="3208421" cy="3016513"/>
            <wp:effectExtent l="0" t="0" r="0" b="0"/>
            <wp:docPr id="252" name="Kép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8646" cy="30167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78A738" w14:textId="77777777" w:rsidR="00352EB8" w:rsidRPr="002462DE" w:rsidRDefault="00352EB8" w:rsidP="005E0BC4">
      <w:pPr>
        <w:rPr>
          <w:sz w:val="20"/>
          <w:szCs w:val="20"/>
        </w:rPr>
      </w:pPr>
    </w:p>
    <w:p w14:paraId="28B5AED9" w14:textId="3195E21E" w:rsidR="00B1483F" w:rsidRPr="002462DE" w:rsidRDefault="007216E3" w:rsidP="00B1483F">
      <w:pPr>
        <w:rPr>
          <w:sz w:val="20"/>
          <w:szCs w:val="20"/>
        </w:rPr>
      </w:pPr>
      <w:sdt>
        <w:sdtPr>
          <w:rPr>
            <w:b/>
            <w:sz w:val="40"/>
            <w:szCs w:val="40"/>
          </w:rPr>
          <w:id w:val="1050194100"/>
          <w14:checkbox>
            <w14:checked w14:val="0"/>
            <w14:checkedState w14:val="2612" w14:font="MS Gothic"/>
            <w14:uncheckedState w14:val="2610" w14:font="MS Gothic"/>
          </w14:checkbox>
        </w:sdtPr>
        <w:sdtContent>
          <w:r w:rsidR="00B1483F" w:rsidRPr="005E07B3">
            <w:rPr>
              <w:rFonts w:ascii="MS Gothic" w:eastAsia="MS Gothic" w:hAnsi="MS Gothic" w:hint="eastAsia"/>
              <w:b/>
              <w:sz w:val="40"/>
              <w:szCs w:val="40"/>
            </w:rPr>
            <w:t>☐</w:t>
          </w:r>
        </w:sdtContent>
      </w:sdt>
      <w:r w:rsidR="00B1483F" w:rsidRPr="005E07B3">
        <w:rPr>
          <w:b/>
          <w:sz w:val="40"/>
          <w:szCs w:val="40"/>
        </w:rPr>
        <w:t xml:space="preserve"> Külső gyűrű meglövés</w:t>
      </w:r>
      <w:r w:rsidR="00A647E0" w:rsidRPr="002462DE">
        <w:rPr>
          <w:sz w:val="20"/>
          <w:szCs w:val="20"/>
        </w:rPr>
        <w:t xml:space="preserve"> (Esernyőgát)</w:t>
      </w:r>
    </w:p>
    <w:p w14:paraId="719FECCE" w14:textId="4DC98F82" w:rsidR="00B1483F" w:rsidRPr="002462DE" w:rsidRDefault="00352EB8" w:rsidP="005E0BC4">
      <w:pPr>
        <w:rPr>
          <w:sz w:val="20"/>
          <w:szCs w:val="20"/>
        </w:rPr>
      </w:pPr>
      <w:r w:rsidRPr="002462DE">
        <w:rPr>
          <w:noProof/>
          <w:sz w:val="20"/>
          <w:szCs w:val="20"/>
          <w:lang w:val="en-GB" w:eastAsia="en-GB"/>
        </w:rPr>
        <mc:AlternateContent>
          <mc:Choice Requires="wps">
            <w:drawing>
              <wp:anchor distT="0" distB="0" distL="114300" distR="114300" simplePos="0" relativeHeight="252440576" behindDoc="0" locked="0" layoutInCell="1" allowOverlap="1" wp14:anchorId="1ACA668B" wp14:editId="62B9C0B9">
                <wp:simplePos x="0" y="0"/>
                <wp:positionH relativeFrom="column">
                  <wp:posOffset>3373755</wp:posOffset>
                </wp:positionH>
                <wp:positionV relativeFrom="paragraph">
                  <wp:posOffset>492760</wp:posOffset>
                </wp:positionV>
                <wp:extent cx="2638425" cy="866140"/>
                <wp:effectExtent l="0" t="0" r="28575" b="10160"/>
                <wp:wrapNone/>
                <wp:docPr id="605" name="Szövegdoboz 6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38425" cy="86614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txbx>
                        <w:txbxContent>
                          <w:p w14:paraId="223CD0BC" w14:textId="6FFDA923" w:rsidR="007216E3" w:rsidRDefault="007216E3" w:rsidP="00352EB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TimesNewRoman" w:eastAsia="TimesNewRoman" w:hAnsi="Times New Roman" w:cs="TimesNewRoman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Egyfészkes szerszámok esetén, egyszer</w:t>
                            </w:r>
                            <w:r>
                              <w:rPr>
                                <w:rFonts w:ascii="TimesNewRoman" w:eastAsia="TimesNewRoman" w:hAnsi="Times New Roman" w:cs="TimesNewRoman"/>
                                <w:sz w:val="20"/>
                                <w:szCs w:val="20"/>
                              </w:rPr>
                              <w:t>ű</w:t>
                            </w:r>
                          </w:p>
                          <w:p w14:paraId="12208CD9" w14:textId="25126680" w:rsidR="007216E3" w:rsidRDefault="007216E3" w:rsidP="00352EB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TimesNewRoman" w:eastAsia="TimesNewRoman" w:hAnsi="Times New Roman" w:cs="TimesNewRoman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geometriájú, kis vagy közepes belső</w:t>
                            </w:r>
                            <w:r>
                              <w:rPr>
                                <w:rFonts w:ascii="TimesNewRoman" w:eastAsia="TimesNewRoman" w:hAnsi="Times New Roman" w:cs="TimesNewRoman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átmér</w:t>
                            </w:r>
                            <w:r>
                              <w:rPr>
                                <w:rFonts w:ascii="TimesNewRoman" w:eastAsia="TimesNewRoman" w:hAnsi="Times New Roman" w:cs="TimesNewRoman"/>
                                <w:sz w:val="20"/>
                                <w:szCs w:val="20"/>
                              </w:rPr>
                              <w:t>ő</w:t>
                            </w:r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vel rendelkez</w:t>
                            </w:r>
                            <w:r>
                              <w:rPr>
                                <w:rFonts w:ascii="TimesNewRoman" w:eastAsia="TimesNewRoman" w:hAnsi="Times New Roman" w:cs="TimesNewRoman"/>
                                <w:sz w:val="20"/>
                                <w:szCs w:val="20"/>
                              </w:rPr>
                              <w:t>ő</w:t>
                            </w:r>
                          </w:p>
                          <w:p w14:paraId="6F2E9711" w14:textId="05C81E6D" w:rsidR="007216E3" w:rsidRDefault="007216E3" w:rsidP="00352EB8">
                            <w:r>
                              <w:rPr>
                                <w:rFonts w:ascii="Times New Roman" w:hAnsi="Times New Roman" w:cs="Times New Roman"/>
                                <w:sz w:val="20"/>
                                <w:szCs w:val="20"/>
                              </w:rPr>
                              <w:t>termékeknél alkalmazható.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CA668B" id="Szövegdoboz 605" o:spid="_x0000_s1183" type="#_x0000_t202" style="position:absolute;margin-left:265.65pt;margin-top:38.8pt;width:207.75pt;height:68.2pt;z-index:2524405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" fillcolor="window" strokeweight=".5pt">
                <v:textbox>
                  <w:txbxContent>
                    <w:p w14:paraId="223CD0BC" w14:textId="6FFDA923" w:rsidR="007216E3" w:rsidRDefault="007216E3" w:rsidP="00352EB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TimesNewRoman" w:eastAsia="TimesNewRoman" w:hAnsi="Times New Roman" w:cs="TimesNewRoman"/>
                          <w:sz w:val="20"/>
                          <w:szCs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Egyfészkes szerszámok esetén, egyszer</w:t>
                      </w:r>
                      <w:r>
                        <w:rPr>
                          <w:rFonts w:ascii="TimesNewRoman" w:eastAsia="TimesNewRoman" w:hAnsi="Times New Roman" w:cs="TimesNewRoman"/>
                          <w:sz w:val="20"/>
                          <w:szCs w:val="20"/>
                        </w:rPr>
                        <w:t>ű</w:t>
                      </w:r>
                    </w:p>
                    <w:p w14:paraId="12208CD9" w14:textId="25126680" w:rsidR="007216E3" w:rsidRDefault="007216E3" w:rsidP="00352EB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TimesNewRoman" w:eastAsia="TimesNewRoman" w:hAnsi="Times New Roman" w:cs="TimesNewRoman"/>
                          <w:sz w:val="20"/>
                          <w:szCs w:val="20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geometriájú, kis vagy közepes belső</w:t>
                      </w:r>
                      <w:r>
                        <w:rPr>
                          <w:rFonts w:ascii="TimesNewRoman" w:eastAsia="TimesNewRoman" w:hAnsi="Times New Roman" w:cs="TimesNewRoman"/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átmér</w:t>
                      </w:r>
                      <w:r>
                        <w:rPr>
                          <w:rFonts w:ascii="TimesNewRoman" w:eastAsia="TimesNewRoman" w:hAnsi="Times New Roman" w:cs="TimesNewRoman"/>
                          <w:sz w:val="20"/>
                          <w:szCs w:val="20"/>
                        </w:rPr>
                        <w:t>ő</w:t>
                      </w:r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vel rendelkez</w:t>
                      </w:r>
                      <w:r>
                        <w:rPr>
                          <w:rFonts w:ascii="TimesNewRoman" w:eastAsia="TimesNewRoman" w:hAnsi="Times New Roman" w:cs="TimesNewRoman"/>
                          <w:sz w:val="20"/>
                          <w:szCs w:val="20"/>
                        </w:rPr>
                        <w:t>ő</w:t>
                      </w:r>
                    </w:p>
                    <w:p w14:paraId="6F2E9711" w14:textId="05C81E6D" w:rsidR="007216E3" w:rsidRDefault="007216E3" w:rsidP="00352EB8">
                      <w:r>
                        <w:rPr>
                          <w:rFonts w:ascii="Times New Roman" w:hAnsi="Times New Roman" w:cs="Times New Roman"/>
                          <w:sz w:val="20"/>
                          <w:szCs w:val="20"/>
                        </w:rPr>
                        <w:t>termékeknél alkalmazható.</w:t>
                      </w:r>
                    </w:p>
                  </w:txbxContent>
                </v:textbox>
              </v:shape>
            </w:pict>
          </mc:Fallback>
        </mc:AlternateContent>
      </w:r>
      <w:r w:rsidR="00B1483F" w:rsidRPr="002462DE">
        <w:rPr>
          <w:noProof/>
          <w:sz w:val="20"/>
          <w:szCs w:val="20"/>
          <w:lang w:val="en-GB" w:eastAsia="en-GB"/>
        </w:rPr>
        <w:drawing>
          <wp:inline distT="0" distB="0" distL="0" distR="0" wp14:anchorId="2B265C26" wp14:editId="0B2371C5">
            <wp:extent cx="3465094" cy="3328967"/>
            <wp:effectExtent l="0" t="0" r="2540" b="5080"/>
            <wp:docPr id="253" name="Kép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5337" cy="332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51FCD5" w14:textId="77777777" w:rsidR="00D32724" w:rsidRPr="002462DE" w:rsidRDefault="00D32724" w:rsidP="005E0BC4">
      <w:pPr>
        <w:rPr>
          <w:sz w:val="20"/>
          <w:szCs w:val="20"/>
        </w:rPr>
      </w:pPr>
    </w:p>
    <w:p w14:paraId="7746CB6B" w14:textId="77777777" w:rsidR="00D32724" w:rsidRPr="002462DE" w:rsidRDefault="00D32724" w:rsidP="005E0BC4">
      <w:pPr>
        <w:rPr>
          <w:sz w:val="20"/>
          <w:szCs w:val="20"/>
        </w:rPr>
      </w:pPr>
    </w:p>
    <w:p w14:paraId="71F6C6F2" w14:textId="77777777" w:rsidR="00D32724" w:rsidRPr="002462DE" w:rsidRDefault="00D32724" w:rsidP="005E0BC4">
      <w:pPr>
        <w:rPr>
          <w:sz w:val="20"/>
          <w:szCs w:val="20"/>
        </w:rPr>
      </w:pPr>
    </w:p>
    <w:p w14:paraId="233B3484" w14:textId="77777777" w:rsidR="00D32724" w:rsidRPr="002462DE" w:rsidRDefault="00D32724" w:rsidP="005E0BC4">
      <w:pPr>
        <w:rPr>
          <w:sz w:val="20"/>
          <w:szCs w:val="20"/>
        </w:rPr>
      </w:pPr>
    </w:p>
    <w:p w14:paraId="4F361B09" w14:textId="0243A0FE" w:rsidR="005E0BC4" w:rsidRPr="00F27397" w:rsidRDefault="005E0BC4" w:rsidP="005E0BC4">
      <w:pPr>
        <w:pStyle w:val="Cmsor1"/>
        <w:numPr>
          <w:ilvl w:val="0"/>
          <w:numId w:val="19"/>
        </w:numPr>
        <w:rPr>
          <w:rFonts w:ascii="Tahoma" w:hAnsi="Tahoma" w:cs="Tahoma"/>
          <w:b/>
          <w:sz w:val="40"/>
          <w:szCs w:val="40"/>
        </w:rPr>
      </w:pPr>
      <w:bookmarkStart w:id="621" w:name="_Toc504480143"/>
      <w:bookmarkStart w:id="622" w:name="_Toc508612849"/>
      <w:r w:rsidRPr="005E07B3">
        <w:rPr>
          <w:rFonts w:ascii="Tahoma" w:hAnsi="Tahoma" w:cs="Tahoma"/>
          <w:b/>
          <w:noProof/>
          <w:sz w:val="40"/>
          <w:szCs w:val="40"/>
          <w:lang w:val="en-GB" w:eastAsia="en-GB"/>
        </w:rPr>
        <mc:AlternateContent>
          <mc:Choice Requires="wpg">
            <w:drawing>
              <wp:anchor distT="0" distB="0" distL="114300" distR="114300" simplePos="0" relativeHeight="252294144" behindDoc="0" locked="0" layoutInCell="1" allowOverlap="1" wp14:anchorId="60B9B842" wp14:editId="522306EB">
                <wp:simplePos x="0" y="0"/>
                <wp:positionH relativeFrom="column">
                  <wp:posOffset>-128905</wp:posOffset>
                </wp:positionH>
                <wp:positionV relativeFrom="paragraph">
                  <wp:posOffset>876935</wp:posOffset>
                </wp:positionV>
                <wp:extent cx="6571615" cy="4458335"/>
                <wp:effectExtent l="0" t="0" r="635" b="56515"/>
                <wp:wrapTopAndBottom/>
                <wp:docPr id="189" name="Group 40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71615" cy="4458335"/>
                          <a:chOff x="0" y="0"/>
                          <a:chExt cx="6572060" cy="4458372"/>
                        </a:xfrm>
                      </wpg:grpSpPr>
                      <pic:pic xmlns:pic="http://schemas.openxmlformats.org/drawingml/2006/picture">
                        <pic:nvPicPr>
                          <pic:cNvPr id="190" name="Picture 398"/>
                          <pic:cNvPicPr>
                            <a:picLocks noChangeAspect="1"/>
                          </pic:cNvPicPr>
                        </pic:nvPicPr>
                        <pic:blipFill>
                          <a:blip r:embed="rId1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5061" y="0"/>
                            <a:ext cx="6476999" cy="4314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91" name="Straight Arrow Connector 401"/>
                        <wps:cNvCnPr/>
                        <wps:spPr>
                          <a:xfrm>
                            <a:off x="1801639" y="4413564"/>
                            <a:ext cx="1493301" cy="0"/>
                          </a:xfrm>
                          <a:prstGeom prst="straightConnector1">
                            <a:avLst/>
                          </a:prstGeom>
                          <a:noFill/>
                          <a:ln w="635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  <a:headEnd type="triangle" w="sm" len="lg"/>
                            <a:tailEnd type="triangle" w="sm" len="lg"/>
                          </a:ln>
                          <a:effectLst/>
                        </wps:spPr>
                        <wps:bodyPr/>
                      </wps:wsp>
                      <wps:wsp>
                        <wps:cNvPr id="192" name="Straight Connector 399"/>
                        <wps:cNvCnPr/>
                        <wps:spPr>
                          <a:xfrm>
                            <a:off x="1801639" y="2593818"/>
                            <a:ext cx="0" cy="1858403"/>
                          </a:xfrm>
                          <a:prstGeom prst="line">
                            <a:avLst/>
                          </a:prstGeom>
                          <a:noFill/>
                          <a:ln w="635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bodyPr/>
                      </wps:wsp>
                      <wps:wsp>
                        <wps:cNvPr id="193" name="Straight Connector 400"/>
                        <wps:cNvCnPr/>
                        <wps:spPr>
                          <a:xfrm>
                            <a:off x="3295461" y="2512336"/>
                            <a:ext cx="0" cy="1936951"/>
                          </a:xfrm>
                          <a:prstGeom prst="line">
                            <a:avLst/>
                          </a:prstGeom>
                          <a:noFill/>
                          <a:ln w="635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bodyPr/>
                      </wps:wsp>
                      <wps:wsp>
                        <wps:cNvPr id="194" name="Straight Connector 402"/>
                        <wps:cNvCnPr/>
                        <wps:spPr>
                          <a:xfrm flipH="1">
                            <a:off x="185596" y="2027976"/>
                            <a:ext cx="384837" cy="0"/>
                          </a:xfrm>
                          <a:prstGeom prst="line">
                            <a:avLst/>
                          </a:prstGeom>
                          <a:noFill/>
                          <a:ln w="635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bodyPr/>
                      </wps:wsp>
                      <wps:wsp>
                        <wps:cNvPr id="195" name="Straight Connector 403"/>
                        <wps:cNvCnPr/>
                        <wps:spPr>
                          <a:xfrm flipH="1">
                            <a:off x="185596" y="2476123"/>
                            <a:ext cx="325632" cy="0"/>
                          </a:xfrm>
                          <a:prstGeom prst="line">
                            <a:avLst/>
                          </a:prstGeom>
                          <a:noFill/>
                          <a:ln w="635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bodyPr/>
                      </wps:wsp>
                      <wps:wsp>
                        <wps:cNvPr id="196" name="Straight Arrow Connector 404"/>
                        <wps:cNvCnPr/>
                        <wps:spPr>
                          <a:xfrm>
                            <a:off x="217283" y="2023449"/>
                            <a:ext cx="0" cy="444043"/>
                          </a:xfrm>
                          <a:prstGeom prst="straightConnector1">
                            <a:avLst/>
                          </a:prstGeom>
                          <a:noFill/>
                          <a:ln w="635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  <a:headEnd type="triangle" w="sm" len="lg"/>
                            <a:tailEnd type="triangle" w="sm" len="lg"/>
                          </a:ln>
                          <a:effectLst/>
                        </wps:spPr>
                        <wps:bodyPr/>
                      </wps:wsp>
                      <wps:wsp>
                        <wps:cNvPr id="197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100404"/>
                            <a:ext cx="321310" cy="27114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FDD8FFB" w14:textId="77777777" w:rsidR="007216E3" w:rsidRDefault="007216E3" w:rsidP="005E0BC4">
                              <w:r>
                                <w:t>d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98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2367481" y="4187227"/>
                            <a:ext cx="407406" cy="27114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E598A9B" w14:textId="77777777" w:rsidR="007216E3" w:rsidRDefault="007216E3" w:rsidP="005E0BC4">
                              <w:r>
                                <w:t>4xd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0B9B842" id="Group 408" o:spid="_x0000_s1184" style="position:absolute;left:0;text-align:left;margin-left:-10.15pt;margin-top:69.05pt;width:517.45pt;height:351.05pt;z-index:252294144" coordsize="65720,445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">
                <v:shape id="Picture 398" o:spid="_x0000_s1185" type="#_x0000_t75" style="position:absolute;left:950;width:64770;height:431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">
                  <v:imagedata r:id="rId104" o:title=""/>
                  <v:path arrowok="t"/>
                </v:shape>
                <v:shape id="Straight Arrow Connector 401" o:spid="_x0000_s1186" type="#_x0000_t32" style="position:absolute;left:18016;top:44135;width:14933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" strokecolor="windowText" strokeweight=".5pt">
                  <v:stroke startarrow="block" startarrowwidth="narrow" startarrowlength="long" endarrow="block" endarrowwidth="narrow" endarrowlength="long" joinstyle="miter"/>
                </v:shape>
                <v:line id="Straight Connector 399" o:spid="_x0000_s1187" style="position:absolute;visibility:visible;mso-wrap-style:square" from="18016,25938" to="18016,445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" strokecolor="windowText" strokeweight=".5pt">
                  <v:stroke joinstyle="miter"/>
                </v:line>
                <v:line id="Straight Connector 400" o:spid="_x0000_s1188" style="position:absolute;visibility:visible;mso-wrap-style:square" from="32954,25123" to="32954,4449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" strokecolor="windowText" strokeweight=".5pt">
                  <v:stroke joinstyle="miter"/>
                </v:line>
                <v:line id="Straight Connector 402" o:spid="_x0000_s1189" style="position:absolute;flip:x;visibility:visible;mso-wrap-style:square" from="1855,20279" to="5704,202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" strokecolor="windowText" strokeweight=".5pt">
                  <v:stroke joinstyle="miter"/>
                </v:line>
                <v:line id="Straight Connector 403" o:spid="_x0000_s1190" style="position:absolute;flip:x;visibility:visible;mso-wrap-style:square" from="1855,24761" to="5112,247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" strokecolor="windowText" strokeweight=".5pt">
                  <v:stroke joinstyle="miter"/>
                </v:line>
                <v:shape id="Straight Arrow Connector 404" o:spid="_x0000_s1191" type="#_x0000_t32" style="position:absolute;left:2172;top:20234;width:0;height:444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" strokecolor="windowText" strokeweight=".5pt">
                  <v:stroke startarrow="block" startarrowwidth="narrow" startarrowlength="long" endarrow="block" endarrowwidth="narrow" endarrowlength="long" joinstyle="miter"/>
                </v:shape>
                <v:shape id="Text Box 2" o:spid="_x0000_s1192" type="#_x0000_t202" style="position:absolute;top:21004;width:3213;height:27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" filled="f" stroked="f">
                  <v:textbox>
                    <w:txbxContent>
                      <w:p w14:paraId="2FDD8FFB" w14:textId="77777777" w:rsidR="007216E3" w:rsidRDefault="007216E3" w:rsidP="005E0BC4">
                        <w:r>
                          <w:t>d</w:t>
                        </w:r>
                      </w:p>
                    </w:txbxContent>
                  </v:textbox>
                </v:shape>
                <v:shape id="Text Box 2" o:spid="_x0000_s1193" type="#_x0000_t202" style="position:absolute;left:23674;top:41872;width:4074;height:27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" filled="f" stroked="f">
                  <v:textbox>
                    <w:txbxContent>
                      <w:p w14:paraId="4E598A9B" w14:textId="77777777" w:rsidR="007216E3" w:rsidRDefault="007216E3" w:rsidP="005E0BC4">
                        <w:r>
                          <w:t>4xd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sdt>
        <w:sdtPr>
          <w:rPr>
            <w:b/>
            <w:sz w:val="40"/>
            <w:szCs w:val="40"/>
          </w:rPr>
          <w:id w:val="-1584908487"/>
          <w14:checkbox>
            <w14:checked w14:val="0"/>
            <w14:checkedState w14:val="2612" w14:font="MS Gothic"/>
            <w14:uncheckedState w14:val="2610" w14:font="MS Gothic"/>
          </w14:checkbox>
        </w:sdtPr>
        <w:sdtContent>
          <w:r w:rsidR="00FC7B11" w:rsidRPr="00CC5B04">
            <w:rPr>
              <w:rFonts w:ascii="MS Gothic" w:eastAsia="MS Gothic" w:hAnsi="MS Gothic" w:hint="eastAsia"/>
              <w:b/>
              <w:sz w:val="40"/>
              <w:szCs w:val="40"/>
            </w:rPr>
            <w:t>☐</w:t>
          </w:r>
        </w:sdtContent>
      </w:sdt>
      <w:r w:rsidR="00FC7B11" w:rsidRPr="00CC5B04">
        <w:rPr>
          <w:b/>
          <w:sz w:val="40"/>
          <w:szCs w:val="40"/>
        </w:rPr>
        <w:t xml:space="preserve"> </w:t>
      </w:r>
      <w:r w:rsidRPr="005E07B3">
        <w:rPr>
          <w:rFonts w:ascii="Tahoma" w:hAnsi="Tahoma" w:cs="Tahoma"/>
          <w:b/>
          <w:sz w:val="40"/>
          <w:szCs w:val="40"/>
        </w:rPr>
        <w:t>Engusztépő kialakítás</w:t>
      </w:r>
      <w:bookmarkEnd w:id="621"/>
      <w:bookmarkEnd w:id="622"/>
    </w:p>
    <w:p w14:paraId="69B811D7" w14:textId="77777777" w:rsidR="005E0BC4" w:rsidRPr="002462DE" w:rsidRDefault="005E0BC4" w:rsidP="005E0BC4">
      <w:pPr>
        <w:rPr>
          <w:sz w:val="20"/>
          <w:szCs w:val="20"/>
        </w:rPr>
      </w:pPr>
      <w:r w:rsidRPr="002462DE">
        <w:rPr>
          <w:noProof/>
          <w:sz w:val="20"/>
          <w:szCs w:val="20"/>
          <w:lang w:val="en-GB" w:eastAsia="en-GB"/>
        </w:rPr>
        <w:drawing>
          <wp:inline distT="0" distB="0" distL="0" distR="0" wp14:anchorId="2A9913EB" wp14:editId="779A3477">
            <wp:extent cx="6264442" cy="1953183"/>
            <wp:effectExtent l="0" t="0" r="3175" b="9525"/>
            <wp:docPr id="205" name="Kép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4442" cy="19531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9162AF" w14:textId="77777777" w:rsidR="005E0BC4" w:rsidRPr="002462DE" w:rsidRDefault="005E0BC4" w:rsidP="005E0BC4">
      <w:pPr>
        <w:rPr>
          <w:sz w:val="20"/>
          <w:szCs w:val="20"/>
        </w:rPr>
      </w:pPr>
    </w:p>
    <w:p w14:paraId="17BFE482" w14:textId="27F9644A" w:rsidR="005E0BC4" w:rsidRPr="005E07B3" w:rsidRDefault="007216E3" w:rsidP="005E07B3">
      <w:pPr>
        <w:ind w:firstLine="708"/>
        <w:rPr>
          <w:b/>
          <w:sz w:val="32"/>
          <w:szCs w:val="32"/>
        </w:rPr>
      </w:pPr>
      <w:sdt>
        <w:sdtPr>
          <w:rPr>
            <w:b/>
            <w:sz w:val="32"/>
            <w:szCs w:val="32"/>
          </w:rPr>
          <w:id w:val="-1690131721"/>
          <w14:checkbox>
            <w14:checked w14:val="0"/>
            <w14:checkedState w14:val="2612" w14:font="MS Gothic"/>
            <w14:uncheckedState w14:val="2610" w14:font="MS Gothic"/>
          </w14:checkbox>
        </w:sdtPr>
        <w:sdtContent>
          <w:r w:rsidR="005E07B3">
            <w:rPr>
              <w:rFonts w:ascii="MS Gothic" w:eastAsia="MS Gothic" w:hAnsi="MS Gothic" w:hint="eastAsia"/>
              <w:b/>
              <w:sz w:val="32"/>
              <w:szCs w:val="32"/>
            </w:rPr>
            <w:t>☐</w:t>
          </w:r>
        </w:sdtContent>
      </w:sdt>
      <w:r w:rsidR="005E0BC4" w:rsidRPr="005E07B3">
        <w:rPr>
          <w:b/>
          <w:sz w:val="32"/>
          <w:szCs w:val="32"/>
        </w:rPr>
        <w:t xml:space="preserve"> </w:t>
      </w:r>
      <w:r w:rsidR="005E07B3">
        <w:rPr>
          <w:b/>
          <w:sz w:val="32"/>
          <w:szCs w:val="32"/>
        </w:rPr>
        <w:t>Körgyűrű</w:t>
      </w:r>
      <w:r w:rsidR="005E07B3">
        <w:rPr>
          <w:b/>
          <w:sz w:val="32"/>
          <w:szCs w:val="32"/>
        </w:rPr>
        <w:tab/>
      </w:r>
      <w:sdt>
        <w:sdtPr>
          <w:rPr>
            <w:b/>
            <w:sz w:val="32"/>
            <w:szCs w:val="32"/>
          </w:rPr>
          <w:id w:val="1284543098"/>
          <w14:checkbox>
            <w14:checked w14:val="0"/>
            <w14:checkedState w14:val="2612" w14:font="MS Gothic"/>
            <w14:uncheckedState w14:val="2610" w14:font="MS Gothic"/>
          </w14:checkbox>
        </w:sdtPr>
        <w:sdtContent>
          <w:r w:rsidR="00A010CC" w:rsidRPr="005E07B3">
            <w:rPr>
              <w:rFonts w:ascii="MS Gothic" w:eastAsia="MS Gothic" w:hAnsi="MS Gothic" w:hint="eastAsia"/>
              <w:b/>
              <w:sz w:val="32"/>
              <w:szCs w:val="32"/>
            </w:rPr>
            <w:t>☐</w:t>
          </w:r>
        </w:sdtContent>
      </w:sdt>
      <w:r w:rsidR="005E0BC4" w:rsidRPr="005E07B3">
        <w:rPr>
          <w:b/>
          <w:sz w:val="32"/>
          <w:szCs w:val="32"/>
        </w:rPr>
        <w:t xml:space="preserve"> </w:t>
      </w:r>
      <w:r w:rsidR="005E07B3">
        <w:rPr>
          <w:b/>
          <w:sz w:val="32"/>
          <w:szCs w:val="32"/>
        </w:rPr>
        <w:t>Visszakúpozás (szoknyás)</w:t>
      </w:r>
      <w:r w:rsidR="005E0BC4" w:rsidRPr="005E07B3">
        <w:rPr>
          <w:b/>
          <w:sz w:val="32"/>
          <w:szCs w:val="32"/>
        </w:rPr>
        <w:tab/>
      </w:r>
      <w:sdt>
        <w:sdtPr>
          <w:rPr>
            <w:b/>
            <w:sz w:val="32"/>
            <w:szCs w:val="32"/>
          </w:rPr>
          <w:id w:val="-1450620528"/>
          <w14:checkbox>
            <w14:checked w14:val="1"/>
            <w14:checkedState w14:val="2612" w14:font="MS Gothic"/>
            <w14:uncheckedState w14:val="2610" w14:font="MS Gothic"/>
          </w14:checkbox>
        </w:sdtPr>
        <w:sdtContent>
          <w:r w:rsidR="001E1824">
            <w:rPr>
              <w:rFonts w:ascii="MS Gothic" w:eastAsia="MS Gothic" w:hAnsi="MS Gothic" w:hint="eastAsia"/>
              <w:b/>
              <w:sz w:val="32"/>
              <w:szCs w:val="32"/>
            </w:rPr>
            <w:t>☒</w:t>
          </w:r>
        </w:sdtContent>
      </w:sdt>
      <w:r w:rsidR="005E0BC4" w:rsidRPr="005E07B3">
        <w:rPr>
          <w:b/>
          <w:sz w:val="32"/>
          <w:szCs w:val="32"/>
        </w:rPr>
        <w:t xml:space="preserve"> Z csap (farkas fog)</w:t>
      </w:r>
    </w:p>
    <w:p w14:paraId="6AA9D375" w14:textId="77777777" w:rsidR="005E07B3" w:rsidRPr="002462DE" w:rsidRDefault="005E07B3" w:rsidP="006C14B6">
      <w:pPr>
        <w:rPr>
          <w:sz w:val="20"/>
          <w:szCs w:val="20"/>
        </w:rPr>
      </w:pPr>
    </w:p>
    <w:bookmarkStart w:id="623" w:name="_Toc508612850"/>
    <w:p w14:paraId="7318A006" w14:textId="7D22D6BB" w:rsidR="00041F20" w:rsidRPr="00F27397" w:rsidRDefault="007216E3" w:rsidP="00F27397">
      <w:pPr>
        <w:pStyle w:val="Cmsor1"/>
        <w:numPr>
          <w:ilvl w:val="0"/>
          <w:numId w:val="19"/>
        </w:numPr>
        <w:rPr>
          <w:rFonts w:ascii="Tahoma" w:hAnsi="Tahoma" w:cs="Tahoma"/>
          <w:b/>
          <w:sz w:val="40"/>
          <w:szCs w:val="40"/>
        </w:rPr>
      </w:pPr>
      <w:sdt>
        <w:sdtPr>
          <w:rPr>
            <w:rFonts w:ascii="Tahoma" w:hAnsi="Tahoma" w:cs="Tahoma"/>
            <w:b/>
            <w:sz w:val="40"/>
            <w:szCs w:val="40"/>
          </w:rPr>
          <w:id w:val="1596136673"/>
          <w14:checkbox>
            <w14:checked w14:val="0"/>
            <w14:checkedState w14:val="2612" w14:font="MS Gothic"/>
            <w14:uncheckedState w14:val="2610" w14:font="MS Gothic"/>
          </w14:checkbox>
        </w:sdtPr>
        <w:sdtContent>
          <w:r w:rsidR="001E1824" w:rsidRPr="00F27397">
            <w:rPr>
              <w:rFonts w:ascii="Tahoma" w:hAnsi="Tahoma" w:cs="Tahoma" w:hint="eastAsia"/>
              <w:b/>
              <w:sz w:val="40"/>
              <w:szCs w:val="40"/>
            </w:rPr>
            <w:t>☐</w:t>
          </w:r>
        </w:sdtContent>
      </w:sdt>
      <w:r w:rsidR="008D234D" w:rsidRPr="00F27397">
        <w:rPr>
          <w:rFonts w:ascii="Tahoma" w:hAnsi="Tahoma" w:cs="Tahoma"/>
          <w:b/>
          <w:sz w:val="40"/>
          <w:szCs w:val="40"/>
        </w:rPr>
        <w:t xml:space="preserve"> </w:t>
      </w:r>
      <w:r w:rsidR="003727E6" w:rsidRPr="00F27397">
        <w:rPr>
          <w:rFonts w:ascii="Tahoma" w:hAnsi="Tahoma" w:cs="Tahoma"/>
          <w:b/>
          <w:sz w:val="40"/>
          <w:szCs w:val="40"/>
        </w:rPr>
        <w:t>Forró csatorna</w:t>
      </w:r>
      <w:bookmarkEnd w:id="623"/>
    </w:p>
    <w:tbl>
      <w:tblPr>
        <w:tblStyle w:val="Rcsostblzat"/>
        <w:tblW w:w="9463" w:type="dxa"/>
        <w:tblLayout w:type="fixed"/>
        <w:tblLook w:val="04A0" w:firstRow="1" w:lastRow="0" w:firstColumn="1" w:lastColumn="0" w:noHBand="0" w:noVBand="1"/>
      </w:tblPr>
      <w:tblGrid>
        <w:gridCol w:w="2660"/>
        <w:gridCol w:w="1276"/>
        <w:gridCol w:w="1275"/>
        <w:gridCol w:w="1418"/>
        <w:gridCol w:w="1417"/>
        <w:gridCol w:w="1417"/>
      </w:tblGrid>
      <w:tr w:rsidR="00A2374F" w:rsidRPr="002462DE" w14:paraId="3CF9F80C" w14:textId="51E63399" w:rsidTr="00A2374F">
        <w:trPr>
          <w:trHeight w:val="807"/>
        </w:trPr>
        <w:tc>
          <w:tcPr>
            <w:tcW w:w="2660" w:type="dxa"/>
            <w:shd w:val="clear" w:color="auto" w:fill="9CD4D2"/>
            <w:vAlign w:val="center"/>
          </w:tcPr>
          <w:p w14:paraId="6BD00EA0" w14:textId="2363A15E" w:rsidR="00A2374F" w:rsidRPr="002462DE" w:rsidRDefault="00A2374F" w:rsidP="009F0B0C">
            <w:pPr>
              <w:jc w:val="center"/>
              <w:rPr>
                <w:sz w:val="20"/>
                <w:szCs w:val="20"/>
              </w:rPr>
            </w:pPr>
            <w:r w:rsidRPr="002462DE">
              <w:rPr>
                <w:sz w:val="20"/>
                <w:szCs w:val="20"/>
              </w:rPr>
              <w:t>Tipus</w:t>
            </w:r>
          </w:p>
        </w:tc>
        <w:tc>
          <w:tcPr>
            <w:tcW w:w="1276" w:type="dxa"/>
            <w:shd w:val="clear" w:color="auto" w:fill="9CD4D2"/>
            <w:vAlign w:val="center"/>
          </w:tcPr>
          <w:p w14:paraId="27CDFB46" w14:textId="69247C3C" w:rsidR="00A2374F" w:rsidRPr="002462DE" w:rsidRDefault="00A2374F" w:rsidP="003727E6">
            <w:pPr>
              <w:jc w:val="center"/>
              <w:rPr>
                <w:sz w:val="20"/>
                <w:szCs w:val="20"/>
              </w:rPr>
            </w:pPr>
            <w:r w:rsidRPr="002462DE">
              <w:rPr>
                <w:sz w:val="20"/>
                <w:szCs w:val="20"/>
              </w:rPr>
              <w:t>Szeleppel</w:t>
            </w:r>
          </w:p>
        </w:tc>
        <w:tc>
          <w:tcPr>
            <w:tcW w:w="1275" w:type="dxa"/>
            <w:shd w:val="clear" w:color="auto" w:fill="9CD4D2"/>
            <w:vAlign w:val="center"/>
          </w:tcPr>
          <w:p w14:paraId="5716FCCF" w14:textId="171F96CB" w:rsidR="00A2374F" w:rsidRPr="002462DE" w:rsidRDefault="00A2374F" w:rsidP="001C6757">
            <w:pPr>
              <w:jc w:val="center"/>
              <w:rPr>
                <w:sz w:val="20"/>
                <w:szCs w:val="20"/>
              </w:rPr>
            </w:pPr>
            <w:del w:id="624" w:author="Varga Ernő" w:date="2018-02-16T15:11:00Z">
              <w:r w:rsidRPr="002462DE" w:rsidDel="00582D57">
                <w:rPr>
                  <w:sz w:val="20"/>
                  <w:szCs w:val="20"/>
                </w:rPr>
                <w:delText>Szelep nélkül</w:delText>
              </w:r>
            </w:del>
            <w:ins w:id="625" w:author="Varga Ernő" w:date="2018-02-16T15:11:00Z">
              <w:r w:rsidR="00582D57">
                <w:rPr>
                  <w:sz w:val="20"/>
                  <w:szCs w:val="20"/>
                </w:rPr>
                <w:t>ez az oszlop nem kell</w:t>
              </w:r>
            </w:ins>
          </w:p>
        </w:tc>
        <w:tc>
          <w:tcPr>
            <w:tcW w:w="1418" w:type="dxa"/>
            <w:shd w:val="clear" w:color="auto" w:fill="9CD4D2"/>
            <w:vAlign w:val="center"/>
          </w:tcPr>
          <w:p w14:paraId="242D7CAE" w14:textId="361ABD3E" w:rsidR="00A2374F" w:rsidRPr="002462DE" w:rsidRDefault="00A2374F" w:rsidP="001C6757">
            <w:pPr>
              <w:jc w:val="center"/>
              <w:rPr>
                <w:sz w:val="20"/>
                <w:szCs w:val="20"/>
              </w:rPr>
            </w:pPr>
            <w:r w:rsidRPr="002462DE">
              <w:rPr>
                <w:sz w:val="20"/>
                <w:szCs w:val="20"/>
              </w:rPr>
              <w:t>Torpedóval</w:t>
            </w:r>
          </w:p>
        </w:tc>
        <w:tc>
          <w:tcPr>
            <w:tcW w:w="1417" w:type="dxa"/>
            <w:shd w:val="clear" w:color="auto" w:fill="9CD4D2"/>
            <w:vAlign w:val="center"/>
          </w:tcPr>
          <w:p w14:paraId="616B8140" w14:textId="3FFB1BD6" w:rsidR="00A2374F" w:rsidRPr="002462DE" w:rsidRDefault="00A2374F" w:rsidP="00A2374F">
            <w:pPr>
              <w:jc w:val="center"/>
              <w:rPr>
                <w:sz w:val="20"/>
                <w:szCs w:val="20"/>
              </w:rPr>
            </w:pPr>
            <w:del w:id="626" w:author="Varga Ernő" w:date="2018-02-16T15:10:00Z">
              <w:r w:rsidRPr="002462DE" w:rsidDel="00586833">
                <w:rPr>
                  <w:sz w:val="20"/>
                  <w:szCs w:val="20"/>
                </w:rPr>
                <w:delText>Csappal</w:delText>
              </w:r>
            </w:del>
            <w:ins w:id="627" w:author="Varga Ernő" w:date="2018-02-16T15:10:00Z">
              <w:r w:rsidR="00586833">
                <w:rPr>
                  <w:sz w:val="20"/>
                  <w:szCs w:val="20"/>
                </w:rPr>
                <w:t>külön előkamrával</w:t>
              </w:r>
            </w:ins>
          </w:p>
        </w:tc>
        <w:tc>
          <w:tcPr>
            <w:tcW w:w="1417" w:type="dxa"/>
            <w:shd w:val="clear" w:color="auto" w:fill="9CD4D2"/>
            <w:vAlign w:val="center"/>
          </w:tcPr>
          <w:p w14:paraId="7F0CEECD" w14:textId="3208F86E" w:rsidR="00A2374F" w:rsidRPr="002462DE" w:rsidRDefault="00A2374F" w:rsidP="001C6757">
            <w:pPr>
              <w:jc w:val="center"/>
              <w:rPr>
                <w:sz w:val="20"/>
                <w:szCs w:val="20"/>
              </w:rPr>
            </w:pPr>
            <w:del w:id="628" w:author="Varga Ernő" w:date="2018-02-16T15:10:00Z">
              <w:r w:rsidRPr="002462DE" w:rsidDel="00586833">
                <w:rPr>
                  <w:sz w:val="20"/>
                  <w:szCs w:val="20"/>
                </w:rPr>
                <w:delText>Csap nélkül</w:delText>
              </w:r>
            </w:del>
            <w:ins w:id="629" w:author="Varga Ernő" w:date="2018-02-16T15:10:00Z">
              <w:r w:rsidR="00586833">
                <w:rPr>
                  <w:sz w:val="20"/>
                  <w:szCs w:val="20"/>
                </w:rPr>
                <w:t>külön előkamra nélkül</w:t>
              </w:r>
            </w:ins>
          </w:p>
        </w:tc>
      </w:tr>
      <w:tr w:rsidR="00A2374F" w:rsidRPr="002462DE" w14:paraId="7363D03D" w14:textId="17E5760F" w:rsidTr="007E69F4">
        <w:tc>
          <w:tcPr>
            <w:tcW w:w="2660" w:type="dxa"/>
            <w:vAlign w:val="center"/>
          </w:tcPr>
          <w:p w14:paraId="3AD63D1D" w14:textId="77777777" w:rsidR="00A2374F" w:rsidRPr="002462DE" w:rsidRDefault="00A2374F" w:rsidP="009F0B0C">
            <w:pPr>
              <w:jc w:val="center"/>
              <w:rPr>
                <w:sz w:val="20"/>
                <w:szCs w:val="20"/>
              </w:rPr>
            </w:pPr>
          </w:p>
          <w:p w14:paraId="28D9A4DB" w14:textId="62B65E21" w:rsidR="00A2374F" w:rsidRPr="002462DE" w:rsidRDefault="00A2374F" w:rsidP="001C6757">
            <w:pPr>
              <w:jc w:val="center"/>
              <w:rPr>
                <w:sz w:val="20"/>
                <w:szCs w:val="20"/>
              </w:rPr>
            </w:pPr>
            <w:r w:rsidRPr="002462DE">
              <w:rPr>
                <w:noProof/>
                <w:sz w:val="20"/>
                <w:szCs w:val="20"/>
                <w:lang w:val="en-GB" w:eastAsia="en-GB"/>
              </w:rPr>
              <w:drawing>
                <wp:inline distT="0" distB="0" distL="0" distR="0" wp14:anchorId="2C4B3931" wp14:editId="71DBADF7">
                  <wp:extent cx="1625416" cy="360000"/>
                  <wp:effectExtent l="0" t="0" r="0" b="2540"/>
                  <wp:docPr id="209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thermoplay_owler_20160302_231042_original.jpg"/>
                          <pic:cNvPicPr/>
                        </pic:nvPicPr>
                        <pic:blipFill>
                          <a:blip r:embed="rId10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5416" cy="3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76" w:type="dxa"/>
            <w:vAlign w:val="center"/>
          </w:tcPr>
          <w:p w14:paraId="4096307D" w14:textId="7289413F" w:rsidR="00A2374F" w:rsidRPr="002462DE" w:rsidRDefault="007216E3" w:rsidP="009F0B0C">
            <w:pPr>
              <w:jc w:val="center"/>
              <w:rPr>
                <w:sz w:val="20"/>
                <w:szCs w:val="20"/>
              </w:rPr>
            </w:pPr>
            <w:sdt>
              <w:sdtPr>
                <w:rPr>
                  <w:sz w:val="20"/>
                  <w:szCs w:val="20"/>
                </w:rPr>
                <w:id w:val="622657379"/>
                <w14:checkbox>
                  <w14:checked w14:val="0"/>
                  <w14:checkedState w14:val="2612" w14:font="MS Gothic"/>
                  <w14:uncheckedState w14:val="2610" w14:font="MS Gothic"/>
                </w14:checkbox>
              </w:sdtPr>
              <w:sdtContent>
                <w:r w:rsidR="00A2374F" w:rsidRPr="002462DE">
                  <w:rPr>
                    <w:rFonts w:ascii="MS Gothic" w:eastAsia="MS Gothic" w:hAnsi="MS Gothic" w:hint="eastAsia"/>
                    <w:sz w:val="20"/>
                    <w:szCs w:val="20"/>
                  </w:rPr>
                  <w:t>☐</w:t>
                </w:r>
              </w:sdtContent>
            </w:sdt>
          </w:p>
        </w:tc>
        <w:sdt>
          <w:sdtPr>
            <w:rPr>
              <w:sz w:val="20"/>
              <w:szCs w:val="20"/>
            </w:rPr>
            <w:id w:val="1543240442"/>
            <w14:checkbox>
              <w14:checked w14:val="0"/>
              <w14:checkedState w14:val="2612" w14:font="MS Gothic"/>
              <w14:uncheckedState w14:val="2610" w14:font="MS Gothic"/>
            </w14:checkbox>
          </w:sdtPr>
          <w:sdtContent>
            <w:tc>
              <w:tcPr>
                <w:tcW w:w="1275" w:type="dxa"/>
                <w:vAlign w:val="center"/>
              </w:tcPr>
              <w:p w14:paraId="5CCEF776" w14:textId="77777777" w:rsidR="00A2374F" w:rsidRPr="002462DE" w:rsidRDefault="00A2374F" w:rsidP="009F0B0C">
                <w:pPr>
                  <w:jc w:val="center"/>
                  <w:rPr>
                    <w:sz w:val="20"/>
                    <w:szCs w:val="20"/>
                  </w:rPr>
                </w:pPr>
                <w:r w:rsidRPr="002462DE">
                  <w:rPr>
                    <w:rFonts w:ascii="MS Gothic" w:eastAsia="MS Gothic" w:hAnsi="MS Gothic" w:hint="eastAsia"/>
                    <w:sz w:val="20"/>
                    <w:szCs w:val="20"/>
                  </w:rPr>
                  <w:t>☐</w:t>
                </w:r>
              </w:p>
            </w:tc>
          </w:sdtContent>
        </w:sdt>
        <w:sdt>
          <w:sdtPr>
            <w:rPr>
              <w:sz w:val="20"/>
              <w:szCs w:val="20"/>
            </w:rPr>
            <w:id w:val="1416829063"/>
            <w14:checkbox>
              <w14:checked w14:val="0"/>
              <w14:checkedState w14:val="2612" w14:font="MS Gothic"/>
              <w14:uncheckedState w14:val="2610" w14:font="MS Gothic"/>
            </w14:checkbox>
          </w:sdtPr>
          <w:sdtContent>
            <w:tc>
              <w:tcPr>
                <w:tcW w:w="1418" w:type="dxa"/>
                <w:vAlign w:val="center"/>
              </w:tcPr>
              <w:p w14:paraId="0AF851B9" w14:textId="42457CF8" w:rsidR="00A2374F" w:rsidRPr="002462DE" w:rsidRDefault="00A2374F" w:rsidP="009F0B0C">
                <w:pPr>
                  <w:jc w:val="center"/>
                  <w:rPr>
                    <w:sz w:val="20"/>
                    <w:szCs w:val="20"/>
                  </w:rPr>
                </w:pPr>
                <w:r w:rsidRPr="002462DE">
                  <w:rPr>
                    <w:rFonts w:ascii="MS Gothic" w:eastAsia="MS Gothic" w:hAnsi="MS Gothic" w:hint="eastAsia"/>
                    <w:sz w:val="20"/>
                    <w:szCs w:val="20"/>
                  </w:rPr>
                  <w:t>☐</w:t>
                </w:r>
              </w:p>
            </w:tc>
          </w:sdtContent>
        </w:sdt>
        <w:tc>
          <w:tcPr>
            <w:tcW w:w="1417" w:type="dxa"/>
          </w:tcPr>
          <w:p w14:paraId="64C495F2" w14:textId="34CEED39" w:rsidR="00A2374F" w:rsidRPr="002462DE" w:rsidRDefault="007216E3" w:rsidP="007E69F4">
            <w:pPr>
              <w:spacing w:before="240"/>
              <w:jc w:val="center"/>
              <w:rPr>
                <w:sz w:val="20"/>
                <w:szCs w:val="20"/>
              </w:rPr>
            </w:pPr>
            <w:sdt>
              <w:sdtPr>
                <w:rPr>
                  <w:sz w:val="20"/>
                  <w:szCs w:val="20"/>
                </w:rPr>
                <w:id w:val="-1843306421"/>
                <w14:checkbox>
                  <w14:checked w14:val="0"/>
                  <w14:checkedState w14:val="2612" w14:font="MS Gothic"/>
                  <w14:uncheckedState w14:val="2610" w14:font="MS Gothic"/>
                </w14:checkbox>
              </w:sdtPr>
              <w:sdtContent>
                <w:r w:rsidR="007E69F4" w:rsidRPr="002462DE">
                  <w:rPr>
                    <w:rFonts w:ascii="MS Gothic" w:eastAsia="MS Gothic" w:hAnsi="MS Gothic" w:hint="eastAsia"/>
                    <w:sz w:val="20"/>
                    <w:szCs w:val="20"/>
                  </w:rPr>
                  <w:t>☐</w:t>
                </w:r>
              </w:sdtContent>
            </w:sdt>
          </w:p>
        </w:tc>
        <w:sdt>
          <w:sdtPr>
            <w:rPr>
              <w:sz w:val="20"/>
              <w:szCs w:val="20"/>
            </w:rPr>
            <w:id w:val="-595173676"/>
            <w14:checkbox>
              <w14:checked w14:val="0"/>
              <w14:checkedState w14:val="2612" w14:font="MS Gothic"/>
              <w14:uncheckedState w14:val="2610" w14:font="MS Gothic"/>
            </w14:checkbox>
          </w:sdtPr>
          <w:sdtContent>
            <w:tc>
              <w:tcPr>
                <w:tcW w:w="1417" w:type="dxa"/>
              </w:tcPr>
              <w:p w14:paraId="57CAC249" w14:textId="744A62FE" w:rsidR="00A2374F" w:rsidRPr="002462DE" w:rsidRDefault="00A2374F" w:rsidP="007E69F4">
                <w:pPr>
                  <w:spacing w:before="240"/>
                  <w:jc w:val="center"/>
                  <w:rPr>
                    <w:sz w:val="20"/>
                    <w:szCs w:val="20"/>
                  </w:rPr>
                </w:pPr>
                <w:r w:rsidRPr="002462DE">
                  <w:rPr>
                    <w:rFonts w:ascii="MS Gothic" w:eastAsia="MS Gothic" w:hAnsi="MS Gothic" w:hint="eastAsia"/>
                    <w:sz w:val="20"/>
                    <w:szCs w:val="20"/>
                  </w:rPr>
                  <w:t>☐</w:t>
                </w:r>
              </w:p>
            </w:tc>
          </w:sdtContent>
        </w:sdt>
      </w:tr>
      <w:tr w:rsidR="00A2374F" w:rsidRPr="002462DE" w14:paraId="464611CE" w14:textId="60DCB736" w:rsidTr="00091049">
        <w:trPr>
          <w:trHeight w:val="547"/>
        </w:trPr>
        <w:tc>
          <w:tcPr>
            <w:tcW w:w="2660" w:type="dxa"/>
            <w:shd w:val="clear" w:color="auto" w:fill="D2EBEB"/>
            <w:vAlign w:val="center"/>
          </w:tcPr>
          <w:p w14:paraId="5738B08A" w14:textId="07C75A27" w:rsidR="00A2374F" w:rsidRPr="002462DE" w:rsidRDefault="00A2374F" w:rsidP="009F0B0C">
            <w:pPr>
              <w:jc w:val="center"/>
              <w:rPr>
                <w:sz w:val="20"/>
                <w:szCs w:val="20"/>
              </w:rPr>
            </w:pPr>
            <w:r w:rsidRPr="002462DE">
              <w:rPr>
                <w:noProof/>
                <w:sz w:val="20"/>
                <w:szCs w:val="20"/>
                <w:lang w:val="en-GB" w:eastAsia="en-GB"/>
              </w:rPr>
              <w:drawing>
                <wp:inline distT="0" distB="0" distL="0" distR="0" wp14:anchorId="05DA4C7C" wp14:editId="13ADDCF0">
                  <wp:extent cx="1635429" cy="360000"/>
                  <wp:effectExtent l="0" t="0" r="3175" b="254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gunther-318x70.jpg"/>
                          <pic:cNvPicPr/>
                        </pic:nvPicPr>
                        <pic:blipFill>
                          <a:blip r:embed="rId1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35429" cy="3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sdt>
          <w:sdtPr>
            <w:rPr>
              <w:sz w:val="20"/>
              <w:szCs w:val="20"/>
            </w:rPr>
            <w:id w:val="1632514624"/>
            <w14:checkbox>
              <w14:checked w14:val="0"/>
              <w14:checkedState w14:val="2612" w14:font="MS Gothic"/>
              <w14:uncheckedState w14:val="2610" w14:font="MS Gothic"/>
            </w14:checkbox>
          </w:sdtPr>
          <w:sdtContent>
            <w:tc>
              <w:tcPr>
                <w:tcW w:w="1276" w:type="dxa"/>
                <w:shd w:val="clear" w:color="auto" w:fill="D2EBEB"/>
                <w:vAlign w:val="center"/>
              </w:tcPr>
              <w:p w14:paraId="34D98C0E" w14:textId="54DA97E8" w:rsidR="00A2374F" w:rsidRPr="002462DE" w:rsidRDefault="00AB3ED5" w:rsidP="009F0B0C">
                <w:pPr>
                  <w:jc w:val="center"/>
                  <w:rPr>
                    <w:sz w:val="20"/>
                    <w:szCs w:val="20"/>
                  </w:rPr>
                </w:pPr>
                <w:r w:rsidRPr="002462DE">
                  <w:rPr>
                    <w:rFonts w:ascii="MS Gothic" w:eastAsia="MS Gothic" w:hAnsi="MS Gothic" w:hint="eastAsia"/>
                    <w:sz w:val="20"/>
                    <w:szCs w:val="20"/>
                  </w:rPr>
                  <w:t>☐</w:t>
                </w:r>
              </w:p>
            </w:tc>
          </w:sdtContent>
        </w:sdt>
        <w:sdt>
          <w:sdtPr>
            <w:rPr>
              <w:sz w:val="20"/>
              <w:szCs w:val="20"/>
            </w:rPr>
            <w:id w:val="-939978427"/>
            <w14:checkbox>
              <w14:checked w14:val="0"/>
              <w14:checkedState w14:val="2612" w14:font="MS Gothic"/>
              <w14:uncheckedState w14:val="2610" w14:font="MS Gothic"/>
            </w14:checkbox>
          </w:sdtPr>
          <w:sdtContent>
            <w:tc>
              <w:tcPr>
                <w:tcW w:w="1275" w:type="dxa"/>
                <w:shd w:val="clear" w:color="auto" w:fill="D2EBEB"/>
                <w:vAlign w:val="center"/>
              </w:tcPr>
              <w:p w14:paraId="18DEBA79" w14:textId="401F0048" w:rsidR="00A2374F" w:rsidRPr="002462DE" w:rsidRDefault="00A2374F" w:rsidP="009F0B0C">
                <w:pPr>
                  <w:jc w:val="center"/>
                  <w:rPr>
                    <w:sz w:val="20"/>
                    <w:szCs w:val="20"/>
                  </w:rPr>
                </w:pPr>
                <w:r w:rsidRPr="002462DE">
                  <w:rPr>
                    <w:rFonts w:ascii="MS Gothic" w:eastAsia="MS Gothic" w:hAnsi="MS Gothic" w:hint="eastAsia"/>
                    <w:sz w:val="20"/>
                    <w:szCs w:val="20"/>
                  </w:rPr>
                  <w:t>☐</w:t>
                </w:r>
              </w:p>
            </w:tc>
          </w:sdtContent>
        </w:sdt>
        <w:sdt>
          <w:sdtPr>
            <w:rPr>
              <w:sz w:val="20"/>
              <w:szCs w:val="20"/>
            </w:rPr>
            <w:id w:val="-1657450376"/>
            <w14:checkbox>
              <w14:checked w14:val="0"/>
              <w14:checkedState w14:val="2612" w14:font="MS Gothic"/>
              <w14:uncheckedState w14:val="2610" w14:font="MS Gothic"/>
            </w14:checkbox>
          </w:sdtPr>
          <w:sdtContent>
            <w:tc>
              <w:tcPr>
                <w:tcW w:w="1418" w:type="dxa"/>
                <w:shd w:val="clear" w:color="auto" w:fill="D2EBEB"/>
                <w:vAlign w:val="center"/>
              </w:tcPr>
              <w:p w14:paraId="33A46F14" w14:textId="77777777" w:rsidR="00A2374F" w:rsidRPr="002462DE" w:rsidRDefault="00A2374F" w:rsidP="009F0B0C">
                <w:pPr>
                  <w:jc w:val="center"/>
                  <w:rPr>
                    <w:sz w:val="20"/>
                    <w:szCs w:val="20"/>
                  </w:rPr>
                </w:pPr>
                <w:r w:rsidRPr="002462DE">
                  <w:rPr>
                    <w:rFonts w:ascii="MS Gothic" w:eastAsia="MS Gothic" w:hAnsi="MS Gothic" w:hint="eastAsia"/>
                    <w:sz w:val="20"/>
                    <w:szCs w:val="20"/>
                  </w:rPr>
                  <w:t>☐</w:t>
                </w:r>
              </w:p>
            </w:tc>
          </w:sdtContent>
        </w:sdt>
        <w:sdt>
          <w:sdtPr>
            <w:rPr>
              <w:sz w:val="20"/>
              <w:szCs w:val="20"/>
            </w:rPr>
            <w:id w:val="2014262083"/>
            <w14:checkbox>
              <w14:checked w14:val="0"/>
              <w14:checkedState w14:val="2612" w14:font="MS Gothic"/>
              <w14:uncheckedState w14:val="2610" w14:font="MS Gothic"/>
            </w14:checkbox>
          </w:sdtPr>
          <w:sdtContent>
            <w:tc>
              <w:tcPr>
                <w:tcW w:w="1417" w:type="dxa"/>
                <w:shd w:val="clear" w:color="auto" w:fill="D2EBEB"/>
                <w:vAlign w:val="center"/>
              </w:tcPr>
              <w:p w14:paraId="31C6027E" w14:textId="76D15FD3" w:rsidR="00A2374F" w:rsidRPr="002462DE" w:rsidRDefault="00A2374F" w:rsidP="00017028">
                <w:pPr>
                  <w:spacing w:before="240" w:line="480" w:lineRule="auto"/>
                  <w:jc w:val="center"/>
                  <w:rPr>
                    <w:sz w:val="20"/>
                    <w:szCs w:val="20"/>
                  </w:rPr>
                </w:pPr>
                <w:r w:rsidRPr="002462DE">
                  <w:rPr>
                    <w:rFonts w:ascii="MS Gothic" w:eastAsia="MS Gothic" w:hAnsi="MS Gothic" w:hint="eastAsia"/>
                    <w:sz w:val="20"/>
                    <w:szCs w:val="20"/>
                  </w:rPr>
                  <w:t>☐</w:t>
                </w:r>
              </w:p>
            </w:tc>
          </w:sdtContent>
        </w:sdt>
        <w:sdt>
          <w:sdtPr>
            <w:rPr>
              <w:sz w:val="20"/>
              <w:szCs w:val="20"/>
            </w:rPr>
            <w:id w:val="1414050254"/>
            <w14:checkbox>
              <w14:checked w14:val="0"/>
              <w14:checkedState w14:val="2612" w14:font="MS Gothic"/>
              <w14:uncheckedState w14:val="2610" w14:font="MS Gothic"/>
            </w14:checkbox>
          </w:sdtPr>
          <w:sdtContent>
            <w:tc>
              <w:tcPr>
                <w:tcW w:w="1417" w:type="dxa"/>
                <w:shd w:val="clear" w:color="auto" w:fill="D2EBEB"/>
                <w:vAlign w:val="center"/>
              </w:tcPr>
              <w:p w14:paraId="573E7991" w14:textId="64B93F80" w:rsidR="00A2374F" w:rsidRPr="002462DE" w:rsidRDefault="00A2374F" w:rsidP="00017028">
                <w:pPr>
                  <w:spacing w:before="240" w:line="480" w:lineRule="auto"/>
                  <w:jc w:val="center"/>
                  <w:rPr>
                    <w:sz w:val="20"/>
                    <w:szCs w:val="20"/>
                  </w:rPr>
                </w:pPr>
                <w:r w:rsidRPr="002462DE">
                  <w:rPr>
                    <w:rFonts w:ascii="MS Gothic" w:eastAsia="MS Gothic" w:hAnsi="MS Gothic" w:hint="eastAsia"/>
                    <w:sz w:val="20"/>
                    <w:szCs w:val="20"/>
                  </w:rPr>
                  <w:t>☐</w:t>
                </w:r>
              </w:p>
            </w:tc>
          </w:sdtContent>
        </w:sdt>
      </w:tr>
      <w:tr w:rsidR="00AB3ED5" w:rsidRPr="002462DE" w14:paraId="139D23E4" w14:textId="77777777" w:rsidTr="00091049">
        <w:trPr>
          <w:trHeight w:val="139"/>
        </w:trPr>
        <w:tc>
          <w:tcPr>
            <w:tcW w:w="2660" w:type="dxa"/>
            <w:vAlign w:val="center"/>
          </w:tcPr>
          <w:p w14:paraId="0A1045F2" w14:textId="6B61A717" w:rsidR="00AB3ED5" w:rsidRPr="002462DE" w:rsidRDefault="00AB3ED5" w:rsidP="009F0B0C">
            <w:pPr>
              <w:jc w:val="center"/>
              <w:rPr>
                <w:noProof/>
                <w:sz w:val="20"/>
                <w:szCs w:val="20"/>
                <w:lang w:eastAsia="hu-HU"/>
              </w:rPr>
            </w:pPr>
            <w:r w:rsidRPr="002462DE">
              <w:rPr>
                <w:noProof/>
                <w:sz w:val="20"/>
                <w:szCs w:val="20"/>
                <w:lang w:val="en-GB" w:eastAsia="en-GB"/>
              </w:rPr>
              <w:drawing>
                <wp:inline distT="0" distB="0" distL="0" distR="0" wp14:anchorId="1C540249" wp14:editId="10018E93">
                  <wp:extent cx="1541207" cy="401356"/>
                  <wp:effectExtent l="0" t="0" r="1905" b="0"/>
                  <wp:docPr id="607" name="Kép 6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1207" cy="4013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sdt>
          <w:sdtPr>
            <w:rPr>
              <w:sz w:val="20"/>
              <w:szCs w:val="20"/>
            </w:rPr>
            <w:id w:val="-269626506"/>
            <w14:checkbox>
              <w14:checked w14:val="0"/>
              <w14:checkedState w14:val="2612" w14:font="MS Gothic"/>
              <w14:uncheckedState w14:val="2610" w14:font="MS Gothic"/>
            </w14:checkbox>
          </w:sdtPr>
          <w:sdtContent>
            <w:tc>
              <w:tcPr>
                <w:tcW w:w="1276" w:type="dxa"/>
                <w:vAlign w:val="center"/>
              </w:tcPr>
              <w:p w14:paraId="2D5804F2" w14:textId="6118EA9B" w:rsidR="00AB3ED5" w:rsidRPr="002462DE" w:rsidRDefault="00AB3ED5" w:rsidP="009F0B0C">
                <w:pPr>
                  <w:jc w:val="center"/>
                  <w:rPr>
                    <w:sz w:val="20"/>
                    <w:szCs w:val="20"/>
                  </w:rPr>
                </w:pPr>
                <w:r w:rsidRPr="002462DE">
                  <w:rPr>
                    <w:rFonts w:ascii="MS Gothic" w:eastAsia="MS Gothic" w:hAnsi="MS Gothic" w:hint="eastAsia"/>
                    <w:sz w:val="20"/>
                    <w:szCs w:val="20"/>
                  </w:rPr>
                  <w:t>☐</w:t>
                </w:r>
              </w:p>
            </w:tc>
          </w:sdtContent>
        </w:sdt>
        <w:sdt>
          <w:sdtPr>
            <w:rPr>
              <w:sz w:val="20"/>
              <w:szCs w:val="20"/>
            </w:rPr>
            <w:id w:val="-1762527315"/>
            <w14:checkbox>
              <w14:checked w14:val="0"/>
              <w14:checkedState w14:val="2612" w14:font="MS Gothic"/>
              <w14:uncheckedState w14:val="2610" w14:font="MS Gothic"/>
            </w14:checkbox>
          </w:sdtPr>
          <w:sdtContent>
            <w:tc>
              <w:tcPr>
                <w:tcW w:w="1275" w:type="dxa"/>
                <w:vAlign w:val="center"/>
              </w:tcPr>
              <w:p w14:paraId="24C27BF3" w14:textId="5B52B66E" w:rsidR="00AB3ED5" w:rsidRPr="002462DE" w:rsidRDefault="00AB3ED5" w:rsidP="009F0B0C">
                <w:pPr>
                  <w:jc w:val="center"/>
                  <w:rPr>
                    <w:sz w:val="20"/>
                    <w:szCs w:val="20"/>
                  </w:rPr>
                </w:pPr>
                <w:r w:rsidRPr="002462DE">
                  <w:rPr>
                    <w:rFonts w:ascii="MS Gothic" w:eastAsia="MS Gothic" w:hAnsi="MS Gothic" w:hint="eastAsia"/>
                    <w:sz w:val="20"/>
                    <w:szCs w:val="20"/>
                  </w:rPr>
                  <w:t>☐</w:t>
                </w:r>
              </w:p>
            </w:tc>
          </w:sdtContent>
        </w:sdt>
        <w:sdt>
          <w:sdtPr>
            <w:rPr>
              <w:sz w:val="20"/>
              <w:szCs w:val="20"/>
            </w:rPr>
            <w:id w:val="-1592008176"/>
            <w14:checkbox>
              <w14:checked w14:val="0"/>
              <w14:checkedState w14:val="2612" w14:font="MS Gothic"/>
              <w14:uncheckedState w14:val="2610" w14:font="MS Gothic"/>
            </w14:checkbox>
          </w:sdtPr>
          <w:sdtContent>
            <w:tc>
              <w:tcPr>
                <w:tcW w:w="1418" w:type="dxa"/>
                <w:vAlign w:val="center"/>
              </w:tcPr>
              <w:p w14:paraId="5419F06B" w14:textId="2985DE57" w:rsidR="00AB3ED5" w:rsidRPr="002462DE" w:rsidRDefault="00AB3ED5" w:rsidP="009F0B0C">
                <w:pPr>
                  <w:jc w:val="center"/>
                  <w:rPr>
                    <w:sz w:val="20"/>
                    <w:szCs w:val="20"/>
                  </w:rPr>
                </w:pPr>
                <w:r w:rsidRPr="002462DE">
                  <w:rPr>
                    <w:rFonts w:ascii="MS Gothic" w:eastAsia="MS Gothic" w:hAnsi="MS Gothic" w:hint="eastAsia"/>
                    <w:sz w:val="20"/>
                    <w:szCs w:val="20"/>
                  </w:rPr>
                  <w:t>☐</w:t>
                </w:r>
              </w:p>
            </w:tc>
          </w:sdtContent>
        </w:sdt>
        <w:sdt>
          <w:sdtPr>
            <w:rPr>
              <w:sz w:val="20"/>
              <w:szCs w:val="20"/>
            </w:rPr>
            <w:id w:val="-515386893"/>
            <w14:checkbox>
              <w14:checked w14:val="0"/>
              <w14:checkedState w14:val="2612" w14:font="MS Gothic"/>
              <w14:uncheckedState w14:val="2610" w14:font="MS Gothic"/>
            </w14:checkbox>
          </w:sdtPr>
          <w:sdtContent>
            <w:tc>
              <w:tcPr>
                <w:tcW w:w="1417" w:type="dxa"/>
                <w:vAlign w:val="center"/>
              </w:tcPr>
              <w:p w14:paraId="02291C3B" w14:textId="41628BF6" w:rsidR="00AB3ED5" w:rsidRPr="002462DE" w:rsidRDefault="00AB3ED5" w:rsidP="00A2374F">
                <w:pPr>
                  <w:spacing w:before="240" w:line="480" w:lineRule="auto"/>
                  <w:jc w:val="center"/>
                  <w:rPr>
                    <w:sz w:val="20"/>
                    <w:szCs w:val="20"/>
                  </w:rPr>
                </w:pPr>
                <w:r w:rsidRPr="002462DE">
                  <w:rPr>
                    <w:rFonts w:ascii="MS Gothic" w:eastAsia="MS Gothic" w:hAnsi="MS Gothic" w:hint="eastAsia"/>
                    <w:sz w:val="20"/>
                    <w:szCs w:val="20"/>
                  </w:rPr>
                  <w:t>☐</w:t>
                </w:r>
              </w:p>
            </w:tc>
          </w:sdtContent>
        </w:sdt>
        <w:sdt>
          <w:sdtPr>
            <w:rPr>
              <w:sz w:val="20"/>
              <w:szCs w:val="20"/>
            </w:rPr>
            <w:id w:val="-1922552169"/>
            <w14:checkbox>
              <w14:checked w14:val="0"/>
              <w14:checkedState w14:val="2612" w14:font="MS Gothic"/>
              <w14:uncheckedState w14:val="2610" w14:font="MS Gothic"/>
            </w14:checkbox>
          </w:sdtPr>
          <w:sdtContent>
            <w:tc>
              <w:tcPr>
                <w:tcW w:w="1417" w:type="dxa"/>
                <w:vAlign w:val="center"/>
              </w:tcPr>
              <w:p w14:paraId="7E2CB15C" w14:textId="59FA94C1" w:rsidR="00AB3ED5" w:rsidRPr="002462DE" w:rsidRDefault="00AB3ED5" w:rsidP="00A2374F">
                <w:pPr>
                  <w:spacing w:before="240" w:line="480" w:lineRule="auto"/>
                  <w:jc w:val="center"/>
                  <w:rPr>
                    <w:sz w:val="20"/>
                    <w:szCs w:val="20"/>
                  </w:rPr>
                </w:pPr>
                <w:r w:rsidRPr="002462DE">
                  <w:rPr>
                    <w:rFonts w:ascii="MS Gothic" w:eastAsia="MS Gothic" w:hAnsi="MS Gothic" w:hint="eastAsia"/>
                    <w:sz w:val="20"/>
                    <w:szCs w:val="20"/>
                  </w:rPr>
                  <w:t>☐</w:t>
                </w:r>
              </w:p>
            </w:tc>
          </w:sdtContent>
        </w:sdt>
      </w:tr>
      <w:tr w:rsidR="00A2374F" w:rsidRPr="002462DE" w14:paraId="05DAE1D8" w14:textId="18B8413A" w:rsidTr="00091049">
        <w:trPr>
          <w:trHeight w:val="139"/>
        </w:trPr>
        <w:tc>
          <w:tcPr>
            <w:tcW w:w="2660" w:type="dxa"/>
            <w:vAlign w:val="center"/>
          </w:tcPr>
          <w:p w14:paraId="0925E6E1" w14:textId="08086ADF" w:rsidR="00A2374F" w:rsidRPr="002462DE" w:rsidRDefault="00A2374F" w:rsidP="009F0B0C">
            <w:pPr>
              <w:jc w:val="center"/>
              <w:rPr>
                <w:sz w:val="20"/>
                <w:szCs w:val="20"/>
              </w:rPr>
            </w:pPr>
            <w:r w:rsidRPr="002462DE">
              <w:rPr>
                <w:noProof/>
                <w:sz w:val="20"/>
                <w:szCs w:val="20"/>
                <w:lang w:val="en-GB" w:eastAsia="en-GB"/>
              </w:rPr>
              <w:drawing>
                <wp:inline distT="0" distB="0" distL="0" distR="0" wp14:anchorId="45F8B3D2" wp14:editId="26C75766">
                  <wp:extent cx="754521" cy="360000"/>
                  <wp:effectExtent l="0" t="0" r="7620" b="254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mmlogo.gif"/>
                          <pic:cNvPicPr/>
                        </pic:nvPicPr>
                        <pic:blipFill rotWithShape="1">
                          <a:blip r:embed="rId1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9574" b="12766"/>
                          <a:stretch/>
                        </pic:blipFill>
                        <pic:spPr bwMode="auto">
                          <a:xfrm>
                            <a:off x="0" y="0"/>
                            <a:ext cx="754521" cy="360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sdt>
          <w:sdtPr>
            <w:rPr>
              <w:sz w:val="20"/>
              <w:szCs w:val="20"/>
            </w:rPr>
            <w:id w:val="-1228137239"/>
            <w14:checkbox>
              <w14:checked w14:val="0"/>
              <w14:checkedState w14:val="2612" w14:font="MS Gothic"/>
              <w14:uncheckedState w14:val="2610" w14:font="MS Gothic"/>
            </w14:checkbox>
          </w:sdtPr>
          <w:sdtContent>
            <w:tc>
              <w:tcPr>
                <w:tcW w:w="1276" w:type="dxa"/>
                <w:vAlign w:val="center"/>
              </w:tcPr>
              <w:p w14:paraId="0E16ED74" w14:textId="77777777" w:rsidR="00A2374F" w:rsidRPr="002462DE" w:rsidRDefault="00A2374F" w:rsidP="009F0B0C">
                <w:pPr>
                  <w:jc w:val="center"/>
                  <w:rPr>
                    <w:sz w:val="20"/>
                    <w:szCs w:val="20"/>
                  </w:rPr>
                </w:pPr>
                <w:r w:rsidRPr="002462DE">
                  <w:rPr>
                    <w:rFonts w:ascii="MS Gothic" w:eastAsia="MS Gothic" w:hAnsi="MS Gothic" w:hint="eastAsia"/>
                    <w:sz w:val="20"/>
                    <w:szCs w:val="20"/>
                  </w:rPr>
                  <w:t>☐</w:t>
                </w:r>
              </w:p>
            </w:tc>
          </w:sdtContent>
        </w:sdt>
        <w:sdt>
          <w:sdtPr>
            <w:rPr>
              <w:sz w:val="20"/>
              <w:szCs w:val="20"/>
            </w:rPr>
            <w:id w:val="1297951872"/>
            <w14:checkbox>
              <w14:checked w14:val="0"/>
              <w14:checkedState w14:val="2612" w14:font="MS Gothic"/>
              <w14:uncheckedState w14:val="2610" w14:font="MS Gothic"/>
            </w14:checkbox>
          </w:sdtPr>
          <w:sdtContent>
            <w:tc>
              <w:tcPr>
                <w:tcW w:w="1275" w:type="dxa"/>
                <w:vAlign w:val="center"/>
              </w:tcPr>
              <w:p w14:paraId="20A038F5" w14:textId="30C8BC75" w:rsidR="00A2374F" w:rsidRPr="002462DE" w:rsidRDefault="00A2374F" w:rsidP="009F0B0C">
                <w:pPr>
                  <w:jc w:val="center"/>
                  <w:rPr>
                    <w:sz w:val="20"/>
                    <w:szCs w:val="20"/>
                  </w:rPr>
                </w:pPr>
                <w:r w:rsidRPr="002462DE">
                  <w:rPr>
                    <w:rFonts w:ascii="MS Gothic" w:eastAsia="MS Gothic" w:hAnsi="MS Gothic" w:hint="eastAsia"/>
                    <w:sz w:val="20"/>
                    <w:szCs w:val="20"/>
                  </w:rPr>
                  <w:t>☐</w:t>
                </w:r>
              </w:p>
            </w:tc>
          </w:sdtContent>
        </w:sdt>
        <w:sdt>
          <w:sdtPr>
            <w:rPr>
              <w:sz w:val="20"/>
              <w:szCs w:val="20"/>
            </w:rPr>
            <w:id w:val="176541176"/>
            <w14:checkbox>
              <w14:checked w14:val="0"/>
              <w14:checkedState w14:val="2612" w14:font="MS Gothic"/>
              <w14:uncheckedState w14:val="2610" w14:font="MS Gothic"/>
            </w14:checkbox>
          </w:sdtPr>
          <w:sdtContent>
            <w:tc>
              <w:tcPr>
                <w:tcW w:w="1418" w:type="dxa"/>
                <w:vAlign w:val="center"/>
              </w:tcPr>
              <w:p w14:paraId="3DB5E339" w14:textId="77777777" w:rsidR="00A2374F" w:rsidRPr="002462DE" w:rsidRDefault="00A2374F" w:rsidP="009F0B0C">
                <w:pPr>
                  <w:jc w:val="center"/>
                  <w:rPr>
                    <w:sz w:val="20"/>
                    <w:szCs w:val="20"/>
                  </w:rPr>
                </w:pPr>
                <w:r w:rsidRPr="002462DE">
                  <w:rPr>
                    <w:rFonts w:ascii="MS Gothic" w:eastAsia="MS Gothic" w:hAnsi="MS Gothic" w:hint="eastAsia"/>
                    <w:sz w:val="20"/>
                    <w:szCs w:val="20"/>
                  </w:rPr>
                  <w:t>☐</w:t>
                </w:r>
              </w:p>
            </w:tc>
          </w:sdtContent>
        </w:sdt>
        <w:sdt>
          <w:sdtPr>
            <w:rPr>
              <w:sz w:val="20"/>
              <w:szCs w:val="20"/>
            </w:rPr>
            <w:id w:val="-1297372295"/>
            <w14:checkbox>
              <w14:checked w14:val="0"/>
              <w14:checkedState w14:val="2612" w14:font="MS Gothic"/>
              <w14:uncheckedState w14:val="2610" w14:font="MS Gothic"/>
            </w14:checkbox>
          </w:sdtPr>
          <w:sdtContent>
            <w:tc>
              <w:tcPr>
                <w:tcW w:w="1417" w:type="dxa"/>
                <w:vAlign w:val="center"/>
              </w:tcPr>
              <w:p w14:paraId="6CE05F65" w14:textId="4E7EE647" w:rsidR="00A2374F" w:rsidRPr="002462DE" w:rsidRDefault="00A2374F" w:rsidP="00A2374F">
                <w:pPr>
                  <w:spacing w:before="240" w:line="480" w:lineRule="auto"/>
                  <w:jc w:val="center"/>
                  <w:rPr>
                    <w:sz w:val="20"/>
                    <w:szCs w:val="20"/>
                  </w:rPr>
                </w:pPr>
                <w:r w:rsidRPr="002462DE">
                  <w:rPr>
                    <w:rFonts w:ascii="MS Gothic" w:eastAsia="MS Gothic" w:hAnsi="MS Gothic" w:hint="eastAsia"/>
                    <w:sz w:val="20"/>
                    <w:szCs w:val="20"/>
                  </w:rPr>
                  <w:t>☐</w:t>
                </w:r>
              </w:p>
            </w:tc>
          </w:sdtContent>
        </w:sdt>
        <w:sdt>
          <w:sdtPr>
            <w:rPr>
              <w:sz w:val="20"/>
              <w:szCs w:val="20"/>
            </w:rPr>
            <w:id w:val="1627967784"/>
            <w14:checkbox>
              <w14:checked w14:val="0"/>
              <w14:checkedState w14:val="2612" w14:font="MS Gothic"/>
              <w14:uncheckedState w14:val="2610" w14:font="MS Gothic"/>
            </w14:checkbox>
          </w:sdtPr>
          <w:sdtContent>
            <w:tc>
              <w:tcPr>
                <w:tcW w:w="1417" w:type="dxa"/>
                <w:vAlign w:val="center"/>
              </w:tcPr>
              <w:p w14:paraId="030110FA" w14:textId="145A7252" w:rsidR="00A2374F" w:rsidRPr="002462DE" w:rsidRDefault="00A2374F" w:rsidP="00A2374F">
                <w:pPr>
                  <w:spacing w:before="240" w:line="480" w:lineRule="auto"/>
                  <w:jc w:val="center"/>
                  <w:rPr>
                    <w:sz w:val="20"/>
                    <w:szCs w:val="20"/>
                  </w:rPr>
                </w:pPr>
                <w:r w:rsidRPr="002462DE">
                  <w:rPr>
                    <w:rFonts w:ascii="MS Gothic" w:eastAsia="MS Gothic" w:hAnsi="MS Gothic" w:hint="eastAsia"/>
                    <w:sz w:val="20"/>
                    <w:szCs w:val="20"/>
                  </w:rPr>
                  <w:t>☐</w:t>
                </w:r>
              </w:p>
            </w:tc>
          </w:sdtContent>
        </w:sdt>
      </w:tr>
      <w:tr w:rsidR="00A2374F" w:rsidRPr="002462DE" w14:paraId="08E9F9C2" w14:textId="11C582BD" w:rsidTr="00091049">
        <w:trPr>
          <w:trHeight w:val="187"/>
        </w:trPr>
        <w:tc>
          <w:tcPr>
            <w:tcW w:w="2660" w:type="dxa"/>
            <w:shd w:val="clear" w:color="auto" w:fill="D2EBEB"/>
            <w:vAlign w:val="center"/>
          </w:tcPr>
          <w:p w14:paraId="3916D0AB" w14:textId="0080771C" w:rsidR="00A2374F" w:rsidRPr="002462DE" w:rsidRDefault="00A2374F" w:rsidP="009F0B0C">
            <w:pPr>
              <w:jc w:val="center"/>
              <w:rPr>
                <w:sz w:val="20"/>
                <w:szCs w:val="20"/>
              </w:rPr>
            </w:pPr>
            <w:r w:rsidRPr="002462DE">
              <w:rPr>
                <w:noProof/>
                <w:sz w:val="20"/>
                <w:szCs w:val="20"/>
                <w:lang w:val="en-GB" w:eastAsia="en-GB"/>
              </w:rPr>
              <w:drawing>
                <wp:inline distT="0" distB="0" distL="0" distR="0" wp14:anchorId="5B661256" wp14:editId="4870AE29">
                  <wp:extent cx="1533525" cy="438150"/>
                  <wp:effectExtent l="0" t="0" r="9525" b="0"/>
                  <wp:docPr id="207" name="Kép 2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3525" cy="438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sdt>
          <w:sdtPr>
            <w:rPr>
              <w:sz w:val="20"/>
              <w:szCs w:val="20"/>
            </w:rPr>
            <w:id w:val="1992671915"/>
            <w14:checkbox>
              <w14:checked w14:val="0"/>
              <w14:checkedState w14:val="2612" w14:font="MS Gothic"/>
              <w14:uncheckedState w14:val="2610" w14:font="MS Gothic"/>
            </w14:checkbox>
          </w:sdtPr>
          <w:sdtContent>
            <w:tc>
              <w:tcPr>
                <w:tcW w:w="1276" w:type="dxa"/>
                <w:shd w:val="clear" w:color="auto" w:fill="D2EBEB"/>
                <w:vAlign w:val="center"/>
              </w:tcPr>
              <w:p w14:paraId="3B50089D" w14:textId="4A7C9D72" w:rsidR="00A2374F" w:rsidRPr="002462DE" w:rsidRDefault="00AB3ED5" w:rsidP="009F0B0C">
                <w:pPr>
                  <w:jc w:val="center"/>
                  <w:rPr>
                    <w:sz w:val="20"/>
                    <w:szCs w:val="20"/>
                  </w:rPr>
                </w:pPr>
                <w:r w:rsidRPr="002462DE">
                  <w:rPr>
                    <w:rFonts w:ascii="MS Gothic" w:eastAsia="MS Gothic" w:hAnsi="MS Gothic" w:hint="eastAsia"/>
                    <w:sz w:val="20"/>
                    <w:szCs w:val="20"/>
                  </w:rPr>
                  <w:t>☐</w:t>
                </w:r>
              </w:p>
            </w:tc>
          </w:sdtContent>
        </w:sdt>
        <w:sdt>
          <w:sdtPr>
            <w:rPr>
              <w:sz w:val="20"/>
              <w:szCs w:val="20"/>
            </w:rPr>
            <w:id w:val="-2134009641"/>
            <w14:checkbox>
              <w14:checked w14:val="0"/>
              <w14:checkedState w14:val="2612" w14:font="MS Gothic"/>
              <w14:uncheckedState w14:val="2610" w14:font="MS Gothic"/>
            </w14:checkbox>
          </w:sdtPr>
          <w:sdtContent>
            <w:tc>
              <w:tcPr>
                <w:tcW w:w="1275" w:type="dxa"/>
                <w:shd w:val="clear" w:color="auto" w:fill="D2EBEB"/>
                <w:vAlign w:val="center"/>
              </w:tcPr>
              <w:p w14:paraId="0867365F" w14:textId="0B1276B7" w:rsidR="00A2374F" w:rsidRPr="002462DE" w:rsidRDefault="00A2374F" w:rsidP="009F0B0C">
                <w:pPr>
                  <w:jc w:val="center"/>
                  <w:rPr>
                    <w:sz w:val="20"/>
                    <w:szCs w:val="20"/>
                  </w:rPr>
                </w:pPr>
                <w:r w:rsidRPr="002462DE">
                  <w:rPr>
                    <w:rFonts w:ascii="MS Gothic" w:eastAsia="MS Gothic" w:hAnsi="MS Gothic" w:hint="eastAsia"/>
                    <w:sz w:val="20"/>
                    <w:szCs w:val="20"/>
                  </w:rPr>
                  <w:t>☐</w:t>
                </w:r>
              </w:p>
            </w:tc>
          </w:sdtContent>
        </w:sdt>
        <w:sdt>
          <w:sdtPr>
            <w:rPr>
              <w:sz w:val="20"/>
              <w:szCs w:val="20"/>
            </w:rPr>
            <w:id w:val="-1147042112"/>
            <w14:checkbox>
              <w14:checked w14:val="0"/>
              <w14:checkedState w14:val="2612" w14:font="MS Gothic"/>
              <w14:uncheckedState w14:val="2610" w14:font="MS Gothic"/>
            </w14:checkbox>
          </w:sdtPr>
          <w:sdtContent>
            <w:tc>
              <w:tcPr>
                <w:tcW w:w="1418" w:type="dxa"/>
                <w:shd w:val="clear" w:color="auto" w:fill="D2EBEB"/>
                <w:vAlign w:val="center"/>
              </w:tcPr>
              <w:p w14:paraId="7A9D8AFD" w14:textId="77777777" w:rsidR="00A2374F" w:rsidRPr="002462DE" w:rsidRDefault="00A2374F" w:rsidP="009F0B0C">
                <w:pPr>
                  <w:jc w:val="center"/>
                  <w:rPr>
                    <w:sz w:val="20"/>
                    <w:szCs w:val="20"/>
                  </w:rPr>
                </w:pPr>
                <w:r w:rsidRPr="002462DE">
                  <w:rPr>
                    <w:rFonts w:ascii="MS Gothic" w:eastAsia="MS Gothic" w:hAnsi="MS Gothic" w:hint="eastAsia"/>
                    <w:sz w:val="20"/>
                    <w:szCs w:val="20"/>
                  </w:rPr>
                  <w:t>☐</w:t>
                </w:r>
              </w:p>
            </w:tc>
          </w:sdtContent>
        </w:sdt>
        <w:sdt>
          <w:sdtPr>
            <w:rPr>
              <w:sz w:val="20"/>
              <w:szCs w:val="20"/>
            </w:rPr>
            <w:id w:val="-357975848"/>
            <w14:checkbox>
              <w14:checked w14:val="0"/>
              <w14:checkedState w14:val="2612" w14:font="MS Gothic"/>
              <w14:uncheckedState w14:val="2610" w14:font="MS Gothic"/>
            </w14:checkbox>
          </w:sdtPr>
          <w:sdtContent>
            <w:tc>
              <w:tcPr>
                <w:tcW w:w="1417" w:type="dxa"/>
                <w:shd w:val="clear" w:color="auto" w:fill="D2EBEB"/>
                <w:vAlign w:val="center"/>
              </w:tcPr>
              <w:p w14:paraId="231D66D2" w14:textId="49F7D02A" w:rsidR="00A2374F" w:rsidRPr="002462DE" w:rsidRDefault="00A2374F" w:rsidP="00394C60">
                <w:pPr>
                  <w:jc w:val="center"/>
                  <w:rPr>
                    <w:sz w:val="20"/>
                    <w:szCs w:val="20"/>
                  </w:rPr>
                </w:pPr>
                <w:r w:rsidRPr="002462DE">
                  <w:rPr>
                    <w:rFonts w:ascii="MS Gothic" w:eastAsia="MS Gothic" w:hAnsi="MS Gothic" w:hint="eastAsia"/>
                    <w:sz w:val="20"/>
                    <w:szCs w:val="20"/>
                  </w:rPr>
                  <w:t>☐</w:t>
                </w:r>
              </w:p>
            </w:tc>
          </w:sdtContent>
        </w:sdt>
        <w:sdt>
          <w:sdtPr>
            <w:rPr>
              <w:sz w:val="20"/>
              <w:szCs w:val="20"/>
            </w:rPr>
            <w:id w:val="50353566"/>
            <w14:checkbox>
              <w14:checked w14:val="0"/>
              <w14:checkedState w14:val="2612" w14:font="MS Gothic"/>
              <w14:uncheckedState w14:val="2610" w14:font="MS Gothic"/>
            </w14:checkbox>
          </w:sdtPr>
          <w:sdtContent>
            <w:tc>
              <w:tcPr>
                <w:tcW w:w="1417" w:type="dxa"/>
                <w:shd w:val="clear" w:color="auto" w:fill="D2EBEB"/>
                <w:vAlign w:val="center"/>
              </w:tcPr>
              <w:p w14:paraId="0397A2C3" w14:textId="76B89AF4" w:rsidR="00A2374F" w:rsidRPr="002462DE" w:rsidRDefault="00A2374F" w:rsidP="00394C60">
                <w:pPr>
                  <w:jc w:val="center"/>
                  <w:rPr>
                    <w:sz w:val="20"/>
                    <w:szCs w:val="20"/>
                  </w:rPr>
                </w:pPr>
                <w:r w:rsidRPr="002462DE">
                  <w:rPr>
                    <w:rFonts w:ascii="MS Gothic" w:eastAsia="MS Gothic" w:hAnsi="MS Gothic" w:hint="eastAsia"/>
                    <w:sz w:val="20"/>
                    <w:szCs w:val="20"/>
                  </w:rPr>
                  <w:t>☐</w:t>
                </w:r>
              </w:p>
            </w:tc>
          </w:sdtContent>
        </w:sdt>
      </w:tr>
      <w:tr w:rsidR="00AB3ED5" w:rsidRPr="002462DE" w14:paraId="74D1A46F" w14:textId="77777777" w:rsidTr="007E69F4">
        <w:trPr>
          <w:trHeight w:val="906"/>
        </w:trPr>
        <w:tc>
          <w:tcPr>
            <w:tcW w:w="2660" w:type="dxa"/>
            <w:vAlign w:val="center"/>
          </w:tcPr>
          <w:p w14:paraId="6F4F4623" w14:textId="1BDB8F02" w:rsidR="00AB3ED5" w:rsidRPr="002462DE" w:rsidRDefault="00AB3ED5" w:rsidP="009F0B0C">
            <w:pPr>
              <w:jc w:val="center"/>
              <w:rPr>
                <w:noProof/>
                <w:sz w:val="20"/>
                <w:szCs w:val="20"/>
                <w:lang w:eastAsia="hu-HU"/>
              </w:rPr>
            </w:pPr>
            <w:r w:rsidRPr="002462DE">
              <w:rPr>
                <w:noProof/>
                <w:sz w:val="20"/>
                <w:szCs w:val="20"/>
                <w:lang w:val="en-GB" w:eastAsia="en-GB"/>
              </w:rPr>
              <w:drawing>
                <wp:inline distT="0" distB="0" distL="0" distR="0" wp14:anchorId="510A0DE0" wp14:editId="25D62706">
                  <wp:extent cx="789039" cy="459838"/>
                  <wp:effectExtent l="0" t="0" r="0" b="0"/>
                  <wp:docPr id="608" name="Kép 6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90008" cy="4604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sdt>
          <w:sdtPr>
            <w:rPr>
              <w:sz w:val="20"/>
              <w:szCs w:val="20"/>
            </w:rPr>
            <w:id w:val="-571890510"/>
            <w14:checkbox>
              <w14:checked w14:val="0"/>
              <w14:checkedState w14:val="2612" w14:font="MS Gothic"/>
              <w14:uncheckedState w14:val="2610" w14:font="MS Gothic"/>
            </w14:checkbox>
          </w:sdtPr>
          <w:sdtContent>
            <w:tc>
              <w:tcPr>
                <w:tcW w:w="1276" w:type="dxa"/>
                <w:vAlign w:val="center"/>
              </w:tcPr>
              <w:p w14:paraId="4F42AE1E" w14:textId="44B1A257" w:rsidR="00AB3ED5" w:rsidRPr="002462DE" w:rsidRDefault="00AB3ED5" w:rsidP="009F0B0C">
                <w:pPr>
                  <w:jc w:val="center"/>
                  <w:rPr>
                    <w:sz w:val="20"/>
                    <w:szCs w:val="20"/>
                  </w:rPr>
                </w:pPr>
                <w:r w:rsidRPr="002462DE">
                  <w:rPr>
                    <w:rFonts w:ascii="MS Gothic" w:eastAsia="MS Gothic" w:hAnsi="MS Gothic" w:hint="eastAsia"/>
                    <w:sz w:val="20"/>
                    <w:szCs w:val="20"/>
                  </w:rPr>
                  <w:t>☐</w:t>
                </w:r>
              </w:p>
            </w:tc>
          </w:sdtContent>
        </w:sdt>
        <w:sdt>
          <w:sdtPr>
            <w:rPr>
              <w:sz w:val="20"/>
              <w:szCs w:val="20"/>
            </w:rPr>
            <w:id w:val="1229807084"/>
            <w14:checkbox>
              <w14:checked w14:val="0"/>
              <w14:checkedState w14:val="2612" w14:font="MS Gothic"/>
              <w14:uncheckedState w14:val="2610" w14:font="MS Gothic"/>
            </w14:checkbox>
          </w:sdtPr>
          <w:sdtContent>
            <w:tc>
              <w:tcPr>
                <w:tcW w:w="1275" w:type="dxa"/>
                <w:vAlign w:val="center"/>
              </w:tcPr>
              <w:p w14:paraId="4C1E830C" w14:textId="206264C0" w:rsidR="00AB3ED5" w:rsidRPr="002462DE" w:rsidRDefault="00AB3ED5" w:rsidP="009F0B0C">
                <w:pPr>
                  <w:jc w:val="center"/>
                  <w:rPr>
                    <w:sz w:val="20"/>
                    <w:szCs w:val="20"/>
                  </w:rPr>
                </w:pPr>
                <w:r w:rsidRPr="002462DE">
                  <w:rPr>
                    <w:rFonts w:ascii="MS Gothic" w:eastAsia="MS Gothic" w:hAnsi="MS Gothic" w:hint="eastAsia"/>
                    <w:sz w:val="20"/>
                    <w:szCs w:val="20"/>
                  </w:rPr>
                  <w:t>☐</w:t>
                </w:r>
              </w:p>
            </w:tc>
          </w:sdtContent>
        </w:sdt>
        <w:sdt>
          <w:sdtPr>
            <w:rPr>
              <w:sz w:val="20"/>
              <w:szCs w:val="20"/>
            </w:rPr>
            <w:id w:val="1865327589"/>
            <w14:checkbox>
              <w14:checked w14:val="0"/>
              <w14:checkedState w14:val="2612" w14:font="MS Gothic"/>
              <w14:uncheckedState w14:val="2610" w14:font="MS Gothic"/>
            </w14:checkbox>
          </w:sdtPr>
          <w:sdtContent>
            <w:tc>
              <w:tcPr>
                <w:tcW w:w="1418" w:type="dxa"/>
                <w:vAlign w:val="center"/>
              </w:tcPr>
              <w:p w14:paraId="49964E82" w14:textId="52ABE824" w:rsidR="00AB3ED5" w:rsidRPr="002462DE" w:rsidRDefault="00AB3ED5" w:rsidP="009F0B0C">
                <w:pPr>
                  <w:jc w:val="center"/>
                  <w:rPr>
                    <w:sz w:val="20"/>
                    <w:szCs w:val="20"/>
                  </w:rPr>
                </w:pPr>
                <w:r w:rsidRPr="002462DE">
                  <w:rPr>
                    <w:rFonts w:ascii="MS Gothic" w:eastAsia="MS Gothic" w:hAnsi="MS Gothic" w:hint="eastAsia"/>
                    <w:sz w:val="20"/>
                    <w:szCs w:val="20"/>
                  </w:rPr>
                  <w:t>☐</w:t>
                </w:r>
              </w:p>
            </w:tc>
          </w:sdtContent>
        </w:sdt>
        <w:sdt>
          <w:sdtPr>
            <w:rPr>
              <w:sz w:val="20"/>
              <w:szCs w:val="20"/>
            </w:rPr>
            <w:id w:val="75794329"/>
            <w14:checkbox>
              <w14:checked w14:val="0"/>
              <w14:checkedState w14:val="2612" w14:font="MS Gothic"/>
              <w14:uncheckedState w14:val="2610" w14:font="MS Gothic"/>
            </w14:checkbox>
          </w:sdtPr>
          <w:sdtContent>
            <w:tc>
              <w:tcPr>
                <w:tcW w:w="1417" w:type="dxa"/>
                <w:vAlign w:val="bottom"/>
              </w:tcPr>
              <w:p w14:paraId="264EA154" w14:textId="00BE2394" w:rsidR="00AB3ED5" w:rsidRPr="002462DE" w:rsidRDefault="00AB3ED5" w:rsidP="007E69F4">
                <w:pPr>
                  <w:spacing w:line="480" w:lineRule="auto"/>
                  <w:jc w:val="center"/>
                  <w:rPr>
                    <w:sz w:val="20"/>
                    <w:szCs w:val="20"/>
                  </w:rPr>
                </w:pPr>
                <w:r w:rsidRPr="002462DE">
                  <w:rPr>
                    <w:rFonts w:ascii="MS Gothic" w:eastAsia="MS Gothic" w:hAnsi="MS Gothic" w:hint="eastAsia"/>
                    <w:sz w:val="20"/>
                    <w:szCs w:val="20"/>
                  </w:rPr>
                  <w:t>☐</w:t>
                </w:r>
              </w:p>
            </w:tc>
          </w:sdtContent>
        </w:sdt>
        <w:sdt>
          <w:sdtPr>
            <w:rPr>
              <w:sz w:val="20"/>
              <w:szCs w:val="20"/>
            </w:rPr>
            <w:id w:val="1860619855"/>
            <w14:checkbox>
              <w14:checked w14:val="0"/>
              <w14:checkedState w14:val="2612" w14:font="MS Gothic"/>
              <w14:uncheckedState w14:val="2610" w14:font="MS Gothic"/>
            </w14:checkbox>
          </w:sdtPr>
          <w:sdtContent>
            <w:tc>
              <w:tcPr>
                <w:tcW w:w="1417" w:type="dxa"/>
                <w:vAlign w:val="bottom"/>
              </w:tcPr>
              <w:p w14:paraId="318FCDA9" w14:textId="33D5B064" w:rsidR="00AB3ED5" w:rsidRPr="002462DE" w:rsidRDefault="00AB3ED5" w:rsidP="007E69F4">
                <w:pPr>
                  <w:spacing w:line="480" w:lineRule="auto"/>
                  <w:jc w:val="center"/>
                  <w:rPr>
                    <w:sz w:val="20"/>
                    <w:szCs w:val="20"/>
                  </w:rPr>
                </w:pPr>
                <w:r w:rsidRPr="002462DE">
                  <w:rPr>
                    <w:rFonts w:ascii="MS Gothic" w:eastAsia="MS Gothic" w:hAnsi="MS Gothic" w:hint="eastAsia"/>
                    <w:sz w:val="20"/>
                    <w:szCs w:val="20"/>
                  </w:rPr>
                  <w:t>☐</w:t>
                </w:r>
              </w:p>
            </w:tc>
          </w:sdtContent>
        </w:sdt>
      </w:tr>
      <w:tr w:rsidR="00AB3ED5" w:rsidRPr="002462DE" w14:paraId="75DB227E" w14:textId="77777777" w:rsidTr="007E69F4">
        <w:trPr>
          <w:trHeight w:val="906"/>
        </w:trPr>
        <w:tc>
          <w:tcPr>
            <w:tcW w:w="2660" w:type="dxa"/>
            <w:vAlign w:val="center"/>
          </w:tcPr>
          <w:p w14:paraId="60912667" w14:textId="30A81870" w:rsidR="00AB3ED5" w:rsidRPr="002462DE" w:rsidRDefault="00AB3ED5" w:rsidP="009F0B0C">
            <w:pPr>
              <w:jc w:val="center"/>
              <w:rPr>
                <w:noProof/>
                <w:sz w:val="20"/>
                <w:szCs w:val="20"/>
                <w:lang w:eastAsia="hu-HU"/>
              </w:rPr>
            </w:pPr>
            <w:r w:rsidRPr="002462DE">
              <w:rPr>
                <w:noProof/>
                <w:sz w:val="20"/>
                <w:szCs w:val="20"/>
                <w:lang w:val="en-GB" w:eastAsia="en-GB"/>
              </w:rPr>
              <w:drawing>
                <wp:inline distT="0" distB="0" distL="0" distR="0" wp14:anchorId="3BBE526F" wp14:editId="23A3D9A3">
                  <wp:extent cx="1106129" cy="509969"/>
                  <wp:effectExtent l="0" t="0" r="0" b="4445"/>
                  <wp:docPr id="609" name="Kép 6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05665" cy="5097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sdt>
          <w:sdtPr>
            <w:rPr>
              <w:sz w:val="20"/>
              <w:szCs w:val="20"/>
            </w:rPr>
            <w:id w:val="-1263375157"/>
            <w14:checkbox>
              <w14:checked w14:val="0"/>
              <w14:checkedState w14:val="2612" w14:font="MS Gothic"/>
              <w14:uncheckedState w14:val="2610" w14:font="MS Gothic"/>
            </w14:checkbox>
          </w:sdtPr>
          <w:sdtContent>
            <w:tc>
              <w:tcPr>
                <w:tcW w:w="1276" w:type="dxa"/>
                <w:vAlign w:val="center"/>
              </w:tcPr>
              <w:p w14:paraId="3B7B2BB7" w14:textId="046E7CF2" w:rsidR="00AB3ED5" w:rsidRPr="002462DE" w:rsidRDefault="00AB3ED5" w:rsidP="009F0B0C">
                <w:pPr>
                  <w:jc w:val="center"/>
                  <w:rPr>
                    <w:sz w:val="20"/>
                    <w:szCs w:val="20"/>
                  </w:rPr>
                </w:pPr>
                <w:r w:rsidRPr="002462DE">
                  <w:rPr>
                    <w:rFonts w:ascii="MS Gothic" w:eastAsia="MS Gothic" w:hAnsi="MS Gothic" w:hint="eastAsia"/>
                    <w:sz w:val="20"/>
                    <w:szCs w:val="20"/>
                  </w:rPr>
                  <w:t>☐</w:t>
                </w:r>
              </w:p>
            </w:tc>
          </w:sdtContent>
        </w:sdt>
        <w:sdt>
          <w:sdtPr>
            <w:rPr>
              <w:sz w:val="20"/>
              <w:szCs w:val="20"/>
            </w:rPr>
            <w:id w:val="997696712"/>
            <w14:checkbox>
              <w14:checked w14:val="0"/>
              <w14:checkedState w14:val="2612" w14:font="MS Gothic"/>
              <w14:uncheckedState w14:val="2610" w14:font="MS Gothic"/>
            </w14:checkbox>
          </w:sdtPr>
          <w:sdtContent>
            <w:tc>
              <w:tcPr>
                <w:tcW w:w="1275" w:type="dxa"/>
                <w:vAlign w:val="center"/>
              </w:tcPr>
              <w:p w14:paraId="7F48CD57" w14:textId="7C3EB568" w:rsidR="00AB3ED5" w:rsidRPr="002462DE" w:rsidRDefault="00AB3ED5" w:rsidP="009F0B0C">
                <w:pPr>
                  <w:jc w:val="center"/>
                  <w:rPr>
                    <w:sz w:val="20"/>
                    <w:szCs w:val="20"/>
                  </w:rPr>
                </w:pPr>
                <w:r w:rsidRPr="002462DE">
                  <w:rPr>
                    <w:rFonts w:ascii="MS Gothic" w:eastAsia="MS Gothic" w:hAnsi="MS Gothic" w:hint="eastAsia"/>
                    <w:sz w:val="20"/>
                    <w:szCs w:val="20"/>
                  </w:rPr>
                  <w:t>☐</w:t>
                </w:r>
              </w:p>
            </w:tc>
          </w:sdtContent>
        </w:sdt>
        <w:sdt>
          <w:sdtPr>
            <w:rPr>
              <w:sz w:val="20"/>
              <w:szCs w:val="20"/>
            </w:rPr>
            <w:id w:val="428092806"/>
            <w14:checkbox>
              <w14:checked w14:val="0"/>
              <w14:checkedState w14:val="2612" w14:font="MS Gothic"/>
              <w14:uncheckedState w14:val="2610" w14:font="MS Gothic"/>
            </w14:checkbox>
          </w:sdtPr>
          <w:sdtContent>
            <w:tc>
              <w:tcPr>
                <w:tcW w:w="1418" w:type="dxa"/>
                <w:vAlign w:val="center"/>
              </w:tcPr>
              <w:p w14:paraId="26FA75D9" w14:textId="679D36A2" w:rsidR="00AB3ED5" w:rsidRPr="002462DE" w:rsidRDefault="00AB3ED5" w:rsidP="009F0B0C">
                <w:pPr>
                  <w:jc w:val="center"/>
                  <w:rPr>
                    <w:sz w:val="20"/>
                    <w:szCs w:val="20"/>
                  </w:rPr>
                </w:pPr>
                <w:r w:rsidRPr="002462DE">
                  <w:rPr>
                    <w:rFonts w:ascii="MS Gothic" w:eastAsia="MS Gothic" w:hAnsi="MS Gothic" w:hint="eastAsia"/>
                    <w:sz w:val="20"/>
                    <w:szCs w:val="20"/>
                  </w:rPr>
                  <w:t>☐</w:t>
                </w:r>
              </w:p>
            </w:tc>
          </w:sdtContent>
        </w:sdt>
        <w:sdt>
          <w:sdtPr>
            <w:rPr>
              <w:sz w:val="20"/>
              <w:szCs w:val="20"/>
            </w:rPr>
            <w:id w:val="713779247"/>
            <w14:checkbox>
              <w14:checked w14:val="0"/>
              <w14:checkedState w14:val="2612" w14:font="MS Gothic"/>
              <w14:uncheckedState w14:val="2610" w14:font="MS Gothic"/>
            </w14:checkbox>
          </w:sdtPr>
          <w:sdtContent>
            <w:tc>
              <w:tcPr>
                <w:tcW w:w="1417" w:type="dxa"/>
                <w:vAlign w:val="bottom"/>
              </w:tcPr>
              <w:p w14:paraId="7187C764" w14:textId="1E4117FD" w:rsidR="00AB3ED5" w:rsidRPr="002462DE" w:rsidRDefault="00AB3ED5" w:rsidP="007E69F4">
                <w:pPr>
                  <w:spacing w:line="480" w:lineRule="auto"/>
                  <w:jc w:val="center"/>
                  <w:rPr>
                    <w:sz w:val="20"/>
                    <w:szCs w:val="20"/>
                  </w:rPr>
                </w:pPr>
                <w:r w:rsidRPr="002462DE">
                  <w:rPr>
                    <w:rFonts w:ascii="MS Gothic" w:eastAsia="MS Gothic" w:hAnsi="MS Gothic" w:hint="eastAsia"/>
                    <w:sz w:val="20"/>
                    <w:szCs w:val="20"/>
                  </w:rPr>
                  <w:t>☐</w:t>
                </w:r>
              </w:p>
            </w:tc>
          </w:sdtContent>
        </w:sdt>
        <w:sdt>
          <w:sdtPr>
            <w:rPr>
              <w:sz w:val="20"/>
              <w:szCs w:val="20"/>
            </w:rPr>
            <w:id w:val="-2071726641"/>
            <w14:checkbox>
              <w14:checked w14:val="0"/>
              <w14:checkedState w14:val="2612" w14:font="MS Gothic"/>
              <w14:uncheckedState w14:val="2610" w14:font="MS Gothic"/>
            </w14:checkbox>
          </w:sdtPr>
          <w:sdtContent>
            <w:tc>
              <w:tcPr>
                <w:tcW w:w="1417" w:type="dxa"/>
                <w:vAlign w:val="bottom"/>
              </w:tcPr>
              <w:p w14:paraId="00F94510" w14:textId="30DBEE32" w:rsidR="00AB3ED5" w:rsidRPr="002462DE" w:rsidRDefault="00AB3ED5" w:rsidP="007E69F4">
                <w:pPr>
                  <w:spacing w:line="480" w:lineRule="auto"/>
                  <w:jc w:val="center"/>
                  <w:rPr>
                    <w:sz w:val="20"/>
                    <w:szCs w:val="20"/>
                  </w:rPr>
                </w:pPr>
                <w:r w:rsidRPr="002462DE">
                  <w:rPr>
                    <w:rFonts w:ascii="MS Gothic" w:eastAsia="MS Gothic" w:hAnsi="MS Gothic" w:hint="eastAsia"/>
                    <w:sz w:val="20"/>
                    <w:szCs w:val="20"/>
                  </w:rPr>
                  <w:t>☐</w:t>
                </w:r>
              </w:p>
            </w:tc>
          </w:sdtContent>
        </w:sdt>
      </w:tr>
      <w:tr w:rsidR="00E81301" w:rsidRPr="002462DE" w14:paraId="5309A120" w14:textId="77777777" w:rsidTr="007E69F4">
        <w:trPr>
          <w:trHeight w:val="906"/>
        </w:trPr>
        <w:tc>
          <w:tcPr>
            <w:tcW w:w="2660" w:type="dxa"/>
            <w:vAlign w:val="center"/>
          </w:tcPr>
          <w:p w14:paraId="349400B3" w14:textId="39AF74A6" w:rsidR="00E81301" w:rsidRPr="002462DE" w:rsidRDefault="00E81301" w:rsidP="009F0B0C">
            <w:pPr>
              <w:jc w:val="center"/>
              <w:rPr>
                <w:noProof/>
                <w:sz w:val="20"/>
                <w:szCs w:val="20"/>
                <w:lang w:eastAsia="hu-HU"/>
              </w:rPr>
            </w:pPr>
            <w:r w:rsidRPr="002462DE">
              <w:rPr>
                <w:noProof/>
                <w:sz w:val="20"/>
                <w:szCs w:val="20"/>
                <w:lang w:val="en-GB" w:eastAsia="en-GB"/>
              </w:rPr>
              <w:drawing>
                <wp:inline distT="0" distB="0" distL="0" distR="0" wp14:anchorId="1B1AD05C" wp14:editId="5FE10E7D">
                  <wp:extent cx="1496961" cy="543708"/>
                  <wp:effectExtent l="0" t="0" r="8255" b="8890"/>
                  <wp:docPr id="579" name="Kép 5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6050" cy="5433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sdt>
          <w:sdtPr>
            <w:rPr>
              <w:sz w:val="20"/>
              <w:szCs w:val="20"/>
            </w:rPr>
            <w:id w:val="-226073800"/>
            <w14:checkbox>
              <w14:checked w14:val="0"/>
              <w14:checkedState w14:val="2612" w14:font="MS Gothic"/>
              <w14:uncheckedState w14:val="2610" w14:font="MS Gothic"/>
            </w14:checkbox>
          </w:sdtPr>
          <w:sdtContent>
            <w:tc>
              <w:tcPr>
                <w:tcW w:w="1276" w:type="dxa"/>
                <w:vAlign w:val="center"/>
              </w:tcPr>
              <w:p w14:paraId="2CEBA54D" w14:textId="55417BB1" w:rsidR="00E81301" w:rsidRPr="002462DE" w:rsidRDefault="00E81301" w:rsidP="009F0B0C">
                <w:pPr>
                  <w:jc w:val="center"/>
                  <w:rPr>
                    <w:sz w:val="20"/>
                    <w:szCs w:val="20"/>
                  </w:rPr>
                </w:pPr>
                <w:r w:rsidRPr="002462DE">
                  <w:rPr>
                    <w:rFonts w:ascii="MS Gothic" w:eastAsia="MS Gothic" w:hAnsi="MS Gothic" w:hint="eastAsia"/>
                    <w:sz w:val="20"/>
                    <w:szCs w:val="20"/>
                  </w:rPr>
                  <w:t>☐</w:t>
                </w:r>
              </w:p>
            </w:tc>
          </w:sdtContent>
        </w:sdt>
        <w:sdt>
          <w:sdtPr>
            <w:rPr>
              <w:sz w:val="20"/>
              <w:szCs w:val="20"/>
            </w:rPr>
            <w:id w:val="-1738163734"/>
            <w14:checkbox>
              <w14:checked w14:val="0"/>
              <w14:checkedState w14:val="2612" w14:font="MS Gothic"/>
              <w14:uncheckedState w14:val="2610" w14:font="MS Gothic"/>
            </w14:checkbox>
          </w:sdtPr>
          <w:sdtContent>
            <w:tc>
              <w:tcPr>
                <w:tcW w:w="1275" w:type="dxa"/>
                <w:vAlign w:val="center"/>
              </w:tcPr>
              <w:p w14:paraId="67313F61" w14:textId="543A56C7" w:rsidR="00E81301" w:rsidRPr="002462DE" w:rsidRDefault="00E81301" w:rsidP="009F0B0C">
                <w:pPr>
                  <w:jc w:val="center"/>
                  <w:rPr>
                    <w:sz w:val="20"/>
                    <w:szCs w:val="20"/>
                  </w:rPr>
                </w:pPr>
                <w:r w:rsidRPr="002462DE">
                  <w:rPr>
                    <w:rFonts w:ascii="MS Gothic" w:eastAsia="MS Gothic" w:hAnsi="MS Gothic" w:hint="eastAsia"/>
                    <w:sz w:val="20"/>
                    <w:szCs w:val="20"/>
                  </w:rPr>
                  <w:t>☐</w:t>
                </w:r>
              </w:p>
            </w:tc>
          </w:sdtContent>
        </w:sdt>
        <w:sdt>
          <w:sdtPr>
            <w:rPr>
              <w:sz w:val="20"/>
              <w:szCs w:val="20"/>
            </w:rPr>
            <w:id w:val="-1170253839"/>
            <w14:checkbox>
              <w14:checked w14:val="0"/>
              <w14:checkedState w14:val="2612" w14:font="MS Gothic"/>
              <w14:uncheckedState w14:val="2610" w14:font="MS Gothic"/>
            </w14:checkbox>
          </w:sdtPr>
          <w:sdtContent>
            <w:tc>
              <w:tcPr>
                <w:tcW w:w="1418" w:type="dxa"/>
                <w:vAlign w:val="center"/>
              </w:tcPr>
              <w:p w14:paraId="67596638" w14:textId="7EA8C3B8" w:rsidR="00E81301" w:rsidRPr="002462DE" w:rsidRDefault="00E81301" w:rsidP="009F0B0C">
                <w:pPr>
                  <w:jc w:val="center"/>
                  <w:rPr>
                    <w:sz w:val="20"/>
                    <w:szCs w:val="20"/>
                  </w:rPr>
                </w:pPr>
                <w:r w:rsidRPr="002462DE">
                  <w:rPr>
                    <w:rFonts w:ascii="MS Gothic" w:eastAsia="MS Gothic" w:hAnsi="MS Gothic" w:hint="eastAsia"/>
                    <w:sz w:val="20"/>
                    <w:szCs w:val="20"/>
                  </w:rPr>
                  <w:t>☐</w:t>
                </w:r>
              </w:p>
            </w:tc>
          </w:sdtContent>
        </w:sdt>
        <w:sdt>
          <w:sdtPr>
            <w:rPr>
              <w:sz w:val="20"/>
              <w:szCs w:val="20"/>
            </w:rPr>
            <w:id w:val="1456607212"/>
            <w14:checkbox>
              <w14:checked w14:val="0"/>
              <w14:checkedState w14:val="2612" w14:font="MS Gothic"/>
              <w14:uncheckedState w14:val="2610" w14:font="MS Gothic"/>
            </w14:checkbox>
          </w:sdtPr>
          <w:sdtContent>
            <w:tc>
              <w:tcPr>
                <w:tcW w:w="1417" w:type="dxa"/>
                <w:vAlign w:val="bottom"/>
              </w:tcPr>
              <w:p w14:paraId="6BB36774" w14:textId="2712364E" w:rsidR="00E81301" w:rsidRPr="002462DE" w:rsidRDefault="007E69F4" w:rsidP="007E69F4">
                <w:pPr>
                  <w:spacing w:line="480" w:lineRule="auto"/>
                  <w:jc w:val="center"/>
                  <w:rPr>
                    <w:sz w:val="20"/>
                    <w:szCs w:val="20"/>
                  </w:rPr>
                </w:pPr>
                <w:r w:rsidRPr="002462DE">
                  <w:rPr>
                    <w:rFonts w:ascii="MS Gothic" w:eastAsia="MS Gothic" w:hAnsi="MS Gothic" w:hint="eastAsia"/>
                    <w:sz w:val="20"/>
                    <w:szCs w:val="20"/>
                  </w:rPr>
                  <w:t>☐</w:t>
                </w:r>
              </w:p>
            </w:tc>
          </w:sdtContent>
        </w:sdt>
        <w:sdt>
          <w:sdtPr>
            <w:rPr>
              <w:sz w:val="20"/>
              <w:szCs w:val="20"/>
            </w:rPr>
            <w:id w:val="178092071"/>
            <w14:checkbox>
              <w14:checked w14:val="0"/>
              <w14:checkedState w14:val="2612" w14:font="MS Gothic"/>
              <w14:uncheckedState w14:val="2610" w14:font="MS Gothic"/>
            </w14:checkbox>
          </w:sdtPr>
          <w:sdtContent>
            <w:tc>
              <w:tcPr>
                <w:tcW w:w="1417" w:type="dxa"/>
                <w:vAlign w:val="bottom"/>
              </w:tcPr>
              <w:p w14:paraId="5C94C9AC" w14:textId="5FF3463A" w:rsidR="00E81301" w:rsidRPr="002462DE" w:rsidRDefault="00E81301" w:rsidP="007E69F4">
                <w:pPr>
                  <w:spacing w:line="480" w:lineRule="auto"/>
                  <w:jc w:val="center"/>
                  <w:rPr>
                    <w:sz w:val="20"/>
                    <w:szCs w:val="20"/>
                  </w:rPr>
                </w:pPr>
                <w:r w:rsidRPr="002462DE">
                  <w:rPr>
                    <w:rFonts w:ascii="MS Gothic" w:eastAsia="MS Gothic" w:hAnsi="MS Gothic" w:hint="eastAsia"/>
                    <w:sz w:val="20"/>
                    <w:szCs w:val="20"/>
                  </w:rPr>
                  <w:t>☐</w:t>
                </w:r>
              </w:p>
            </w:tc>
          </w:sdtContent>
        </w:sdt>
      </w:tr>
      <w:tr w:rsidR="00A2374F" w:rsidRPr="002462DE" w14:paraId="5B081E83" w14:textId="51915FE8" w:rsidTr="007E69F4">
        <w:trPr>
          <w:trHeight w:val="197"/>
        </w:trPr>
        <w:tc>
          <w:tcPr>
            <w:tcW w:w="2660" w:type="dxa"/>
            <w:vAlign w:val="center"/>
          </w:tcPr>
          <w:p w14:paraId="131F460B" w14:textId="7A4A1DB5" w:rsidR="00A2374F" w:rsidRPr="002462DE" w:rsidRDefault="00A2374F" w:rsidP="009F0B0C">
            <w:pPr>
              <w:jc w:val="center"/>
              <w:rPr>
                <w:sz w:val="20"/>
                <w:szCs w:val="20"/>
              </w:rPr>
            </w:pPr>
            <w:r w:rsidRPr="002462DE">
              <w:rPr>
                <w:noProof/>
                <w:sz w:val="20"/>
                <w:szCs w:val="20"/>
                <w:lang w:val="en-GB" w:eastAsia="en-GB"/>
              </w:rPr>
              <w:drawing>
                <wp:inline distT="0" distB="0" distL="0" distR="0" wp14:anchorId="08629388" wp14:editId="57F5CE2A">
                  <wp:extent cx="1435768" cy="545228"/>
                  <wp:effectExtent l="0" t="0" r="0" b="7620"/>
                  <wp:docPr id="208" name="Kép 2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34092" cy="5445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sdt>
          <w:sdtPr>
            <w:rPr>
              <w:sz w:val="20"/>
              <w:szCs w:val="20"/>
            </w:rPr>
            <w:id w:val="-1790275032"/>
            <w14:checkbox>
              <w14:checked w14:val="0"/>
              <w14:checkedState w14:val="2612" w14:font="MS Gothic"/>
              <w14:uncheckedState w14:val="2610" w14:font="MS Gothic"/>
            </w14:checkbox>
          </w:sdtPr>
          <w:sdtContent>
            <w:tc>
              <w:tcPr>
                <w:tcW w:w="1276" w:type="dxa"/>
                <w:vAlign w:val="center"/>
              </w:tcPr>
              <w:p w14:paraId="31CEE12C" w14:textId="77777777" w:rsidR="00A2374F" w:rsidRPr="002462DE" w:rsidRDefault="00A2374F" w:rsidP="009F0B0C">
                <w:pPr>
                  <w:jc w:val="center"/>
                  <w:rPr>
                    <w:sz w:val="20"/>
                    <w:szCs w:val="20"/>
                  </w:rPr>
                </w:pPr>
                <w:r w:rsidRPr="002462DE">
                  <w:rPr>
                    <w:rFonts w:ascii="MS Gothic" w:eastAsia="MS Gothic" w:hAnsi="MS Gothic" w:hint="eastAsia"/>
                    <w:sz w:val="20"/>
                    <w:szCs w:val="20"/>
                  </w:rPr>
                  <w:t>☐</w:t>
                </w:r>
              </w:p>
            </w:tc>
          </w:sdtContent>
        </w:sdt>
        <w:sdt>
          <w:sdtPr>
            <w:rPr>
              <w:sz w:val="20"/>
              <w:szCs w:val="20"/>
            </w:rPr>
            <w:id w:val="12043056"/>
            <w14:checkbox>
              <w14:checked w14:val="0"/>
              <w14:checkedState w14:val="2612" w14:font="MS Gothic"/>
              <w14:uncheckedState w14:val="2610" w14:font="MS Gothic"/>
            </w14:checkbox>
          </w:sdtPr>
          <w:sdtContent>
            <w:tc>
              <w:tcPr>
                <w:tcW w:w="1275" w:type="dxa"/>
                <w:vAlign w:val="center"/>
              </w:tcPr>
              <w:p w14:paraId="68A13245" w14:textId="77777777" w:rsidR="00A2374F" w:rsidRPr="002462DE" w:rsidRDefault="00A2374F" w:rsidP="009F0B0C">
                <w:pPr>
                  <w:jc w:val="center"/>
                  <w:rPr>
                    <w:sz w:val="20"/>
                    <w:szCs w:val="20"/>
                  </w:rPr>
                </w:pPr>
                <w:r w:rsidRPr="002462DE">
                  <w:rPr>
                    <w:rFonts w:ascii="MS Gothic" w:eastAsia="MS Gothic" w:hAnsi="MS Gothic" w:hint="eastAsia"/>
                    <w:sz w:val="20"/>
                    <w:szCs w:val="20"/>
                  </w:rPr>
                  <w:t>☐</w:t>
                </w:r>
              </w:p>
            </w:tc>
          </w:sdtContent>
        </w:sdt>
        <w:sdt>
          <w:sdtPr>
            <w:rPr>
              <w:sz w:val="20"/>
              <w:szCs w:val="20"/>
            </w:rPr>
            <w:id w:val="-404226721"/>
            <w14:checkbox>
              <w14:checked w14:val="0"/>
              <w14:checkedState w14:val="2612" w14:font="MS Gothic"/>
              <w14:uncheckedState w14:val="2610" w14:font="MS Gothic"/>
            </w14:checkbox>
          </w:sdtPr>
          <w:sdtContent>
            <w:tc>
              <w:tcPr>
                <w:tcW w:w="1418" w:type="dxa"/>
                <w:vAlign w:val="center"/>
              </w:tcPr>
              <w:p w14:paraId="0B126061" w14:textId="77777777" w:rsidR="00A2374F" w:rsidRPr="002462DE" w:rsidRDefault="00A2374F" w:rsidP="009F0B0C">
                <w:pPr>
                  <w:jc w:val="center"/>
                  <w:rPr>
                    <w:sz w:val="20"/>
                    <w:szCs w:val="20"/>
                  </w:rPr>
                </w:pPr>
                <w:r w:rsidRPr="002462DE">
                  <w:rPr>
                    <w:rFonts w:ascii="MS Gothic" w:eastAsia="MS Gothic" w:hAnsi="MS Gothic" w:hint="eastAsia"/>
                    <w:sz w:val="20"/>
                    <w:szCs w:val="20"/>
                  </w:rPr>
                  <w:t>☐</w:t>
                </w:r>
              </w:p>
            </w:tc>
          </w:sdtContent>
        </w:sdt>
        <w:sdt>
          <w:sdtPr>
            <w:rPr>
              <w:sz w:val="20"/>
              <w:szCs w:val="20"/>
            </w:rPr>
            <w:id w:val="-2047673215"/>
            <w14:checkbox>
              <w14:checked w14:val="0"/>
              <w14:checkedState w14:val="2612" w14:font="MS Gothic"/>
              <w14:uncheckedState w14:val="2610" w14:font="MS Gothic"/>
            </w14:checkbox>
          </w:sdtPr>
          <w:sdtContent>
            <w:tc>
              <w:tcPr>
                <w:tcW w:w="1417" w:type="dxa"/>
                <w:vAlign w:val="bottom"/>
              </w:tcPr>
              <w:p w14:paraId="6DE5ED3A" w14:textId="70928C85" w:rsidR="00A2374F" w:rsidRPr="002462DE" w:rsidRDefault="007E69F4" w:rsidP="007E69F4">
                <w:pPr>
                  <w:spacing w:line="480" w:lineRule="auto"/>
                  <w:jc w:val="center"/>
                  <w:rPr>
                    <w:sz w:val="20"/>
                    <w:szCs w:val="20"/>
                  </w:rPr>
                </w:pPr>
                <w:r w:rsidRPr="002462DE">
                  <w:rPr>
                    <w:rFonts w:ascii="MS Gothic" w:eastAsia="MS Gothic" w:hAnsi="MS Gothic" w:hint="eastAsia"/>
                    <w:sz w:val="20"/>
                    <w:szCs w:val="20"/>
                  </w:rPr>
                  <w:t>☐</w:t>
                </w:r>
              </w:p>
            </w:tc>
          </w:sdtContent>
        </w:sdt>
        <w:sdt>
          <w:sdtPr>
            <w:rPr>
              <w:sz w:val="20"/>
              <w:szCs w:val="20"/>
            </w:rPr>
            <w:id w:val="-1189758258"/>
            <w14:checkbox>
              <w14:checked w14:val="0"/>
              <w14:checkedState w14:val="2612" w14:font="MS Gothic"/>
              <w14:uncheckedState w14:val="2610" w14:font="MS Gothic"/>
            </w14:checkbox>
          </w:sdtPr>
          <w:sdtContent>
            <w:tc>
              <w:tcPr>
                <w:tcW w:w="1417" w:type="dxa"/>
                <w:vAlign w:val="bottom"/>
              </w:tcPr>
              <w:p w14:paraId="5406EE7A" w14:textId="39FE5A96" w:rsidR="00A2374F" w:rsidRPr="002462DE" w:rsidRDefault="00A2374F" w:rsidP="007E69F4">
                <w:pPr>
                  <w:spacing w:line="480" w:lineRule="auto"/>
                  <w:jc w:val="center"/>
                  <w:rPr>
                    <w:sz w:val="20"/>
                    <w:szCs w:val="20"/>
                  </w:rPr>
                </w:pPr>
                <w:r w:rsidRPr="002462DE">
                  <w:rPr>
                    <w:rFonts w:ascii="MS Gothic" w:eastAsia="MS Gothic" w:hAnsi="MS Gothic" w:hint="eastAsia"/>
                    <w:sz w:val="20"/>
                    <w:szCs w:val="20"/>
                  </w:rPr>
                  <w:t>☐</w:t>
                </w:r>
              </w:p>
            </w:tc>
          </w:sdtContent>
        </w:sdt>
      </w:tr>
    </w:tbl>
    <w:p w14:paraId="2CAC240C" w14:textId="77777777" w:rsidR="003727E6" w:rsidRPr="002462DE" w:rsidRDefault="003727E6">
      <w:pPr>
        <w:rPr>
          <w:noProof/>
          <w:sz w:val="20"/>
          <w:szCs w:val="20"/>
          <w:lang w:eastAsia="hu-HU"/>
        </w:rPr>
      </w:pPr>
    </w:p>
    <w:p w14:paraId="2F0D0021" w14:textId="50167A18" w:rsidR="003727E6" w:rsidRPr="002462DE" w:rsidRDefault="003727E6">
      <w:pPr>
        <w:rPr>
          <w:noProof/>
          <w:sz w:val="20"/>
          <w:szCs w:val="20"/>
          <w:lang w:eastAsia="hu-HU"/>
        </w:rPr>
      </w:pPr>
    </w:p>
    <w:p w14:paraId="1CDDEE01" w14:textId="68EC7942" w:rsidR="003727E6" w:rsidRPr="002462DE" w:rsidRDefault="003727E6">
      <w:pPr>
        <w:rPr>
          <w:noProof/>
          <w:sz w:val="20"/>
          <w:szCs w:val="20"/>
          <w:lang w:eastAsia="hu-HU"/>
        </w:rPr>
      </w:pPr>
    </w:p>
    <w:p w14:paraId="63F03C65" w14:textId="77777777" w:rsidR="00715E13" w:rsidRPr="002462DE" w:rsidRDefault="00715E13">
      <w:pPr>
        <w:rPr>
          <w:noProof/>
          <w:sz w:val="20"/>
          <w:szCs w:val="20"/>
          <w:lang w:eastAsia="hu-HU"/>
        </w:rPr>
      </w:pPr>
    </w:p>
    <w:p w14:paraId="1249D6EB" w14:textId="77777777" w:rsidR="00715E13" w:rsidRPr="002462DE" w:rsidRDefault="00715E13">
      <w:pPr>
        <w:rPr>
          <w:noProof/>
          <w:sz w:val="20"/>
          <w:szCs w:val="20"/>
          <w:lang w:eastAsia="hu-HU"/>
        </w:rPr>
      </w:pPr>
    </w:p>
    <w:p w14:paraId="35C6C240" w14:textId="77777777" w:rsidR="00715E13" w:rsidRPr="002462DE" w:rsidRDefault="00715E13">
      <w:pPr>
        <w:rPr>
          <w:noProof/>
          <w:sz w:val="20"/>
          <w:szCs w:val="20"/>
          <w:lang w:eastAsia="hu-HU"/>
        </w:rPr>
      </w:pPr>
    </w:p>
    <w:p w14:paraId="2516D2AA" w14:textId="77777777" w:rsidR="00715E13" w:rsidRPr="002462DE" w:rsidRDefault="00715E13">
      <w:pPr>
        <w:rPr>
          <w:noProof/>
          <w:sz w:val="20"/>
          <w:szCs w:val="20"/>
          <w:lang w:eastAsia="hu-HU"/>
        </w:rPr>
      </w:pPr>
    </w:p>
    <w:p w14:paraId="779C8D2F" w14:textId="77777777" w:rsidR="00715E13" w:rsidRPr="002462DE" w:rsidRDefault="00715E13">
      <w:pPr>
        <w:rPr>
          <w:noProof/>
          <w:sz w:val="20"/>
          <w:szCs w:val="20"/>
          <w:lang w:eastAsia="hu-HU"/>
        </w:rPr>
      </w:pPr>
    </w:p>
    <w:p w14:paraId="0ABBCBA2" w14:textId="77777777" w:rsidR="00715E13" w:rsidRDefault="00715E13">
      <w:pPr>
        <w:rPr>
          <w:noProof/>
          <w:sz w:val="20"/>
          <w:szCs w:val="20"/>
          <w:lang w:eastAsia="hu-HU"/>
        </w:rPr>
      </w:pPr>
    </w:p>
    <w:p w14:paraId="2490101F" w14:textId="77777777" w:rsidR="005E07B3" w:rsidRPr="002462DE" w:rsidRDefault="005E07B3">
      <w:pPr>
        <w:rPr>
          <w:noProof/>
          <w:sz w:val="20"/>
          <w:szCs w:val="20"/>
          <w:lang w:eastAsia="hu-HU"/>
        </w:rPr>
      </w:pPr>
    </w:p>
    <w:p w14:paraId="4E291DAE" w14:textId="4FAF2711" w:rsidR="00715E13" w:rsidRPr="002462DE" w:rsidRDefault="00C31533">
      <w:pPr>
        <w:rPr>
          <w:noProof/>
          <w:sz w:val="20"/>
          <w:szCs w:val="20"/>
          <w:lang w:eastAsia="hu-HU"/>
        </w:rPr>
      </w:pPr>
      <w:r w:rsidRPr="002462DE">
        <w:rPr>
          <w:noProof/>
          <w:sz w:val="20"/>
          <w:szCs w:val="20"/>
          <w:lang w:eastAsia="hu-HU"/>
        </w:rPr>
        <w:t>A zónák elosztása pl. 2 fészek esetén</w:t>
      </w:r>
    </w:p>
    <w:p w14:paraId="1A6478E6" w14:textId="459ECD59" w:rsidR="00715E13" w:rsidRPr="002462DE" w:rsidRDefault="00586833">
      <w:pPr>
        <w:rPr>
          <w:noProof/>
          <w:sz w:val="20"/>
          <w:szCs w:val="20"/>
          <w:lang w:eastAsia="hu-HU"/>
        </w:rPr>
      </w:pPr>
      <w:r w:rsidRPr="002462DE">
        <w:rPr>
          <w:noProof/>
          <w:sz w:val="20"/>
          <w:szCs w:val="20"/>
          <w:lang w:val="en-GB" w:eastAsia="en-GB"/>
        </w:rPr>
        <mc:AlternateContent>
          <mc:Choice Requires="wpg">
            <w:drawing>
              <wp:anchor distT="0" distB="0" distL="114300" distR="114300" simplePos="0" relativeHeight="252307456" behindDoc="0" locked="0" layoutInCell="1" allowOverlap="1" wp14:anchorId="13FE4E65" wp14:editId="7838AEB6">
                <wp:simplePos x="0" y="0"/>
                <wp:positionH relativeFrom="margin">
                  <wp:posOffset>354965</wp:posOffset>
                </wp:positionH>
                <wp:positionV relativeFrom="paragraph">
                  <wp:posOffset>328295</wp:posOffset>
                </wp:positionV>
                <wp:extent cx="4899025" cy="2846705"/>
                <wp:effectExtent l="0" t="0" r="0" b="0"/>
                <wp:wrapTopAndBottom/>
                <wp:docPr id="21" name="Group 4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99025" cy="2846705"/>
                          <a:chOff x="0" y="0"/>
                          <a:chExt cx="6579621" cy="4268252"/>
                        </a:xfrm>
                      </wpg:grpSpPr>
                      <pic:pic xmlns:pic="http://schemas.openxmlformats.org/drawingml/2006/picture">
                        <pic:nvPicPr>
                          <pic:cNvPr id="22" name="Picture 379"/>
                          <pic:cNvPicPr>
                            <a:picLocks noChangeAspect="1"/>
                          </pic:cNvPicPr>
                        </pic:nvPicPr>
                        <pic:blipFill>
                          <a:blip r:embed="rId1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856770"/>
                            <a:ext cx="3501390" cy="2576195"/>
                          </a:xfrm>
                          <a:prstGeom prst="rect">
                            <a:avLst/>
                          </a:prstGeom>
                        </pic:spPr>
                      </pic:pic>
                      <wpg:grpSp>
                        <wpg:cNvPr id="23" name="Group 419"/>
                        <wpg:cNvGrpSpPr/>
                        <wpg:grpSpPr>
                          <a:xfrm>
                            <a:off x="3056447" y="0"/>
                            <a:ext cx="3523174" cy="4268252"/>
                            <a:chOff x="-128585" y="0"/>
                            <a:chExt cx="3523174" cy="4268252"/>
                          </a:xfrm>
                        </wpg:grpSpPr>
                        <pic:pic xmlns:pic="http://schemas.openxmlformats.org/drawingml/2006/picture">
                          <pic:nvPicPr>
                            <pic:cNvPr id="27" name="Picture 382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16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583987" y="0"/>
                              <a:ext cx="2482850" cy="150749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30" name="Picture 397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17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605363" y="1655227"/>
                              <a:ext cx="2426335" cy="26130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Pr id="200" name="Straight Arrow Connector 410"/>
                          <wps:cNvCnPr/>
                          <wps:spPr>
                            <a:xfrm>
                              <a:off x="1060397" y="1629015"/>
                              <a:ext cx="491778" cy="403412"/>
                            </a:xfrm>
                            <a:prstGeom prst="straightConnector1">
                              <a:avLst/>
                            </a:prstGeom>
                            <a:noFill/>
                            <a:ln w="6350" cap="flat" cmpd="sng" algn="ctr">
                              <a:solidFill>
                                <a:sysClr val="windowText" lastClr="000000"/>
                              </a:solidFill>
                              <a:prstDash val="solid"/>
                              <a:miter lim="800000"/>
                              <a:tailEnd type="triangle" w="sm" len="lg"/>
                            </a:ln>
                            <a:effectLst/>
                          </wps:spPr>
                          <wps:bodyPr/>
                        </wps:wsp>
                        <wps:wsp>
                          <wps:cNvPr id="210" name="Straight Arrow Connector 411"/>
                          <wps:cNvCnPr/>
                          <wps:spPr>
                            <a:xfrm>
                              <a:off x="722299" y="1928693"/>
                              <a:ext cx="281423" cy="374068"/>
                            </a:xfrm>
                            <a:prstGeom prst="straightConnector1">
                              <a:avLst/>
                            </a:prstGeom>
                            <a:noFill/>
                            <a:ln w="6350" cap="flat" cmpd="sng" algn="ctr">
                              <a:solidFill>
                                <a:sysClr val="windowText" lastClr="000000"/>
                              </a:solidFill>
                              <a:prstDash val="solid"/>
                              <a:miter lim="800000"/>
                              <a:tailEnd type="triangle" w="sm" len="lg"/>
                            </a:ln>
                            <a:effectLst/>
                          </wps:spPr>
                          <wps:bodyPr/>
                        </wps:wsp>
                        <wps:wsp>
                          <wps:cNvPr id="211" name="Straight Arrow Connector 412"/>
                          <wps:cNvCnPr/>
                          <wps:spPr>
                            <a:xfrm flipV="1">
                              <a:off x="546958" y="3137579"/>
                              <a:ext cx="431608" cy="203627"/>
                            </a:xfrm>
                            <a:prstGeom prst="straightConnector1">
                              <a:avLst/>
                            </a:prstGeom>
                            <a:noFill/>
                            <a:ln w="6350" cap="flat" cmpd="sng" algn="ctr">
                              <a:solidFill>
                                <a:sysClr val="windowText" lastClr="000000"/>
                              </a:solidFill>
                              <a:prstDash val="solid"/>
                              <a:miter lim="800000"/>
                              <a:tailEnd type="triangle" w="sm" len="lg"/>
                            </a:ln>
                            <a:effectLst/>
                          </wps:spPr>
                          <wps:bodyPr/>
                        </wps:wsp>
                        <wps:wsp>
                          <wps:cNvPr id="213" name="Straight Arrow Connector 413"/>
                          <wps:cNvCnPr/>
                          <wps:spPr>
                            <a:xfrm flipV="1">
                              <a:off x="1944061" y="3065669"/>
                              <a:ext cx="461986" cy="368833"/>
                            </a:xfrm>
                            <a:prstGeom prst="straightConnector1">
                              <a:avLst/>
                            </a:prstGeom>
                            <a:noFill/>
                            <a:ln w="6350" cap="flat" cmpd="sng" algn="ctr">
                              <a:solidFill>
                                <a:sysClr val="windowText" lastClr="000000"/>
                              </a:solidFill>
                              <a:prstDash val="solid"/>
                              <a:miter lim="800000"/>
                              <a:tailEnd type="triangle" w="sm" len="lg"/>
                            </a:ln>
                            <a:effectLst/>
                          </wps:spPr>
                          <wps:bodyPr/>
                        </wps:wsp>
                        <wps:wsp>
                          <wps:cNvPr id="214" name="Text Box 416"/>
                          <wps:cNvSpPr txBox="1"/>
                          <wps:spPr>
                            <a:xfrm>
                              <a:off x="171365" y="1638988"/>
                              <a:ext cx="832357" cy="490866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txbx>
                            <w:txbxContent>
                              <w:p w14:paraId="5AFBF4F8" w14:textId="77777777" w:rsidR="007216E3" w:rsidRDefault="007216E3" w:rsidP="00C31533">
                                <w:r>
                                  <w:t>Zone 3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17" name="Text Box 417"/>
                          <wps:cNvSpPr txBox="1"/>
                          <wps:spPr>
                            <a:xfrm>
                              <a:off x="-128585" y="3432964"/>
                              <a:ext cx="925306" cy="48716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txbx>
                            <w:txbxContent>
                              <w:p w14:paraId="684E4749" w14:textId="77777777" w:rsidR="007216E3" w:rsidRDefault="007216E3" w:rsidP="00C31533">
                                <w:r>
                                  <w:t>Zone 1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21" name="Text Box 418"/>
                          <wps:cNvSpPr txBox="1"/>
                          <wps:spPr>
                            <a:xfrm>
                              <a:off x="1369110" y="3434503"/>
                              <a:ext cx="933850" cy="425502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txbx>
                            <w:txbxContent>
                              <w:p w14:paraId="28644501" w14:textId="77777777" w:rsidR="007216E3" w:rsidRDefault="007216E3" w:rsidP="00C31533">
                                <w:r>
                                  <w:t>Zone 2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27" name="Text Box 414"/>
                          <wps:cNvSpPr txBox="1"/>
                          <wps:spPr>
                            <a:xfrm>
                              <a:off x="435906" y="1226543"/>
                              <a:ext cx="847247" cy="40247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txbx>
                            <w:txbxContent>
                              <w:p w14:paraId="11067CC7" w14:textId="77777777" w:rsidR="007216E3" w:rsidRDefault="007216E3" w:rsidP="00C31533">
                                <w:r>
                                  <w:t>Zone 4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28" name="Text Box 494"/>
                          <wps:cNvSpPr txBox="1"/>
                          <wps:spPr>
                            <a:xfrm>
                              <a:off x="2804348" y="3003258"/>
                              <a:ext cx="590241" cy="1040953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txbx>
                            <w:txbxContent>
                              <w:p w14:paraId="78062151" w14:textId="77777777" w:rsidR="007216E3" w:rsidRDefault="007216E3" w:rsidP="00C31533">
                                <w:r>
                                  <w:t>Operator side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vert270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29" name="Text Box 506"/>
                          <wps:cNvSpPr txBox="1"/>
                          <wps:spPr>
                            <a:xfrm>
                              <a:off x="2890525" y="274912"/>
                              <a:ext cx="504064" cy="1040953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txbx>
                            <w:txbxContent>
                              <w:p w14:paraId="108E9346" w14:textId="77777777" w:rsidR="007216E3" w:rsidRDefault="007216E3" w:rsidP="00C31533">
                                <w:r>
                                  <w:t>Operator side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vert270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3FE4E65" id="Group 420" o:spid="_x0000_s1194" style="position:absolute;margin-left:27.95pt;margin-top:25.85pt;width:385.75pt;height:224.15pt;z-index:252307456;mso-position-horizontal-relative:margin;mso-width-relative:margin;mso-height-relative:margin" coordsize="65796,42682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">
                <v:shape id="Picture 379" o:spid="_x0000_s1195" type="#_x0000_t75" style="position:absolute;top:8567;width:35013;height:257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">
                  <v:imagedata r:id="rId118" o:title=""/>
                  <v:path arrowok="t"/>
                </v:shape>
                <v:group id="Group 419" o:spid="_x0000_s1196" style="position:absolute;left:30564;width:35232;height:42682" coordorigin="-1285" coordsize="35231,426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">
                  <v:shape id="Picture 382" o:spid="_x0000_s1197" type="#_x0000_t75" style="position:absolute;left:5839;width:24829;height:150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">
                    <v:imagedata r:id="rId119" o:title=""/>
                    <v:path arrowok="t"/>
                  </v:shape>
                  <v:shape id="Picture 397" o:spid="_x0000_s1198" type="#_x0000_t75" style="position:absolute;left:6053;top:16552;width:24263;height:261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">
                    <v:imagedata r:id="rId120" o:title=""/>
                    <v:path arrowok="t"/>
                  </v:shape>
                  <v:shape id="Straight Arrow Connector 410" o:spid="_x0000_s1199" type="#_x0000_t32" style="position:absolute;left:10603;top:16290;width:4918;height:4034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" strokecolor="windowText" strokeweight=".5pt">
                    <v:stroke endarrow="block" endarrowwidth="narrow" endarrowlength="long" joinstyle="miter"/>
                  </v:shape>
                  <v:shape id="Straight Arrow Connector 411" o:spid="_x0000_s1200" type="#_x0000_t32" style="position:absolute;left:7222;top:19286;width:2815;height:3741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" strokecolor="windowText" strokeweight=".5pt">
                    <v:stroke endarrow="block" endarrowwidth="narrow" endarrowlength="long" joinstyle="miter"/>
                  </v:shape>
                  <v:shape id="Straight Arrow Connector 412" o:spid="_x0000_s1201" type="#_x0000_t32" style="position:absolute;left:5469;top:31375;width:4316;height:2037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" strokecolor="windowText" strokeweight=".5pt">
                    <v:stroke endarrow="block" endarrowwidth="narrow" endarrowlength="long" joinstyle="miter"/>
                  </v:shape>
                  <v:shape id="Straight Arrow Connector 413" o:spid="_x0000_s1202" type="#_x0000_t32" style="position:absolute;left:19440;top:30656;width:4620;height:3689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" strokecolor="windowText" strokeweight=".5pt">
                    <v:stroke endarrow="block" endarrowwidth="narrow" endarrowlength="long" joinstyle="miter"/>
                  </v:shape>
                  <v:shape id="Text Box 416" o:spid="_x0000_s1203" type="#_x0000_t202" style="position:absolute;left:1713;top:16389;width:8324;height:49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" filled="f" stroked="f" strokeweight=".5pt">
                    <v:textbox>
                      <w:txbxContent>
                        <w:p w14:paraId="5AFBF4F8" w14:textId="77777777" w:rsidR="007216E3" w:rsidRDefault="007216E3" w:rsidP="00C31533">
                          <w:r>
                            <w:t>Zone 3</w:t>
                          </w:r>
                        </w:p>
                      </w:txbxContent>
                    </v:textbox>
                  </v:shape>
                  <v:shape id="Text Box 417" o:spid="_x0000_s1204" type="#_x0000_t202" style="position:absolute;left:-1285;top:34329;width:9252;height:48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" filled="f" stroked="f" strokeweight=".5pt">
                    <v:textbox>
                      <w:txbxContent>
                        <w:p w14:paraId="684E4749" w14:textId="77777777" w:rsidR="007216E3" w:rsidRDefault="007216E3" w:rsidP="00C31533">
                          <w:r>
                            <w:t>Zone 1</w:t>
                          </w:r>
                        </w:p>
                      </w:txbxContent>
                    </v:textbox>
                  </v:shape>
                  <v:shape id="Text Box 418" o:spid="_x0000_s1205" type="#_x0000_t202" style="position:absolute;left:13691;top:34345;width:9338;height:42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" filled="f" stroked="f" strokeweight=".5pt">
                    <v:textbox>
                      <w:txbxContent>
                        <w:p w14:paraId="28644501" w14:textId="77777777" w:rsidR="007216E3" w:rsidRDefault="007216E3" w:rsidP="00C31533">
                          <w:r>
                            <w:t>Zone 2</w:t>
                          </w:r>
                        </w:p>
                      </w:txbxContent>
                    </v:textbox>
                  </v:shape>
                  <v:shape id="Text Box 414" o:spid="_x0000_s1206" type="#_x0000_t202" style="position:absolute;left:4359;top:12265;width:8472;height:40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" filled="f" stroked="f" strokeweight=".5pt">
                    <v:textbox>
                      <w:txbxContent>
                        <w:p w14:paraId="11067CC7" w14:textId="77777777" w:rsidR="007216E3" w:rsidRDefault="007216E3" w:rsidP="00C31533">
                          <w:r>
                            <w:t>Zone 4</w:t>
                          </w:r>
                        </w:p>
                      </w:txbxContent>
                    </v:textbox>
                  </v:shape>
                  <v:shape id="Text Box 494" o:spid="_x0000_s1207" type="#_x0000_t202" style="position:absolute;left:28043;top:30032;width:5902;height:104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" filled="f" stroked="f" strokeweight=".5pt">
                    <v:textbox style="layout-flow:vertical;mso-layout-flow-alt:bottom-to-top">
                      <w:txbxContent>
                        <w:p w14:paraId="78062151" w14:textId="77777777" w:rsidR="007216E3" w:rsidRDefault="007216E3" w:rsidP="00C31533">
                          <w:r>
                            <w:t>Operator side</w:t>
                          </w:r>
                        </w:p>
                      </w:txbxContent>
                    </v:textbox>
                  </v:shape>
                  <v:shape id="Text Box 506" o:spid="_x0000_s1208" type="#_x0000_t202" style="position:absolute;left:28905;top:2749;width:5040;height:104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" filled="f" stroked="f" strokeweight=".5pt">
                    <v:textbox style="layout-flow:vertical;mso-layout-flow-alt:bottom-to-top">
                      <w:txbxContent>
                        <w:p w14:paraId="108E9346" w14:textId="77777777" w:rsidR="007216E3" w:rsidRDefault="007216E3" w:rsidP="00C31533">
                          <w:r>
                            <w:t>Operator side</w:t>
                          </w:r>
                        </w:p>
                      </w:txbxContent>
                    </v:textbox>
                  </v:shape>
                </v:group>
                <w10:wrap type="topAndBottom" anchorx="margin"/>
              </v:group>
            </w:pict>
          </mc:Fallback>
        </mc:AlternateContent>
      </w:r>
    </w:p>
    <w:p w14:paraId="1B7EDD7C" w14:textId="0B228040" w:rsidR="00715E13" w:rsidRPr="002462DE" w:rsidRDefault="00715E13">
      <w:pPr>
        <w:rPr>
          <w:noProof/>
          <w:sz w:val="20"/>
          <w:szCs w:val="20"/>
          <w:lang w:eastAsia="hu-HU"/>
        </w:rPr>
      </w:pPr>
    </w:p>
    <w:p w14:paraId="66260A87" w14:textId="77777777" w:rsidR="00C31533" w:rsidRPr="002462DE" w:rsidRDefault="00C31533" w:rsidP="00C31533">
      <w:pPr>
        <w:rPr>
          <w:noProof/>
          <w:sz w:val="20"/>
          <w:szCs w:val="20"/>
          <w:lang w:eastAsia="hu-HU"/>
        </w:rPr>
      </w:pPr>
      <w:r w:rsidRPr="002462DE">
        <w:rPr>
          <w:noProof/>
          <w:sz w:val="20"/>
          <w:szCs w:val="20"/>
          <w:lang w:eastAsia="hu-HU"/>
        </w:rPr>
        <w:t>A zónák elosztása pl. 2 fészek esetén</w:t>
      </w:r>
    </w:p>
    <w:p w14:paraId="5C187939" w14:textId="77777777" w:rsidR="00715E13" w:rsidRPr="002462DE" w:rsidRDefault="00715E13">
      <w:pPr>
        <w:rPr>
          <w:noProof/>
          <w:sz w:val="20"/>
          <w:szCs w:val="20"/>
          <w:lang w:eastAsia="hu-HU"/>
        </w:rPr>
      </w:pPr>
    </w:p>
    <w:p w14:paraId="31EF792B" w14:textId="10775D3F" w:rsidR="00715E13" w:rsidRPr="002462DE" w:rsidRDefault="00C31533">
      <w:pPr>
        <w:rPr>
          <w:noProof/>
          <w:sz w:val="20"/>
          <w:szCs w:val="20"/>
          <w:lang w:eastAsia="hu-HU"/>
        </w:rPr>
      </w:pPr>
      <w:r w:rsidRPr="002462DE">
        <w:rPr>
          <w:noProof/>
          <w:sz w:val="20"/>
          <w:szCs w:val="20"/>
          <w:lang w:val="en-GB" w:eastAsia="en-GB"/>
        </w:rPr>
        <w:lastRenderedPageBreak/>
        <mc:AlternateContent>
          <mc:Choice Requires="wpg">
            <w:drawing>
              <wp:anchor distT="0" distB="0" distL="114300" distR="114300" simplePos="0" relativeHeight="252305408" behindDoc="0" locked="0" layoutInCell="1" allowOverlap="1" wp14:anchorId="4A1E3DE2" wp14:editId="0613032D">
                <wp:simplePos x="0" y="0"/>
                <wp:positionH relativeFrom="margin">
                  <wp:posOffset>130810</wp:posOffset>
                </wp:positionH>
                <wp:positionV relativeFrom="paragraph">
                  <wp:posOffset>239395</wp:posOffset>
                </wp:positionV>
                <wp:extent cx="5927090" cy="2973705"/>
                <wp:effectExtent l="0" t="0" r="0" b="0"/>
                <wp:wrapTopAndBottom/>
                <wp:docPr id="352" name="Group 37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27090" cy="2973705"/>
                          <a:chOff x="156165" y="-205727"/>
                          <a:chExt cx="6770505" cy="3665862"/>
                        </a:xfrm>
                      </wpg:grpSpPr>
                      <pic:pic xmlns:pic="http://schemas.openxmlformats.org/drawingml/2006/picture">
                        <pic:nvPicPr>
                          <pic:cNvPr id="353" name="Picture 22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4656"/>
                          <a:stretch/>
                        </pic:blipFill>
                        <pic:spPr>
                          <a:xfrm>
                            <a:off x="156165" y="562356"/>
                            <a:ext cx="3286911" cy="2334260"/>
                          </a:xfrm>
                          <a:prstGeom prst="rect">
                            <a:avLst/>
                          </a:prstGeom>
                        </pic:spPr>
                      </pic:pic>
                      <wpg:grpSp>
                        <wpg:cNvPr id="362" name="Group 376"/>
                        <wpg:cNvGrpSpPr/>
                        <wpg:grpSpPr>
                          <a:xfrm>
                            <a:off x="3355848" y="-205727"/>
                            <a:ext cx="3570822" cy="3665862"/>
                            <a:chOff x="178308" y="-205727"/>
                            <a:chExt cx="3570822" cy="3665862"/>
                          </a:xfrm>
                        </wpg:grpSpPr>
                        <wpg:grpSp>
                          <wpg:cNvPr id="365" name="Group 253"/>
                          <wpg:cNvGrpSpPr/>
                          <wpg:grpSpPr>
                            <a:xfrm>
                              <a:off x="626364" y="0"/>
                              <a:ext cx="2492375" cy="3460135"/>
                              <a:chOff x="0" y="0"/>
                              <a:chExt cx="2492375" cy="3460135"/>
                            </a:xfrm>
                          </wpg:grpSpPr>
                          <pic:pic xmlns:pic="http://schemas.openxmlformats.org/drawingml/2006/picture">
                            <pic:nvPicPr>
                              <pic:cNvPr id="371" name="Picture 223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22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113590" y="2232045"/>
                                <a:ext cx="2352675" cy="122809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393" name="Picture 250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23" cstate="print">
                                <a:clrChange>
                                  <a:clrFrom>
                                    <a:srgbClr val="FFFFFF"/>
                                  </a:clrFrom>
                                  <a:clrTo>
                                    <a:srgbClr val="FFFFFF">
                                      <a:alpha val="0"/>
                                    </a:srgbClr>
                                  </a:clrTo>
                                </a:clrChange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2492375" cy="185674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  <wps:wsp>
                          <wps:cNvPr id="394" name="Straight Arrow Connector 254"/>
                          <wps:cNvCnPr/>
                          <wps:spPr>
                            <a:xfrm>
                              <a:off x="1056132" y="2093976"/>
                              <a:ext cx="689343" cy="311785"/>
                            </a:xfrm>
                            <a:prstGeom prst="straightConnector1">
                              <a:avLst/>
                            </a:prstGeom>
                            <a:noFill/>
                            <a:ln w="6350" cap="flat" cmpd="sng" algn="ctr">
                              <a:solidFill>
                                <a:sysClr val="windowText" lastClr="000000"/>
                              </a:solidFill>
                              <a:prstDash val="solid"/>
                              <a:miter lim="800000"/>
                              <a:tailEnd type="triangle" w="sm" len="lg"/>
                            </a:ln>
                            <a:effectLst/>
                          </wps:spPr>
                          <wps:bodyPr/>
                        </wps:wsp>
                        <wps:wsp>
                          <wps:cNvPr id="421" name="Straight Arrow Connector 266"/>
                          <wps:cNvCnPr/>
                          <wps:spPr>
                            <a:xfrm>
                              <a:off x="1515711" y="13"/>
                              <a:ext cx="272936" cy="277495"/>
                            </a:xfrm>
                            <a:prstGeom prst="straightConnector1">
                              <a:avLst/>
                            </a:prstGeom>
                            <a:noFill/>
                            <a:ln w="6350" cap="flat" cmpd="sng" algn="ctr">
                              <a:solidFill>
                                <a:sysClr val="windowText" lastClr="000000"/>
                              </a:solidFill>
                              <a:prstDash val="solid"/>
                              <a:miter lim="800000"/>
                              <a:tailEnd type="triangle" w="sm" len="lg"/>
                            </a:ln>
                            <a:effectLst/>
                          </wps:spPr>
                          <wps:bodyPr/>
                        </wps:wsp>
                        <wps:wsp>
                          <wps:cNvPr id="422" name="Straight Arrow Connector 269"/>
                          <wps:cNvCnPr/>
                          <wps:spPr>
                            <a:xfrm flipH="1" flipV="1">
                              <a:off x="1981223" y="1605994"/>
                              <a:ext cx="253490" cy="277670"/>
                            </a:xfrm>
                            <a:prstGeom prst="straightConnector1">
                              <a:avLst/>
                            </a:prstGeom>
                            <a:noFill/>
                            <a:ln w="6350" cap="flat" cmpd="sng" algn="ctr">
                              <a:solidFill>
                                <a:sysClr val="windowText" lastClr="000000"/>
                              </a:solidFill>
                              <a:prstDash val="solid"/>
                              <a:miter lim="800000"/>
                              <a:tailEnd type="triangle" w="sm" len="lg"/>
                            </a:ln>
                            <a:effectLst/>
                          </wps:spPr>
                          <wps:bodyPr/>
                        </wps:wsp>
                        <wps:wsp>
                          <wps:cNvPr id="426" name="Straight Arrow Connector 270"/>
                          <wps:cNvCnPr/>
                          <wps:spPr>
                            <a:xfrm flipV="1">
                              <a:off x="534924" y="324612"/>
                              <a:ext cx="361835" cy="323545"/>
                            </a:xfrm>
                            <a:prstGeom prst="straightConnector1">
                              <a:avLst/>
                            </a:prstGeom>
                            <a:noFill/>
                            <a:ln w="6350" cap="flat" cmpd="sng" algn="ctr">
                              <a:solidFill>
                                <a:sysClr val="windowText" lastClr="000000"/>
                              </a:solidFill>
                              <a:prstDash val="solid"/>
                              <a:miter lim="800000"/>
                              <a:tailEnd type="triangle" w="sm" len="lg"/>
                            </a:ln>
                            <a:effectLst/>
                          </wps:spPr>
                          <wps:bodyPr/>
                        </wps:wsp>
                        <wps:wsp>
                          <wps:cNvPr id="434" name="Straight Arrow Connector 271"/>
                          <wps:cNvCnPr/>
                          <wps:spPr>
                            <a:xfrm flipH="1">
                              <a:off x="2871216" y="1243584"/>
                              <a:ext cx="187829" cy="293109"/>
                            </a:xfrm>
                            <a:prstGeom prst="straightConnector1">
                              <a:avLst/>
                            </a:prstGeom>
                            <a:noFill/>
                            <a:ln w="6350" cap="flat" cmpd="sng" algn="ctr">
                              <a:solidFill>
                                <a:sysClr val="windowText" lastClr="000000"/>
                              </a:solidFill>
                              <a:prstDash val="solid"/>
                              <a:miter lim="800000"/>
                              <a:tailEnd type="triangle" w="sm" len="lg"/>
                            </a:ln>
                            <a:effectLst/>
                          </wps:spPr>
                          <wps:bodyPr/>
                        </wps:wsp>
                        <wps:wsp>
                          <wps:cNvPr id="437" name="Straight Arrow Connector 302"/>
                          <wps:cNvCnPr/>
                          <wps:spPr>
                            <a:xfrm>
                              <a:off x="534924" y="1289304"/>
                              <a:ext cx="362176" cy="292291"/>
                            </a:xfrm>
                            <a:prstGeom prst="straightConnector1">
                              <a:avLst/>
                            </a:prstGeom>
                            <a:noFill/>
                            <a:ln w="6350" cap="flat" cmpd="sng" algn="ctr">
                              <a:solidFill>
                                <a:sysClr val="windowText" lastClr="000000"/>
                              </a:solidFill>
                              <a:prstDash val="solid"/>
                              <a:miter lim="800000"/>
                              <a:tailEnd type="triangle" w="sm" len="lg"/>
                            </a:ln>
                            <a:effectLst/>
                          </wps:spPr>
                          <wps:bodyPr/>
                        </wps:wsp>
                        <wps:wsp>
                          <wps:cNvPr id="438" name="Straight Arrow Connector 304"/>
                          <wps:cNvCnPr/>
                          <wps:spPr>
                            <a:xfrm flipH="1" flipV="1">
                              <a:off x="2857500" y="365760"/>
                              <a:ext cx="175365" cy="330687"/>
                            </a:xfrm>
                            <a:prstGeom prst="straightConnector1">
                              <a:avLst/>
                            </a:prstGeom>
                            <a:noFill/>
                            <a:ln w="6350" cap="flat" cmpd="sng" algn="ctr">
                              <a:solidFill>
                                <a:sysClr val="windowText" lastClr="000000"/>
                              </a:solidFill>
                              <a:prstDash val="solid"/>
                              <a:miter lim="800000"/>
                              <a:tailEnd type="triangle" w="sm" len="lg"/>
                            </a:ln>
                            <a:effectLst/>
                          </wps:spPr>
                          <wps:bodyPr/>
                        </wps:wsp>
                        <wps:wsp>
                          <wps:cNvPr id="439" name="Text Box 344"/>
                          <wps:cNvSpPr txBox="1"/>
                          <wps:spPr>
                            <a:xfrm>
                              <a:off x="196596" y="621792"/>
                              <a:ext cx="676894" cy="28039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txbx>
                            <w:txbxContent>
                              <w:p w14:paraId="54D391BA" w14:textId="77777777" w:rsidR="007216E3" w:rsidRDefault="007216E3" w:rsidP="00C31533">
                                <w:r>
                                  <w:t>Zone 4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49" name="Text Box 364"/>
                          <wps:cNvSpPr txBox="1"/>
                          <wps:spPr>
                            <a:xfrm>
                              <a:off x="454172" y="1869645"/>
                              <a:ext cx="676275" cy="28003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txbx>
                            <w:txbxContent>
                              <w:p w14:paraId="538A7000" w14:textId="77777777" w:rsidR="007216E3" w:rsidRDefault="007216E3" w:rsidP="00C31533">
                                <w:r>
                                  <w:t>Zone 6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52" name="Text Box 367"/>
                          <wps:cNvSpPr txBox="1"/>
                          <wps:spPr>
                            <a:xfrm>
                              <a:off x="974217" y="-205727"/>
                              <a:ext cx="676275" cy="28003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txbx>
                            <w:txbxContent>
                              <w:p w14:paraId="00F78B44" w14:textId="77777777" w:rsidR="007216E3" w:rsidRDefault="007216E3" w:rsidP="00C31533">
                                <w:r>
                                  <w:t>Zone 5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53" name="Text Box 369"/>
                          <wps:cNvSpPr txBox="1"/>
                          <wps:spPr>
                            <a:xfrm>
                              <a:off x="2190392" y="1816730"/>
                              <a:ext cx="676894" cy="28039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txbx>
                            <w:txbxContent>
                              <w:p w14:paraId="33A66C52" w14:textId="77777777" w:rsidR="007216E3" w:rsidRDefault="007216E3" w:rsidP="00C31533">
                                <w:r>
                                  <w:t>Zone 5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56" name="Text Box 370"/>
                          <wps:cNvSpPr txBox="1"/>
                          <wps:spPr>
                            <a:xfrm>
                              <a:off x="178308" y="1010412"/>
                              <a:ext cx="676894" cy="28039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txbx>
                            <w:txbxContent>
                              <w:p w14:paraId="12965D9C" w14:textId="77777777" w:rsidR="007216E3" w:rsidRDefault="007216E3" w:rsidP="00C31533">
                                <w:r>
                                  <w:t>Zone 3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57" name="Text Box 372"/>
                          <wps:cNvSpPr txBox="1"/>
                          <wps:spPr>
                            <a:xfrm>
                              <a:off x="2775204" y="621792"/>
                              <a:ext cx="676894" cy="28039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txbx>
                            <w:txbxContent>
                              <w:p w14:paraId="2D91E428" w14:textId="77777777" w:rsidR="007216E3" w:rsidRDefault="007216E3" w:rsidP="00C31533">
                                <w:r>
                                  <w:t>Zone 1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58" name="Text Box 373"/>
                          <wps:cNvSpPr txBox="1"/>
                          <wps:spPr>
                            <a:xfrm>
                              <a:off x="2766060" y="1010412"/>
                              <a:ext cx="676894" cy="28039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txbx>
                            <w:txbxContent>
                              <w:p w14:paraId="50EA9062" w14:textId="77777777" w:rsidR="007216E3" w:rsidRDefault="007216E3" w:rsidP="00C31533">
                                <w:r>
                                  <w:t>Zone 2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59" name="Text Box 500"/>
                          <wps:cNvSpPr txBox="1"/>
                          <wps:spPr>
                            <a:xfrm>
                              <a:off x="3269911" y="2485784"/>
                              <a:ext cx="368846" cy="974351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txbx>
                            <w:txbxContent>
                              <w:p w14:paraId="51B1EA7C" w14:textId="77777777" w:rsidR="007216E3" w:rsidRDefault="007216E3" w:rsidP="00C31533">
                                <w:r>
                                  <w:t>Operator side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vert270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60" name="Text Box 503"/>
                          <wps:cNvSpPr txBox="1"/>
                          <wps:spPr>
                            <a:xfrm>
                              <a:off x="3298994" y="485994"/>
                              <a:ext cx="450136" cy="974351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txbx>
                            <w:txbxContent>
                              <w:p w14:paraId="317D8857" w14:textId="77777777" w:rsidR="007216E3" w:rsidRDefault="007216E3" w:rsidP="00C31533">
                                <w:r>
                                  <w:t>Operator side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vert270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A1E3DE2" id="Group 377" o:spid="_x0000_s1209" style="position:absolute;margin-left:10.3pt;margin-top:18.85pt;width:466.7pt;height:234.15pt;z-index:252305408;mso-position-horizontal-relative:margin;mso-width-relative:margin;mso-height-relative:margin" coordorigin="1561,-2057" coordsize="67705,3665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">
                <v:shape id="Picture 222" o:spid="_x0000_s1210" type="#_x0000_t75" style="position:absolute;left:1561;top:5623;width:32869;height:233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">
                  <v:imagedata r:id="rId124" o:title="" cropright="3051f"/>
                  <v:path arrowok="t"/>
                </v:shape>
                <v:group id="Group 376" o:spid="_x0000_s1211" style="position:absolute;left:33558;top:-2057;width:35708;height:36658" coordorigin="1783,-2057" coordsize="35708,366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">
                  <v:group id="Group 253" o:spid="_x0000_s1212" style="position:absolute;left:6263;width:24924;height:34601" coordsize="24923,346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">
                    <v:shape id="Picture 223" o:spid="_x0000_s1213" type="#_x0000_t75" style="position:absolute;left:1135;top:22320;width:23527;height:122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">
                      <v:imagedata r:id="rId125" o:title=""/>
                      <v:path arrowok="t"/>
                    </v:shape>
                    <v:shape id="Picture 250" o:spid="_x0000_s1214" type="#_x0000_t75" style="position:absolute;width:24923;height:185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">
                      <v:imagedata r:id="rId126" o:title="" chromakey="white"/>
                      <v:path arrowok="t"/>
                    </v:shape>
                  </v:group>
                  <v:shape id="Straight Arrow Connector 254" o:spid="_x0000_s1215" type="#_x0000_t32" style="position:absolute;left:10561;top:20939;width:6893;height:3118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" strokecolor="windowText" strokeweight=".5pt">
                    <v:stroke endarrow="block" endarrowwidth="narrow" endarrowlength="long" joinstyle="miter"/>
                  </v:shape>
                  <v:shape id="Straight Arrow Connector 266" o:spid="_x0000_s1216" type="#_x0000_t32" style="position:absolute;left:15157;width:2729;height:2775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" strokecolor="windowText" strokeweight=".5pt">
                    <v:stroke endarrow="block" endarrowwidth="narrow" endarrowlength="long" joinstyle="miter"/>
                  </v:shape>
                  <v:shape id="Straight Arrow Connector 269" o:spid="_x0000_s1217" type="#_x0000_t32" style="position:absolute;left:19812;top:16059;width:2535;height:2777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" strokecolor="windowText" strokeweight=".5pt">
                    <v:stroke endarrow="block" endarrowwidth="narrow" endarrowlength="long" joinstyle="miter"/>
                  </v:shape>
                  <v:shape id="Straight Arrow Connector 270" o:spid="_x0000_s1218" type="#_x0000_t32" style="position:absolute;left:5349;top:3246;width:3618;height:3235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" strokecolor="windowText" strokeweight=".5pt">
                    <v:stroke endarrow="block" endarrowwidth="narrow" endarrowlength="long" joinstyle="miter"/>
                  </v:shape>
                  <v:shape id="Straight Arrow Connector 271" o:spid="_x0000_s1219" type="#_x0000_t32" style="position:absolute;left:28712;top:12435;width:1878;height:2931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" strokecolor="windowText" strokeweight=".5pt">
                    <v:stroke endarrow="block" endarrowwidth="narrow" endarrowlength="long" joinstyle="miter"/>
                  </v:shape>
                  <v:shape id="Straight Arrow Connector 302" o:spid="_x0000_s1220" type="#_x0000_t32" style="position:absolute;left:5349;top:12893;width:3622;height:2922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" strokecolor="windowText" strokeweight=".5pt">
                    <v:stroke endarrow="block" endarrowwidth="narrow" endarrowlength="long" joinstyle="miter"/>
                  </v:shape>
                  <v:shape id="Straight Arrow Connector 304" o:spid="_x0000_s1221" type="#_x0000_t32" style="position:absolute;left:28575;top:3657;width:1753;height:3307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" strokecolor="windowText" strokeweight=".5pt">
                    <v:stroke endarrow="block" endarrowwidth="narrow" endarrowlength="long" joinstyle="miter"/>
                  </v:shape>
                  <v:shape id="Text Box 344" o:spid="_x0000_s1222" type="#_x0000_t202" style="position:absolute;left:1965;top:6217;width:6769;height:28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" filled="f" stroked="f" strokeweight=".5pt">
                    <v:textbox>
                      <w:txbxContent>
                        <w:p w14:paraId="54D391BA" w14:textId="77777777" w:rsidR="007216E3" w:rsidRDefault="007216E3" w:rsidP="00C31533">
                          <w:r>
                            <w:t>Zone 4</w:t>
                          </w:r>
                        </w:p>
                      </w:txbxContent>
                    </v:textbox>
                  </v:shape>
                  <v:shape id="Text Box 364" o:spid="_x0000_s1223" type="#_x0000_t202" style="position:absolute;left:4541;top:18696;width:6763;height:28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" filled="f" stroked="f" strokeweight=".5pt">
                    <v:textbox>
                      <w:txbxContent>
                        <w:p w14:paraId="538A7000" w14:textId="77777777" w:rsidR="007216E3" w:rsidRDefault="007216E3" w:rsidP="00C31533">
                          <w:r>
                            <w:t>Zone 6</w:t>
                          </w:r>
                        </w:p>
                      </w:txbxContent>
                    </v:textbox>
                  </v:shape>
                  <v:shape id="Text Box 367" o:spid="_x0000_s1224" type="#_x0000_t202" style="position:absolute;left:9742;top:-2057;width:6762;height:28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" filled="f" stroked="f" strokeweight=".5pt">
                    <v:textbox>
                      <w:txbxContent>
                        <w:p w14:paraId="00F78B44" w14:textId="77777777" w:rsidR="007216E3" w:rsidRDefault="007216E3" w:rsidP="00C31533">
                          <w:r>
                            <w:t>Zone 5</w:t>
                          </w:r>
                        </w:p>
                      </w:txbxContent>
                    </v:textbox>
                  </v:shape>
                  <v:shape id="Text Box 369" o:spid="_x0000_s1225" type="#_x0000_t202" style="position:absolute;left:21903;top:18167;width:6769;height:28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" filled="f" stroked="f" strokeweight=".5pt">
                    <v:textbox>
                      <w:txbxContent>
                        <w:p w14:paraId="33A66C52" w14:textId="77777777" w:rsidR="007216E3" w:rsidRDefault="007216E3" w:rsidP="00C31533">
                          <w:r>
                            <w:t>Zone 5</w:t>
                          </w:r>
                        </w:p>
                      </w:txbxContent>
                    </v:textbox>
                  </v:shape>
                  <v:shape id="Text Box 370" o:spid="_x0000_s1226" type="#_x0000_t202" style="position:absolute;left:1783;top:10104;width:6769;height:28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" filled="f" stroked="f" strokeweight=".5pt">
                    <v:textbox>
                      <w:txbxContent>
                        <w:p w14:paraId="12965D9C" w14:textId="77777777" w:rsidR="007216E3" w:rsidRDefault="007216E3" w:rsidP="00C31533">
                          <w:r>
                            <w:t>Zone 3</w:t>
                          </w:r>
                        </w:p>
                      </w:txbxContent>
                    </v:textbox>
                  </v:shape>
                  <v:shape id="Text Box 372" o:spid="_x0000_s1227" type="#_x0000_t202" style="position:absolute;left:27752;top:6217;width:6768;height:28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" filled="f" stroked="f" strokeweight=".5pt">
                    <v:textbox>
                      <w:txbxContent>
                        <w:p w14:paraId="2D91E428" w14:textId="77777777" w:rsidR="007216E3" w:rsidRDefault="007216E3" w:rsidP="00C31533">
                          <w:r>
                            <w:t>Zone 1</w:t>
                          </w:r>
                        </w:p>
                      </w:txbxContent>
                    </v:textbox>
                  </v:shape>
                  <v:shape id="Text Box 373" o:spid="_x0000_s1228" type="#_x0000_t202" style="position:absolute;left:27660;top:10104;width:6769;height:28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" filled="f" stroked="f" strokeweight=".5pt">
                    <v:textbox>
                      <w:txbxContent>
                        <w:p w14:paraId="50EA9062" w14:textId="77777777" w:rsidR="007216E3" w:rsidRDefault="007216E3" w:rsidP="00C31533">
                          <w:r>
                            <w:t>Zone 2</w:t>
                          </w:r>
                        </w:p>
                      </w:txbxContent>
                    </v:textbox>
                  </v:shape>
                  <v:shape id="Text Box 500" o:spid="_x0000_s1229" type="#_x0000_t202" style="position:absolute;left:32699;top:24857;width:3688;height:97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" filled="f" stroked="f" strokeweight=".5pt">
                    <v:textbox style="layout-flow:vertical;mso-layout-flow-alt:bottom-to-top">
                      <w:txbxContent>
                        <w:p w14:paraId="51B1EA7C" w14:textId="77777777" w:rsidR="007216E3" w:rsidRDefault="007216E3" w:rsidP="00C31533">
                          <w:r>
                            <w:t>Operator side</w:t>
                          </w:r>
                        </w:p>
                      </w:txbxContent>
                    </v:textbox>
                  </v:shape>
                  <v:shape id="Text Box 503" o:spid="_x0000_s1230" type="#_x0000_t202" style="position:absolute;left:32989;top:4859;width:4502;height:97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" filled="f" stroked="f" strokeweight=".5pt">
                    <v:textbox style="layout-flow:vertical;mso-layout-flow-alt:bottom-to-top">
                      <w:txbxContent>
                        <w:p w14:paraId="317D8857" w14:textId="77777777" w:rsidR="007216E3" w:rsidRDefault="007216E3" w:rsidP="00C31533">
                          <w:r>
                            <w:t>Operator side</w:t>
                          </w:r>
                        </w:p>
                      </w:txbxContent>
                    </v:textbox>
                  </v:shape>
                </v:group>
                <w10:wrap type="topAndBottom" anchorx="margin"/>
              </v:group>
            </w:pict>
          </mc:Fallback>
        </mc:AlternateContent>
      </w:r>
    </w:p>
    <w:p w14:paraId="7090DBBC" w14:textId="338735DA" w:rsidR="00C31533" w:rsidRPr="005E07B3" w:rsidRDefault="00C31533" w:rsidP="007441AA">
      <w:pPr>
        <w:pStyle w:val="Cmsor1"/>
        <w:numPr>
          <w:ilvl w:val="0"/>
          <w:numId w:val="19"/>
        </w:numPr>
        <w:rPr>
          <w:rFonts w:ascii="Tahoma" w:hAnsi="Tahoma" w:cs="Tahoma"/>
          <w:b/>
          <w:sz w:val="40"/>
          <w:szCs w:val="40"/>
        </w:rPr>
      </w:pPr>
      <w:bookmarkStart w:id="630" w:name="_Toc457398880"/>
      <w:bookmarkStart w:id="631" w:name="_Toc504480144"/>
      <w:bookmarkStart w:id="632" w:name="_Toc508612851"/>
      <w:r w:rsidRPr="005E07B3">
        <w:rPr>
          <w:rFonts w:ascii="Tahoma" w:hAnsi="Tahoma" w:cs="Tahoma"/>
          <w:b/>
          <w:noProof/>
          <w:sz w:val="40"/>
          <w:szCs w:val="40"/>
          <w:lang w:val="en-GB" w:eastAsia="en-GB"/>
        </w:rPr>
        <mc:AlternateContent>
          <mc:Choice Requires="wpg">
            <w:drawing>
              <wp:anchor distT="0" distB="0" distL="114300" distR="114300" simplePos="0" relativeHeight="252310528" behindDoc="0" locked="0" layoutInCell="1" allowOverlap="1" wp14:anchorId="5A2150C7" wp14:editId="226D9257">
                <wp:simplePos x="0" y="0"/>
                <wp:positionH relativeFrom="column">
                  <wp:posOffset>190500</wp:posOffset>
                </wp:positionH>
                <wp:positionV relativeFrom="paragraph">
                  <wp:posOffset>546100</wp:posOffset>
                </wp:positionV>
                <wp:extent cx="5800090" cy="3358515"/>
                <wp:effectExtent l="0" t="0" r="0" b="0"/>
                <wp:wrapTopAndBottom/>
                <wp:docPr id="934" name="Group 9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00090" cy="3358515"/>
                          <a:chOff x="0" y="0"/>
                          <a:chExt cx="5800090" cy="3358515"/>
                        </a:xfrm>
                      </wpg:grpSpPr>
                      <pic:pic xmlns:pic="http://schemas.openxmlformats.org/drawingml/2006/picture">
                        <pic:nvPicPr>
                          <pic:cNvPr id="838" name="Picture 838"/>
                          <pic:cNvPicPr>
                            <a:picLocks noChangeAspect="1"/>
                          </pic:cNvPicPr>
                        </pic:nvPicPr>
                        <pic:blipFill>
                          <a:blip r:embed="rId1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686175" y="371475"/>
                            <a:ext cx="2113915" cy="10547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39" name="Picture 839"/>
                          <pic:cNvPicPr>
                            <a:picLocks noChangeAspect="1"/>
                          </pic:cNvPicPr>
                        </pic:nvPicPr>
                        <pic:blipFill>
                          <a:blip r:embed="rId1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695700" y="2124075"/>
                            <a:ext cx="2096135" cy="7575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40" name="Picture 840"/>
                          <pic:cNvPicPr>
                            <a:picLocks noChangeAspect="1"/>
                          </pic:cNvPicPr>
                        </pic:nvPicPr>
                        <pic:blipFill>
                          <a:blip r:embed="rId1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59455" cy="335851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67E6D5E" id="Group 934" o:spid="_x0000_s1026" style="position:absolute;margin-left:15pt;margin-top:43pt;width:456.7pt;height:264.45pt;z-index:252310528;mso-width-relative:margin;mso-height-relative:margin" coordsize="58000,3358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">
                <v:shape id="Picture 838" o:spid="_x0000_s1027" type="#_x0000_t75" style="position:absolute;left:36861;top:3714;width:21139;height:105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">
                  <v:imagedata r:id="rId130" o:title=""/>
                  <v:path arrowok="t"/>
                </v:shape>
                <v:shape id="Picture 839" o:spid="_x0000_s1028" type="#_x0000_t75" style="position:absolute;left:36957;top:21240;width:20961;height:75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">
                  <v:imagedata r:id="rId131" o:title=""/>
                  <v:path arrowok="t"/>
                </v:shape>
                <v:shape id="Picture 840" o:spid="_x0000_s1029" type="#_x0000_t75" style="position:absolute;width:32594;height:335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">
                  <v:imagedata r:id="rId132" o:title=""/>
                  <v:path arrowok="t"/>
                </v:shape>
                <w10:wrap type="topAndBottom"/>
              </v:group>
            </w:pict>
          </mc:Fallback>
        </mc:AlternateContent>
      </w:r>
      <w:bookmarkEnd w:id="630"/>
      <w:r w:rsidR="00FC7B11">
        <w:rPr>
          <w:rFonts w:ascii="Tahoma" w:hAnsi="Tahoma" w:cs="Tahoma"/>
          <w:b/>
          <w:sz w:val="40"/>
          <w:szCs w:val="40"/>
        </w:rPr>
        <w:t xml:space="preserve"> </w:t>
      </w:r>
      <w:sdt>
        <w:sdtPr>
          <w:rPr>
            <w:b/>
            <w:sz w:val="40"/>
            <w:szCs w:val="40"/>
          </w:rPr>
          <w:id w:val="-1406449996"/>
          <w14:checkbox>
            <w14:checked w14:val="1"/>
            <w14:checkedState w14:val="2612" w14:font="MS Gothic"/>
            <w14:uncheckedState w14:val="2610" w14:font="MS Gothic"/>
          </w14:checkbox>
        </w:sdtPr>
        <w:sdtContent>
          <w:r w:rsidR="001E1824">
            <w:rPr>
              <w:rFonts w:ascii="MS Gothic" w:eastAsia="MS Gothic" w:hAnsi="MS Gothic" w:hint="eastAsia"/>
              <w:b/>
              <w:sz w:val="40"/>
              <w:szCs w:val="40"/>
            </w:rPr>
            <w:t>☒</w:t>
          </w:r>
        </w:sdtContent>
      </w:sdt>
      <w:r w:rsidR="00FC7B11" w:rsidRPr="00CC5B04">
        <w:rPr>
          <w:b/>
          <w:sz w:val="40"/>
          <w:szCs w:val="40"/>
        </w:rPr>
        <w:t xml:space="preserve"> </w:t>
      </w:r>
      <w:r w:rsidR="00130A24" w:rsidRPr="005E07B3">
        <w:rPr>
          <w:rFonts w:ascii="Tahoma" w:hAnsi="Tahoma" w:cs="Tahoma"/>
          <w:b/>
          <w:sz w:val="40"/>
          <w:szCs w:val="40"/>
        </w:rPr>
        <w:t>Elektromos csatlakozás</w:t>
      </w:r>
      <w:bookmarkEnd w:id="631"/>
      <w:bookmarkEnd w:id="632"/>
    </w:p>
    <w:p w14:paraId="034A8F14" w14:textId="50F38763" w:rsidR="002067D0" w:rsidRPr="002462DE" w:rsidRDefault="00D849D8" w:rsidP="00C31533">
      <w:pPr>
        <w:rPr>
          <w:sz w:val="20"/>
          <w:szCs w:val="20"/>
        </w:rPr>
      </w:pPr>
      <w:r w:rsidRPr="002462DE">
        <w:rPr>
          <w:sz w:val="20"/>
          <w:szCs w:val="20"/>
        </w:rPr>
        <w:t>A forrócsatorna rendszer bekötéséhez az a</w:t>
      </w:r>
      <w:r w:rsidR="006B2CCD" w:rsidRPr="002462DE">
        <w:rPr>
          <w:sz w:val="20"/>
          <w:szCs w:val="20"/>
        </w:rPr>
        <w:t xml:space="preserve">lábbi </w:t>
      </w:r>
      <w:r w:rsidR="00964A7E">
        <w:rPr>
          <w:b/>
          <w:sz w:val="24"/>
          <w:szCs w:val="24"/>
          <w:u w:val="single"/>
        </w:rPr>
        <w:t xml:space="preserve">Harting </w:t>
      </w:r>
      <w:r w:rsidR="006B2CCD" w:rsidRPr="002462DE">
        <w:rPr>
          <w:sz w:val="20"/>
          <w:szCs w:val="20"/>
        </w:rPr>
        <w:t>gyártó terméket</w:t>
      </w:r>
      <w:r w:rsidRPr="002462DE">
        <w:rPr>
          <w:sz w:val="20"/>
          <w:szCs w:val="20"/>
        </w:rPr>
        <w:t xml:space="preserve"> vagy alternatívát kell használni:</w:t>
      </w:r>
    </w:p>
    <w:p w14:paraId="376FD5FB" w14:textId="737C9E20" w:rsidR="00C01CD1" w:rsidRPr="002462DE" w:rsidRDefault="007216E3" w:rsidP="00C31533">
      <w:pPr>
        <w:rPr>
          <w:sz w:val="20"/>
          <w:szCs w:val="20"/>
        </w:rPr>
      </w:pPr>
      <w:hyperlink r:id="rId133" w:history="1">
        <w:r w:rsidR="00535983" w:rsidRPr="002462DE">
          <w:rPr>
            <w:rStyle w:val="Hiperhivatkozs"/>
            <w:sz w:val="20"/>
            <w:szCs w:val="20"/>
            <w:u w:val="none"/>
          </w:rPr>
          <w:t>https://www.distrelec.hu/?wt_ga=1776093231_175505099037&amp;wt_kw=1776093231_www%20distrelec&amp;ext_cid=bpgooaqhuhu-na&amp;kw=www%20distrelec&amp;gclid=EAIaIQobChMIpa3Jl5qd2AIVCWYbCh2MUg_AEAAYASAAEgK1tvD_BwE&amp;gclsrc=aw.ds</w:t>
        </w:r>
      </w:hyperlink>
    </w:p>
    <w:p w14:paraId="05DDC4FA" w14:textId="058B8E55" w:rsidR="00C01CD1" w:rsidRPr="002462DE" w:rsidRDefault="007216E3" w:rsidP="00C31533">
      <w:pPr>
        <w:rPr>
          <w:sz w:val="20"/>
          <w:szCs w:val="20"/>
        </w:rPr>
      </w:pPr>
      <w:sdt>
        <w:sdtPr>
          <w:rPr>
            <w:b/>
            <w:sz w:val="40"/>
            <w:szCs w:val="40"/>
          </w:rPr>
          <w:id w:val="1337197397"/>
          <w14:checkbox>
            <w14:checked w14:val="0"/>
            <w14:checkedState w14:val="2612" w14:font="MS Gothic"/>
            <w14:uncheckedState w14:val="2610" w14:font="MS Gothic"/>
          </w14:checkbox>
        </w:sdtPr>
        <w:sdtContent>
          <w:r w:rsidR="005E07B3" w:rsidRPr="005E07B3">
            <w:rPr>
              <w:rFonts w:ascii="MS Gothic" w:eastAsia="MS Gothic" w:hAnsi="MS Gothic" w:hint="eastAsia"/>
              <w:b/>
              <w:sz w:val="40"/>
              <w:szCs w:val="40"/>
            </w:rPr>
            <w:t>☐</w:t>
          </w:r>
        </w:sdtContent>
      </w:sdt>
      <w:r w:rsidR="00C01CD1" w:rsidRPr="005E07B3">
        <w:rPr>
          <w:b/>
          <w:sz w:val="40"/>
          <w:szCs w:val="40"/>
        </w:rPr>
        <w:t xml:space="preserve"> Han A 10/16P+E, staf 14/20 P betétek</w:t>
      </w:r>
      <w:r w:rsidR="004132DC" w:rsidRPr="002462DE">
        <w:rPr>
          <w:sz w:val="20"/>
          <w:szCs w:val="20"/>
        </w:rPr>
        <w:t xml:space="preserve"> (csak géphez</w:t>
      </w:r>
      <w:r w:rsidR="00C01CD1" w:rsidRPr="002462DE">
        <w:rPr>
          <w:sz w:val="20"/>
          <w:szCs w:val="20"/>
        </w:rPr>
        <w:t>)</w:t>
      </w:r>
    </w:p>
    <w:p w14:paraId="35064F94" w14:textId="749BEBA5" w:rsidR="00D849D8" w:rsidRPr="002462DE" w:rsidRDefault="006B2CCD" w:rsidP="006B2CCD">
      <w:pPr>
        <w:pStyle w:val="Listaszerbekezds"/>
        <w:numPr>
          <w:ilvl w:val="0"/>
          <w:numId w:val="5"/>
        </w:numPr>
        <w:rPr>
          <w:sz w:val="20"/>
          <w:szCs w:val="20"/>
        </w:rPr>
      </w:pPr>
      <w:r w:rsidRPr="002462DE">
        <w:rPr>
          <w:sz w:val="20"/>
          <w:szCs w:val="20"/>
        </w:rPr>
        <w:lastRenderedPageBreak/>
        <w:t>Male</w:t>
      </w:r>
      <w:r w:rsidRPr="002462DE">
        <w:rPr>
          <w:sz w:val="20"/>
          <w:szCs w:val="20"/>
        </w:rPr>
        <w:tab/>
        <w:t>11 54 94</w:t>
      </w:r>
      <w:r w:rsidRPr="002462DE">
        <w:rPr>
          <w:sz w:val="20"/>
          <w:szCs w:val="20"/>
        </w:rPr>
        <w:tab/>
        <w:t>09200162612</w:t>
      </w:r>
      <w:r w:rsidRPr="002462DE">
        <w:rPr>
          <w:sz w:val="20"/>
          <w:szCs w:val="20"/>
        </w:rPr>
        <w:tab/>
        <w:t>16+PA</w:t>
      </w:r>
    </w:p>
    <w:p w14:paraId="5E5FAC09" w14:textId="67239A1F" w:rsidR="002067D0" w:rsidRPr="002462DE" w:rsidRDefault="006B2CCD" w:rsidP="006B2CCD">
      <w:pPr>
        <w:pStyle w:val="Listaszerbekezds"/>
        <w:numPr>
          <w:ilvl w:val="0"/>
          <w:numId w:val="5"/>
        </w:numPr>
        <w:rPr>
          <w:sz w:val="20"/>
          <w:szCs w:val="20"/>
        </w:rPr>
      </w:pPr>
      <w:r w:rsidRPr="002462DE">
        <w:rPr>
          <w:sz w:val="20"/>
          <w:szCs w:val="20"/>
        </w:rPr>
        <w:t>Female</w:t>
      </w:r>
      <w:r w:rsidRPr="002462DE">
        <w:rPr>
          <w:sz w:val="20"/>
          <w:szCs w:val="20"/>
        </w:rPr>
        <w:tab/>
        <w:t>11 54 96</w:t>
      </w:r>
      <w:r w:rsidRPr="002462DE">
        <w:rPr>
          <w:sz w:val="20"/>
          <w:szCs w:val="20"/>
        </w:rPr>
        <w:tab/>
        <w:t>09200162812</w:t>
      </w:r>
      <w:r w:rsidRPr="002462DE">
        <w:rPr>
          <w:sz w:val="20"/>
          <w:szCs w:val="20"/>
        </w:rPr>
        <w:tab/>
        <w:t>16+PA</w:t>
      </w:r>
    </w:p>
    <w:p w14:paraId="06C4B0C6" w14:textId="77777777" w:rsidR="005E07B3" w:rsidRDefault="005E07B3" w:rsidP="00C01CD1">
      <w:pPr>
        <w:rPr>
          <w:sz w:val="20"/>
          <w:szCs w:val="20"/>
        </w:rPr>
      </w:pPr>
    </w:p>
    <w:p w14:paraId="3E010E7F" w14:textId="25A6156D" w:rsidR="004132DC" w:rsidRDefault="004132DC" w:rsidP="00C01CD1">
      <w:pPr>
        <w:rPr>
          <w:sz w:val="20"/>
          <w:szCs w:val="20"/>
        </w:rPr>
      </w:pPr>
      <w:r w:rsidRPr="002462DE">
        <w:rPr>
          <w:noProof/>
          <w:sz w:val="20"/>
          <w:szCs w:val="20"/>
          <w:lang w:val="en-GB" w:eastAsia="en-GB"/>
        </w:rPr>
        <w:drawing>
          <wp:inline distT="0" distB="0" distL="0" distR="0" wp14:anchorId="4FA6F100" wp14:editId="6093E7E6">
            <wp:extent cx="2857500" cy="2295525"/>
            <wp:effectExtent l="0" t="0" r="0" b="9525"/>
            <wp:docPr id="404" name="Kép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462DE">
        <w:rPr>
          <w:sz w:val="20"/>
          <w:szCs w:val="20"/>
        </w:rPr>
        <w:tab/>
      </w:r>
      <w:r w:rsidRPr="002462DE">
        <w:rPr>
          <w:noProof/>
          <w:sz w:val="20"/>
          <w:szCs w:val="20"/>
          <w:lang w:val="en-GB" w:eastAsia="en-GB"/>
        </w:rPr>
        <w:drawing>
          <wp:inline distT="0" distB="0" distL="0" distR="0" wp14:anchorId="3C40FD63" wp14:editId="253449A8">
            <wp:extent cx="3322134" cy="1787625"/>
            <wp:effectExtent l="0" t="0" r="0" b="3175"/>
            <wp:docPr id="405" name="Kép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329048" cy="179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B7943" w14:textId="77777777" w:rsidR="005E07B3" w:rsidRPr="002462DE" w:rsidRDefault="005E07B3" w:rsidP="00C01CD1">
      <w:pPr>
        <w:rPr>
          <w:sz w:val="20"/>
          <w:szCs w:val="20"/>
        </w:rPr>
      </w:pPr>
    </w:p>
    <w:p w14:paraId="1F58EDB3" w14:textId="0A7A68AB" w:rsidR="004132DC" w:rsidRPr="002462DE" w:rsidRDefault="007216E3" w:rsidP="00C01CD1">
      <w:pPr>
        <w:rPr>
          <w:sz w:val="20"/>
          <w:szCs w:val="20"/>
        </w:rPr>
      </w:pPr>
      <w:sdt>
        <w:sdtPr>
          <w:rPr>
            <w:b/>
            <w:sz w:val="40"/>
            <w:szCs w:val="40"/>
          </w:rPr>
          <w:id w:val="-761762608"/>
          <w14:checkbox>
            <w14:checked w14:val="1"/>
            <w14:checkedState w14:val="2612" w14:font="MS Gothic"/>
            <w14:uncheckedState w14:val="2610" w14:font="MS Gothic"/>
          </w14:checkbox>
        </w:sdtPr>
        <w:sdtContent>
          <w:r w:rsidR="001E1824">
            <w:rPr>
              <w:rFonts w:ascii="MS Gothic" w:eastAsia="MS Gothic" w:hAnsi="MS Gothic" w:hint="eastAsia"/>
              <w:b/>
              <w:sz w:val="40"/>
              <w:szCs w:val="40"/>
            </w:rPr>
            <w:t>☒</w:t>
          </w:r>
        </w:sdtContent>
      </w:sdt>
      <w:r w:rsidR="00C01CD1" w:rsidRPr="005E07B3">
        <w:rPr>
          <w:b/>
          <w:sz w:val="40"/>
          <w:szCs w:val="40"/>
        </w:rPr>
        <w:t xml:space="preserve"> Han E, Han ES, 6/10/16/24 </w:t>
      </w:r>
      <w:r w:rsidR="004132DC" w:rsidRPr="005E07B3">
        <w:rPr>
          <w:b/>
          <w:sz w:val="40"/>
          <w:szCs w:val="40"/>
        </w:rPr>
        <w:t>P+E, S</w:t>
      </w:r>
      <w:r w:rsidR="00C01CD1" w:rsidRPr="005E07B3">
        <w:rPr>
          <w:b/>
          <w:sz w:val="40"/>
          <w:szCs w:val="40"/>
        </w:rPr>
        <w:t>taf 14/20 P betétek</w:t>
      </w:r>
      <w:r w:rsidR="00C01CD1" w:rsidRPr="002462DE">
        <w:rPr>
          <w:sz w:val="20"/>
          <w:szCs w:val="20"/>
        </w:rPr>
        <w:t xml:space="preserve"> (szerszám fűtés)</w:t>
      </w:r>
    </w:p>
    <w:p w14:paraId="6AA1BC1D" w14:textId="459C9EFF" w:rsidR="00C01CD1" w:rsidRPr="002462DE" w:rsidRDefault="007216E3" w:rsidP="00C01CD1">
      <w:pPr>
        <w:pStyle w:val="Listaszerbekezds"/>
        <w:numPr>
          <w:ilvl w:val="0"/>
          <w:numId w:val="5"/>
        </w:numPr>
        <w:rPr>
          <w:sz w:val="20"/>
          <w:szCs w:val="20"/>
        </w:rPr>
      </w:pPr>
      <w:sdt>
        <w:sdtPr>
          <w:rPr>
            <w:b/>
            <w:sz w:val="20"/>
            <w:szCs w:val="20"/>
          </w:rPr>
          <w:id w:val="1551114646"/>
          <w14:checkbox>
            <w14:checked w14:val="0"/>
            <w14:checkedState w14:val="2612" w14:font="MS Gothic"/>
            <w14:uncheckedState w14:val="2610" w14:font="MS Gothic"/>
          </w14:checkbox>
        </w:sdtPr>
        <w:sdtContent>
          <w:r w:rsidR="005E07B3">
            <w:rPr>
              <w:rFonts w:ascii="MS Gothic" w:eastAsia="MS Gothic" w:hAnsi="MS Gothic" w:hint="eastAsia"/>
              <w:b/>
              <w:sz w:val="20"/>
              <w:szCs w:val="20"/>
            </w:rPr>
            <w:t>☐</w:t>
          </w:r>
        </w:sdtContent>
      </w:sdt>
      <w:r w:rsidR="004132DC" w:rsidRPr="005E07B3">
        <w:rPr>
          <w:b/>
          <w:sz w:val="20"/>
          <w:szCs w:val="20"/>
        </w:rPr>
        <w:t xml:space="preserve"> </w:t>
      </w:r>
      <w:r w:rsidR="00C01CD1" w:rsidRPr="005E07B3">
        <w:rPr>
          <w:b/>
          <w:sz w:val="20"/>
          <w:szCs w:val="20"/>
        </w:rPr>
        <w:t>Male</w:t>
      </w:r>
      <w:r w:rsidR="00C01CD1" w:rsidRPr="002462DE">
        <w:rPr>
          <w:sz w:val="20"/>
          <w:szCs w:val="20"/>
        </w:rPr>
        <w:tab/>
      </w:r>
      <w:r w:rsidR="005E07B3">
        <w:rPr>
          <w:sz w:val="20"/>
          <w:szCs w:val="20"/>
        </w:rPr>
        <w:tab/>
      </w:r>
      <w:r w:rsidR="00C01CD1" w:rsidRPr="002462DE">
        <w:rPr>
          <w:sz w:val="20"/>
          <w:szCs w:val="20"/>
        </w:rPr>
        <w:t>11 36 42</w:t>
      </w:r>
      <w:r w:rsidR="00C01CD1" w:rsidRPr="002462DE">
        <w:rPr>
          <w:sz w:val="20"/>
          <w:szCs w:val="20"/>
        </w:rPr>
        <w:tab/>
        <w:t>09330162601</w:t>
      </w:r>
      <w:r w:rsidR="00C01CD1" w:rsidRPr="002462DE">
        <w:rPr>
          <w:sz w:val="20"/>
          <w:szCs w:val="20"/>
        </w:rPr>
        <w:tab/>
        <w:t>16+PA (csavaros)</w:t>
      </w:r>
    </w:p>
    <w:p w14:paraId="6F90B0F7" w14:textId="1DEA7D8A" w:rsidR="004132DC" w:rsidRPr="002462DE" w:rsidRDefault="004132DC" w:rsidP="004132DC">
      <w:pPr>
        <w:ind w:left="360"/>
        <w:rPr>
          <w:sz w:val="20"/>
          <w:szCs w:val="20"/>
        </w:rPr>
      </w:pPr>
      <w:r w:rsidRPr="002462DE">
        <w:rPr>
          <w:noProof/>
          <w:sz w:val="20"/>
          <w:szCs w:val="20"/>
          <w:lang w:val="en-GB" w:eastAsia="en-GB"/>
        </w:rPr>
        <w:drawing>
          <wp:inline distT="0" distB="0" distL="0" distR="0" wp14:anchorId="47DEDDCA" wp14:editId="61FA8979">
            <wp:extent cx="1868905" cy="1344406"/>
            <wp:effectExtent l="0" t="0" r="0" b="8255"/>
            <wp:docPr id="406" name="Kép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1870200" cy="1345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9E233" w14:textId="0DA67329" w:rsidR="00C01CD1" w:rsidRPr="002462DE" w:rsidRDefault="007216E3" w:rsidP="00C01CD1">
      <w:pPr>
        <w:pStyle w:val="Listaszerbekezds"/>
        <w:numPr>
          <w:ilvl w:val="0"/>
          <w:numId w:val="5"/>
        </w:numPr>
        <w:rPr>
          <w:sz w:val="20"/>
          <w:szCs w:val="20"/>
        </w:rPr>
      </w:pPr>
      <w:sdt>
        <w:sdtPr>
          <w:rPr>
            <w:b/>
            <w:sz w:val="20"/>
            <w:szCs w:val="20"/>
          </w:rPr>
          <w:id w:val="-2037801581"/>
          <w14:checkbox>
            <w14:checked w14:val="0"/>
            <w14:checkedState w14:val="2612" w14:font="MS Gothic"/>
            <w14:uncheckedState w14:val="2610" w14:font="MS Gothic"/>
          </w14:checkbox>
        </w:sdtPr>
        <w:sdtContent>
          <w:r w:rsidR="005E07B3">
            <w:rPr>
              <w:rFonts w:ascii="MS Gothic" w:eastAsia="MS Gothic" w:hAnsi="MS Gothic" w:hint="eastAsia"/>
              <w:b/>
              <w:sz w:val="20"/>
              <w:szCs w:val="20"/>
            </w:rPr>
            <w:t>☐</w:t>
          </w:r>
        </w:sdtContent>
      </w:sdt>
      <w:r w:rsidR="004132DC" w:rsidRPr="005E07B3">
        <w:rPr>
          <w:b/>
          <w:sz w:val="20"/>
          <w:szCs w:val="20"/>
        </w:rPr>
        <w:t xml:space="preserve"> </w:t>
      </w:r>
      <w:r w:rsidR="00C01CD1" w:rsidRPr="005E07B3">
        <w:rPr>
          <w:b/>
          <w:sz w:val="20"/>
          <w:szCs w:val="20"/>
        </w:rPr>
        <w:t>Male</w:t>
      </w:r>
      <w:r w:rsidR="00C01CD1" w:rsidRPr="002462DE">
        <w:rPr>
          <w:sz w:val="20"/>
          <w:szCs w:val="20"/>
        </w:rPr>
        <w:tab/>
      </w:r>
      <w:r w:rsidR="005E07B3">
        <w:rPr>
          <w:sz w:val="20"/>
          <w:szCs w:val="20"/>
        </w:rPr>
        <w:tab/>
      </w:r>
      <w:r w:rsidR="00C01CD1" w:rsidRPr="002462DE">
        <w:rPr>
          <w:sz w:val="20"/>
          <w:szCs w:val="20"/>
        </w:rPr>
        <w:t>11 36 44</w:t>
      </w:r>
      <w:r w:rsidR="00C01CD1" w:rsidRPr="002462DE">
        <w:rPr>
          <w:sz w:val="20"/>
          <w:szCs w:val="20"/>
        </w:rPr>
        <w:tab/>
        <w:t>09330242601</w:t>
      </w:r>
      <w:r w:rsidR="00C01CD1" w:rsidRPr="002462DE">
        <w:rPr>
          <w:sz w:val="20"/>
          <w:szCs w:val="20"/>
        </w:rPr>
        <w:tab/>
        <w:t>24+PA (csavaros)</w:t>
      </w:r>
    </w:p>
    <w:p w14:paraId="7D1855E2" w14:textId="3534EE6E" w:rsidR="004132DC" w:rsidRPr="002462DE" w:rsidRDefault="004132DC" w:rsidP="004132DC">
      <w:pPr>
        <w:rPr>
          <w:sz w:val="20"/>
          <w:szCs w:val="20"/>
        </w:rPr>
      </w:pPr>
      <w:r w:rsidRPr="002462DE">
        <w:rPr>
          <w:noProof/>
          <w:sz w:val="20"/>
          <w:szCs w:val="20"/>
          <w:lang w:val="en-GB" w:eastAsia="en-GB"/>
        </w:rPr>
        <w:drawing>
          <wp:inline distT="0" distB="0" distL="0" distR="0" wp14:anchorId="4FB45C8D" wp14:editId="6378BFD2">
            <wp:extent cx="2791326" cy="1776972"/>
            <wp:effectExtent l="0" t="0" r="9525" b="0"/>
            <wp:docPr id="408" name="Kép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2801252" cy="1783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A9CF2" w14:textId="528F07C0" w:rsidR="00C01CD1" w:rsidRPr="002462DE" w:rsidRDefault="007216E3" w:rsidP="00A7052B">
      <w:pPr>
        <w:pStyle w:val="Listaszerbekezds"/>
        <w:numPr>
          <w:ilvl w:val="0"/>
          <w:numId w:val="5"/>
        </w:numPr>
        <w:rPr>
          <w:sz w:val="20"/>
          <w:szCs w:val="20"/>
        </w:rPr>
      </w:pPr>
      <w:sdt>
        <w:sdtPr>
          <w:rPr>
            <w:b/>
            <w:sz w:val="20"/>
            <w:szCs w:val="20"/>
          </w:rPr>
          <w:id w:val="-334305431"/>
          <w14:checkbox>
            <w14:checked w14:val="0"/>
            <w14:checkedState w14:val="2612" w14:font="MS Gothic"/>
            <w14:uncheckedState w14:val="2610" w14:font="MS Gothic"/>
          </w14:checkbox>
        </w:sdtPr>
        <w:sdtContent>
          <w:r w:rsidR="005E07B3">
            <w:rPr>
              <w:rFonts w:ascii="MS Gothic" w:eastAsia="MS Gothic" w:hAnsi="MS Gothic" w:hint="eastAsia"/>
              <w:b/>
              <w:sz w:val="20"/>
              <w:szCs w:val="20"/>
            </w:rPr>
            <w:t>☐</w:t>
          </w:r>
        </w:sdtContent>
      </w:sdt>
      <w:r w:rsidR="004132DC" w:rsidRPr="005E07B3">
        <w:rPr>
          <w:b/>
          <w:sz w:val="20"/>
          <w:szCs w:val="20"/>
        </w:rPr>
        <w:t xml:space="preserve"> </w:t>
      </w:r>
      <w:r w:rsidR="00C01CD1" w:rsidRPr="005E07B3">
        <w:rPr>
          <w:b/>
          <w:sz w:val="20"/>
          <w:szCs w:val="20"/>
        </w:rPr>
        <w:t>Female</w:t>
      </w:r>
      <w:r w:rsidR="00C01CD1" w:rsidRPr="002462DE">
        <w:rPr>
          <w:sz w:val="20"/>
          <w:szCs w:val="20"/>
        </w:rPr>
        <w:tab/>
        <w:t>11 36 50</w:t>
      </w:r>
      <w:r w:rsidR="00C01CD1" w:rsidRPr="002462DE">
        <w:rPr>
          <w:sz w:val="20"/>
          <w:szCs w:val="20"/>
        </w:rPr>
        <w:tab/>
        <w:t>09330162701</w:t>
      </w:r>
      <w:r w:rsidR="00C01CD1" w:rsidRPr="002462DE">
        <w:rPr>
          <w:sz w:val="20"/>
          <w:szCs w:val="20"/>
        </w:rPr>
        <w:tab/>
        <w:t>16+PA</w:t>
      </w:r>
      <w:r w:rsidR="00A7052B" w:rsidRPr="002462DE">
        <w:rPr>
          <w:sz w:val="20"/>
          <w:szCs w:val="20"/>
        </w:rPr>
        <w:t xml:space="preserve"> (csavaros)</w:t>
      </w:r>
    </w:p>
    <w:p w14:paraId="68493A24" w14:textId="40A8277B" w:rsidR="004132DC" w:rsidRPr="002462DE" w:rsidRDefault="004132DC" w:rsidP="004132DC">
      <w:pPr>
        <w:ind w:left="360"/>
        <w:rPr>
          <w:sz w:val="20"/>
          <w:szCs w:val="20"/>
        </w:rPr>
      </w:pPr>
      <w:r w:rsidRPr="002462DE">
        <w:rPr>
          <w:noProof/>
          <w:sz w:val="20"/>
          <w:szCs w:val="20"/>
          <w:lang w:val="en-GB" w:eastAsia="en-GB"/>
        </w:rPr>
        <w:lastRenderedPageBreak/>
        <w:drawing>
          <wp:inline distT="0" distB="0" distL="0" distR="0" wp14:anchorId="0DFF75C6" wp14:editId="2A63C577">
            <wp:extent cx="1925053" cy="1410870"/>
            <wp:effectExtent l="0" t="0" r="0" b="0"/>
            <wp:docPr id="410" name="Kép 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1926406" cy="1411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8A9A2" w14:textId="5A8F18C5" w:rsidR="00A7052B" w:rsidRPr="002462DE" w:rsidRDefault="007216E3" w:rsidP="00A7052B">
      <w:pPr>
        <w:pStyle w:val="Listaszerbekezds"/>
        <w:numPr>
          <w:ilvl w:val="0"/>
          <w:numId w:val="5"/>
        </w:numPr>
        <w:rPr>
          <w:sz w:val="20"/>
          <w:szCs w:val="20"/>
        </w:rPr>
      </w:pPr>
      <w:sdt>
        <w:sdtPr>
          <w:rPr>
            <w:b/>
            <w:sz w:val="20"/>
            <w:szCs w:val="20"/>
          </w:rPr>
          <w:id w:val="1538621065"/>
          <w14:checkbox>
            <w14:checked w14:val="0"/>
            <w14:checkedState w14:val="2612" w14:font="MS Gothic"/>
            <w14:uncheckedState w14:val="2610" w14:font="MS Gothic"/>
          </w14:checkbox>
        </w:sdtPr>
        <w:sdtContent>
          <w:r w:rsidR="005E07B3" w:rsidRPr="005E07B3">
            <w:rPr>
              <w:rFonts w:ascii="MS Gothic" w:eastAsia="MS Gothic" w:hAnsi="MS Gothic" w:hint="eastAsia"/>
              <w:b/>
              <w:sz w:val="20"/>
              <w:szCs w:val="20"/>
            </w:rPr>
            <w:t>☐</w:t>
          </w:r>
        </w:sdtContent>
      </w:sdt>
      <w:r w:rsidR="004132DC" w:rsidRPr="005E07B3">
        <w:rPr>
          <w:b/>
          <w:sz w:val="20"/>
          <w:szCs w:val="20"/>
        </w:rPr>
        <w:t xml:space="preserve"> </w:t>
      </w:r>
      <w:r w:rsidR="00C01CD1" w:rsidRPr="005E07B3">
        <w:rPr>
          <w:b/>
          <w:sz w:val="20"/>
          <w:szCs w:val="20"/>
        </w:rPr>
        <w:t>Female</w:t>
      </w:r>
      <w:r w:rsidR="00C01CD1" w:rsidRPr="002462DE">
        <w:rPr>
          <w:sz w:val="20"/>
          <w:szCs w:val="20"/>
        </w:rPr>
        <w:tab/>
        <w:t>11 36 52</w:t>
      </w:r>
      <w:r w:rsidR="00C01CD1" w:rsidRPr="002462DE">
        <w:rPr>
          <w:sz w:val="20"/>
          <w:szCs w:val="20"/>
        </w:rPr>
        <w:tab/>
        <w:t>09330242701</w:t>
      </w:r>
      <w:r w:rsidR="00C01CD1" w:rsidRPr="002462DE">
        <w:rPr>
          <w:sz w:val="20"/>
          <w:szCs w:val="20"/>
        </w:rPr>
        <w:tab/>
        <w:t>24+PA</w:t>
      </w:r>
      <w:r w:rsidR="00A7052B" w:rsidRPr="002462DE">
        <w:rPr>
          <w:sz w:val="20"/>
          <w:szCs w:val="20"/>
        </w:rPr>
        <w:t xml:space="preserve"> (csavaros)</w:t>
      </w:r>
    </w:p>
    <w:p w14:paraId="4680DC84" w14:textId="2D3580DA" w:rsidR="004132DC" w:rsidRPr="002462DE" w:rsidRDefault="004132DC" w:rsidP="004132DC">
      <w:pPr>
        <w:ind w:left="360"/>
        <w:rPr>
          <w:sz w:val="20"/>
          <w:szCs w:val="20"/>
        </w:rPr>
      </w:pPr>
      <w:r w:rsidRPr="002462DE">
        <w:rPr>
          <w:noProof/>
          <w:sz w:val="20"/>
          <w:szCs w:val="20"/>
          <w:lang w:val="en-GB" w:eastAsia="en-GB"/>
        </w:rPr>
        <w:drawing>
          <wp:inline distT="0" distB="0" distL="0" distR="0" wp14:anchorId="1F12D319" wp14:editId="509B2877">
            <wp:extent cx="2558716" cy="1780675"/>
            <wp:effectExtent l="0" t="0" r="0" b="0"/>
            <wp:docPr id="411" name="Kép 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2563660" cy="1784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1EE0B" w14:textId="0899BEB2" w:rsidR="00A7052B" w:rsidRPr="005E07B3" w:rsidRDefault="007216E3" w:rsidP="00A7052B">
      <w:pPr>
        <w:rPr>
          <w:b/>
          <w:sz w:val="40"/>
          <w:szCs w:val="40"/>
        </w:rPr>
      </w:pPr>
      <w:sdt>
        <w:sdtPr>
          <w:rPr>
            <w:rFonts w:ascii="MS Gothic" w:eastAsia="MS Gothic" w:hAnsi="MS Gothic"/>
            <w:b/>
            <w:sz w:val="40"/>
            <w:szCs w:val="40"/>
          </w:rPr>
          <w:id w:val="513427257"/>
          <w14:checkbox>
            <w14:checked w14:val="0"/>
            <w14:checkedState w14:val="2612" w14:font="MS Gothic"/>
            <w14:uncheckedState w14:val="2610" w14:font="MS Gothic"/>
          </w14:checkbox>
        </w:sdtPr>
        <w:sdtContent>
          <w:r w:rsidR="005E07B3">
            <w:rPr>
              <w:rFonts w:ascii="MS Gothic" w:eastAsia="MS Gothic" w:hAnsi="MS Gothic" w:hint="eastAsia"/>
              <w:b/>
              <w:sz w:val="40"/>
              <w:szCs w:val="40"/>
            </w:rPr>
            <w:t>☐</w:t>
          </w:r>
        </w:sdtContent>
      </w:sdt>
      <w:r w:rsidR="00A7052B" w:rsidRPr="005E07B3">
        <w:rPr>
          <w:b/>
          <w:sz w:val="40"/>
          <w:szCs w:val="40"/>
        </w:rPr>
        <w:t xml:space="preserve"> 10A/16A/6B/10B16B/24B lábazati burkolat</w:t>
      </w:r>
    </w:p>
    <w:p w14:paraId="72CC95C2" w14:textId="52AFCD7B" w:rsidR="00A7052B" w:rsidRPr="002462DE" w:rsidRDefault="007216E3" w:rsidP="00A7052B">
      <w:pPr>
        <w:pStyle w:val="Listaszerbekezds"/>
        <w:numPr>
          <w:ilvl w:val="0"/>
          <w:numId w:val="5"/>
        </w:numPr>
        <w:rPr>
          <w:sz w:val="20"/>
          <w:szCs w:val="20"/>
        </w:rPr>
      </w:pPr>
      <w:sdt>
        <w:sdtPr>
          <w:rPr>
            <w:b/>
            <w:sz w:val="28"/>
            <w:szCs w:val="28"/>
          </w:rPr>
          <w:id w:val="-707487436"/>
          <w14:checkbox>
            <w14:checked w14:val="0"/>
            <w14:checkedState w14:val="2612" w14:font="MS Gothic"/>
            <w14:uncheckedState w14:val="2610" w14:font="MS Gothic"/>
          </w14:checkbox>
        </w:sdtPr>
        <w:sdtContent>
          <w:r w:rsidR="005D1346">
            <w:rPr>
              <w:rFonts w:ascii="MS Gothic" w:eastAsia="MS Gothic" w:hAnsi="MS Gothic" w:hint="eastAsia"/>
              <w:b/>
              <w:sz w:val="28"/>
              <w:szCs w:val="28"/>
            </w:rPr>
            <w:t>☐</w:t>
          </w:r>
        </w:sdtContent>
      </w:sdt>
      <w:r w:rsidR="004132DC" w:rsidRPr="002462DE">
        <w:rPr>
          <w:sz w:val="20"/>
          <w:szCs w:val="20"/>
        </w:rPr>
        <w:t xml:space="preserve"> </w:t>
      </w:r>
      <w:r w:rsidR="00A7052B" w:rsidRPr="002462DE">
        <w:rPr>
          <w:sz w:val="20"/>
          <w:szCs w:val="20"/>
        </w:rPr>
        <w:t>11 14 86</w:t>
      </w:r>
      <w:r w:rsidR="00A7052B" w:rsidRPr="002462DE">
        <w:rPr>
          <w:sz w:val="20"/>
          <w:szCs w:val="20"/>
        </w:rPr>
        <w:tab/>
        <w:t>19200160251</w:t>
      </w:r>
      <w:r w:rsidR="00A7052B" w:rsidRPr="002462DE">
        <w:rPr>
          <w:sz w:val="20"/>
          <w:szCs w:val="20"/>
        </w:rPr>
        <w:tab/>
        <w:t>16A (1 reteszelőkengyel, 1 kábelkimenet)</w:t>
      </w:r>
    </w:p>
    <w:p w14:paraId="789CF6F2" w14:textId="1A28E66B" w:rsidR="004132DC" w:rsidRPr="002462DE" w:rsidRDefault="004132DC" w:rsidP="004132DC">
      <w:pPr>
        <w:ind w:left="360"/>
        <w:rPr>
          <w:sz w:val="20"/>
          <w:szCs w:val="20"/>
        </w:rPr>
      </w:pPr>
      <w:r w:rsidRPr="002462DE">
        <w:rPr>
          <w:noProof/>
          <w:sz w:val="20"/>
          <w:szCs w:val="20"/>
          <w:lang w:val="en-GB" w:eastAsia="en-GB"/>
        </w:rPr>
        <w:drawing>
          <wp:inline distT="0" distB="0" distL="0" distR="0" wp14:anchorId="2E1C458E" wp14:editId="6B6C4CF2">
            <wp:extent cx="2080465" cy="1812758"/>
            <wp:effectExtent l="0" t="0" r="0" b="0"/>
            <wp:docPr id="412" name="Kép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2080465" cy="1812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7F33F" w14:textId="3AFAEA5F" w:rsidR="00A7052B" w:rsidRPr="002462DE" w:rsidRDefault="007216E3" w:rsidP="00A7052B">
      <w:pPr>
        <w:pStyle w:val="Listaszerbekezds"/>
        <w:numPr>
          <w:ilvl w:val="0"/>
          <w:numId w:val="5"/>
        </w:numPr>
        <w:rPr>
          <w:sz w:val="20"/>
          <w:szCs w:val="20"/>
        </w:rPr>
      </w:pPr>
      <w:sdt>
        <w:sdtPr>
          <w:rPr>
            <w:b/>
            <w:sz w:val="28"/>
            <w:szCs w:val="28"/>
          </w:rPr>
          <w:id w:val="-65499553"/>
          <w14:checkbox>
            <w14:checked w14:val="0"/>
            <w14:checkedState w14:val="2612" w14:font="MS Gothic"/>
            <w14:uncheckedState w14:val="2610" w14:font="MS Gothic"/>
          </w14:checkbox>
        </w:sdtPr>
        <w:sdtContent>
          <w:r w:rsidR="005D1346">
            <w:rPr>
              <w:rFonts w:ascii="MS Gothic" w:eastAsia="MS Gothic" w:hAnsi="MS Gothic" w:hint="eastAsia"/>
              <w:b/>
              <w:sz w:val="28"/>
              <w:szCs w:val="28"/>
            </w:rPr>
            <w:t>☐</w:t>
          </w:r>
        </w:sdtContent>
      </w:sdt>
      <w:r w:rsidR="004132DC" w:rsidRPr="002462DE">
        <w:rPr>
          <w:sz w:val="20"/>
          <w:szCs w:val="20"/>
        </w:rPr>
        <w:t xml:space="preserve"> </w:t>
      </w:r>
      <w:r w:rsidR="00A7052B" w:rsidRPr="002462DE">
        <w:rPr>
          <w:sz w:val="20"/>
          <w:szCs w:val="20"/>
        </w:rPr>
        <w:t>11 40 20</w:t>
      </w:r>
      <w:r w:rsidR="00A7052B" w:rsidRPr="002462DE">
        <w:rPr>
          <w:sz w:val="20"/>
          <w:szCs w:val="20"/>
        </w:rPr>
        <w:tab/>
        <w:t>09300161230</w:t>
      </w:r>
      <w:r w:rsidR="00A7052B" w:rsidRPr="002462DE">
        <w:rPr>
          <w:sz w:val="20"/>
          <w:szCs w:val="20"/>
        </w:rPr>
        <w:tab/>
        <w:t>16B (2 reteszelőkengyel, 1 kábelkimenet)</w:t>
      </w:r>
    </w:p>
    <w:p w14:paraId="53571305" w14:textId="2E8CF9A1" w:rsidR="004132DC" w:rsidRPr="002462DE" w:rsidRDefault="004132DC" w:rsidP="004132DC">
      <w:pPr>
        <w:ind w:left="360"/>
        <w:rPr>
          <w:sz w:val="20"/>
          <w:szCs w:val="20"/>
        </w:rPr>
      </w:pPr>
      <w:r w:rsidRPr="002462DE">
        <w:rPr>
          <w:noProof/>
          <w:sz w:val="20"/>
          <w:szCs w:val="20"/>
          <w:lang w:val="en-GB" w:eastAsia="en-GB"/>
        </w:rPr>
        <w:drawing>
          <wp:inline distT="0" distB="0" distL="0" distR="0" wp14:anchorId="715153C0" wp14:editId="34D0D973">
            <wp:extent cx="2229853" cy="1563703"/>
            <wp:effectExtent l="0" t="0" r="0" b="0"/>
            <wp:docPr id="413" name="Kép 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2236203" cy="1568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7B67B" w14:textId="4B03D216" w:rsidR="00A7052B" w:rsidRPr="002462DE" w:rsidRDefault="007216E3" w:rsidP="00A7052B">
      <w:pPr>
        <w:pStyle w:val="Listaszerbekezds"/>
        <w:numPr>
          <w:ilvl w:val="0"/>
          <w:numId w:val="5"/>
        </w:numPr>
        <w:rPr>
          <w:sz w:val="20"/>
          <w:szCs w:val="20"/>
        </w:rPr>
      </w:pPr>
      <w:sdt>
        <w:sdtPr>
          <w:rPr>
            <w:b/>
            <w:sz w:val="28"/>
            <w:szCs w:val="28"/>
          </w:rPr>
          <w:id w:val="-1936665211"/>
          <w14:checkbox>
            <w14:checked w14:val="0"/>
            <w14:checkedState w14:val="2612" w14:font="MS Gothic"/>
            <w14:uncheckedState w14:val="2610" w14:font="MS Gothic"/>
          </w14:checkbox>
        </w:sdtPr>
        <w:sdtContent>
          <w:r w:rsidR="005D1346">
            <w:rPr>
              <w:rFonts w:ascii="MS Gothic" w:eastAsia="MS Gothic" w:hAnsi="MS Gothic" w:hint="eastAsia"/>
              <w:b/>
              <w:sz w:val="28"/>
              <w:szCs w:val="28"/>
            </w:rPr>
            <w:t>☐</w:t>
          </w:r>
        </w:sdtContent>
      </w:sdt>
      <w:r w:rsidR="004132DC" w:rsidRPr="002462DE">
        <w:rPr>
          <w:sz w:val="20"/>
          <w:szCs w:val="20"/>
        </w:rPr>
        <w:t xml:space="preserve"> </w:t>
      </w:r>
      <w:r w:rsidR="00A7052B" w:rsidRPr="002462DE">
        <w:rPr>
          <w:sz w:val="20"/>
          <w:szCs w:val="20"/>
        </w:rPr>
        <w:t>11 40 22</w:t>
      </w:r>
      <w:r w:rsidR="00A7052B" w:rsidRPr="002462DE">
        <w:rPr>
          <w:sz w:val="20"/>
          <w:szCs w:val="20"/>
        </w:rPr>
        <w:tab/>
        <w:t>09300241230</w:t>
      </w:r>
      <w:r w:rsidR="00A7052B" w:rsidRPr="002462DE">
        <w:rPr>
          <w:sz w:val="20"/>
          <w:szCs w:val="20"/>
        </w:rPr>
        <w:tab/>
        <w:t>24B (2 reteszelőkengyel, 1 kábelkimenet)</w:t>
      </w:r>
    </w:p>
    <w:p w14:paraId="0148A398" w14:textId="5D6254BA" w:rsidR="00C01CD1" w:rsidRPr="002462DE" w:rsidRDefault="004132DC" w:rsidP="00A7052B">
      <w:pPr>
        <w:rPr>
          <w:sz w:val="20"/>
          <w:szCs w:val="20"/>
        </w:rPr>
      </w:pPr>
      <w:r w:rsidRPr="002462DE">
        <w:rPr>
          <w:noProof/>
          <w:sz w:val="20"/>
          <w:szCs w:val="20"/>
          <w:lang w:val="en-GB" w:eastAsia="en-GB"/>
        </w:rPr>
        <w:drawing>
          <wp:inline distT="0" distB="0" distL="0" distR="0" wp14:anchorId="205948BA" wp14:editId="4B32DC3B">
            <wp:extent cx="2975810" cy="2222320"/>
            <wp:effectExtent l="0" t="0" r="0" b="6985"/>
            <wp:docPr id="414" name="Kép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2972452" cy="2219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7B0D6" w14:textId="77777777" w:rsidR="002067D0" w:rsidRPr="002462DE" w:rsidRDefault="002067D0" w:rsidP="00C31533">
      <w:pPr>
        <w:rPr>
          <w:sz w:val="20"/>
          <w:szCs w:val="20"/>
        </w:rPr>
      </w:pPr>
    </w:p>
    <w:p w14:paraId="1A27CAE0" w14:textId="77777777" w:rsidR="002067D0" w:rsidRPr="002462DE" w:rsidRDefault="002067D0" w:rsidP="00C31533">
      <w:pPr>
        <w:rPr>
          <w:sz w:val="20"/>
          <w:szCs w:val="20"/>
        </w:rPr>
      </w:pPr>
    </w:p>
    <w:p w14:paraId="039EB1A5" w14:textId="77777777" w:rsidR="002067D0" w:rsidRPr="002462DE" w:rsidRDefault="002067D0" w:rsidP="00C31533">
      <w:pPr>
        <w:rPr>
          <w:sz w:val="20"/>
          <w:szCs w:val="20"/>
        </w:rPr>
      </w:pPr>
    </w:p>
    <w:p w14:paraId="7A11B83E" w14:textId="77777777" w:rsidR="002067D0" w:rsidRPr="002462DE" w:rsidRDefault="002067D0" w:rsidP="00C31533">
      <w:pPr>
        <w:rPr>
          <w:sz w:val="20"/>
          <w:szCs w:val="20"/>
        </w:rPr>
      </w:pPr>
    </w:p>
    <w:p w14:paraId="5A35AFC8" w14:textId="2A2DBA1D" w:rsidR="002067D0" w:rsidRPr="00F27397" w:rsidRDefault="003F455F" w:rsidP="00F27397">
      <w:pPr>
        <w:pStyle w:val="Cmsor1"/>
        <w:numPr>
          <w:ilvl w:val="0"/>
          <w:numId w:val="19"/>
        </w:numPr>
        <w:rPr>
          <w:rFonts w:ascii="Tahoma" w:hAnsi="Tahoma" w:cs="Tahoma"/>
          <w:b/>
        </w:rPr>
      </w:pPr>
      <w:bookmarkStart w:id="633" w:name="_Toc508612852"/>
      <w:r w:rsidRPr="00F27397">
        <w:rPr>
          <w:rFonts w:ascii="Tahoma" w:hAnsi="Tahoma" w:cs="Tahoma"/>
          <w:b/>
          <w:noProof/>
          <w:lang w:val="en-GB" w:eastAsia="en-GB"/>
        </w:rPr>
        <mc:AlternateContent>
          <mc:Choice Requires="wpg">
            <w:drawing>
              <wp:anchor distT="0" distB="0" distL="114300" distR="114300" simplePos="0" relativeHeight="252369920" behindDoc="0" locked="0" layoutInCell="1" allowOverlap="1" wp14:anchorId="0A0ECD98" wp14:editId="793799E6">
                <wp:simplePos x="0" y="0"/>
                <wp:positionH relativeFrom="column">
                  <wp:posOffset>2585720</wp:posOffset>
                </wp:positionH>
                <wp:positionV relativeFrom="paragraph">
                  <wp:posOffset>413385</wp:posOffset>
                </wp:positionV>
                <wp:extent cx="2557780" cy="2114550"/>
                <wp:effectExtent l="0" t="0" r="13970" b="0"/>
                <wp:wrapNone/>
                <wp:docPr id="268" name="Csoportba foglalás 26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57780" cy="2114550"/>
                          <a:chOff x="0" y="0"/>
                          <a:chExt cx="2557780" cy="2114851"/>
                        </a:xfrm>
                      </wpg:grpSpPr>
                      <wpg:grpSp>
                        <wpg:cNvPr id="418" name="Group 752"/>
                        <wpg:cNvGrpSpPr>
                          <a:grpSpLocks noChangeAspect="1"/>
                        </wpg:cNvGrpSpPr>
                        <wpg:grpSpPr>
                          <a:xfrm>
                            <a:off x="0" y="521368"/>
                            <a:ext cx="2557780" cy="1061720"/>
                            <a:chOff x="0" y="0"/>
                            <a:chExt cx="3696336" cy="1535157"/>
                          </a:xfrm>
                        </wpg:grpSpPr>
                        <wps:wsp>
                          <wps:cNvPr id="419" name="Rounded Rectangle 753"/>
                          <wps:cNvSpPr/>
                          <wps:spPr>
                            <a:xfrm>
                              <a:off x="0" y="272143"/>
                              <a:ext cx="3696336" cy="992505"/>
                            </a:xfrm>
                            <a:prstGeom prst="roundRect">
                              <a:avLst/>
                            </a:prstGeom>
                            <a:noFill/>
                            <a:ln w="12700" cap="flat" cmpd="sng" algn="ctr">
                              <a:solidFill>
                                <a:sysClr val="windowText" lastClr="000000"/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20" name="Text Box 754"/>
                          <wps:cNvSpPr txBox="1"/>
                          <wps:spPr>
                            <a:xfrm>
                              <a:off x="89806" y="361950"/>
                              <a:ext cx="360680" cy="361315"/>
                            </a:xfrm>
                            <a:prstGeom prst="ellipse">
                              <a:avLst/>
                            </a:prstGeom>
                            <a:solidFill>
                              <a:sysClr val="window" lastClr="FFFFFF"/>
                            </a:solidFill>
                            <a:ln w="6350">
                              <a:solidFill>
                                <a:prstClr val="black"/>
                              </a:solidFill>
                            </a:ln>
                            <a:effectLst/>
                          </wps:spPr>
                          <wps:txbx>
                            <w:txbxContent>
                              <w:p w14:paraId="6138D987" w14:textId="77777777" w:rsidR="007216E3" w:rsidRPr="00D3430C" w:rsidRDefault="007216E3" w:rsidP="00101840">
                                <w:pPr>
                                  <w:jc w:val="center"/>
                                  <w:rPr>
                                    <w:sz w:val="16"/>
                                    <w:szCs w:val="16"/>
                                  </w:rPr>
                                </w:pPr>
                                <w:r>
                                  <w:rPr>
                                    <w:sz w:val="16"/>
                                    <w:szCs w:val="16"/>
                                  </w:rPr>
                                  <w:t>1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54000" tIns="18000" rIns="7200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61" name="Text Box 755"/>
                          <wps:cNvSpPr txBox="1"/>
                          <wps:spPr>
                            <a:xfrm>
                              <a:off x="541564" y="364671"/>
                              <a:ext cx="359411" cy="358775"/>
                            </a:xfrm>
                            <a:prstGeom prst="ellipse">
                              <a:avLst/>
                            </a:prstGeom>
                            <a:solidFill>
                              <a:sysClr val="window" lastClr="FFFFFF"/>
                            </a:solidFill>
                            <a:ln w="6350">
                              <a:solidFill>
                                <a:prstClr val="black"/>
                              </a:solidFill>
                            </a:ln>
                            <a:effectLst/>
                          </wps:spPr>
                          <wps:txbx>
                            <w:txbxContent>
                              <w:p w14:paraId="5CFDFB0A" w14:textId="77777777" w:rsidR="007216E3" w:rsidRPr="00D3430C" w:rsidRDefault="007216E3" w:rsidP="00101840">
                                <w:pPr>
                                  <w:jc w:val="center"/>
                                  <w:rPr>
                                    <w:sz w:val="16"/>
                                    <w:szCs w:val="16"/>
                                  </w:rPr>
                                </w:pPr>
                                <w:r>
                                  <w:rPr>
                                    <w:sz w:val="16"/>
                                    <w:szCs w:val="16"/>
                                  </w:rPr>
                                  <w:t>2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54000" tIns="18000" rIns="7200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63" name="Text Box 756"/>
                          <wps:cNvSpPr txBox="1"/>
                          <wps:spPr>
                            <a:xfrm>
                              <a:off x="993322" y="364671"/>
                              <a:ext cx="358775" cy="358775"/>
                            </a:xfrm>
                            <a:prstGeom prst="ellipse">
                              <a:avLst/>
                            </a:prstGeom>
                            <a:solidFill>
                              <a:sysClr val="window" lastClr="FFFFFF"/>
                            </a:solidFill>
                            <a:ln w="6350">
                              <a:solidFill>
                                <a:prstClr val="black"/>
                              </a:solidFill>
                            </a:ln>
                            <a:effectLst/>
                          </wps:spPr>
                          <wps:txbx>
                            <w:txbxContent>
                              <w:p w14:paraId="16949729" w14:textId="77777777" w:rsidR="007216E3" w:rsidRPr="00D3430C" w:rsidRDefault="007216E3" w:rsidP="00101840">
                                <w:pPr>
                                  <w:jc w:val="center"/>
                                  <w:rPr>
                                    <w:sz w:val="16"/>
                                    <w:szCs w:val="16"/>
                                  </w:rPr>
                                </w:pPr>
                                <w:r>
                                  <w:rPr>
                                    <w:sz w:val="16"/>
                                    <w:szCs w:val="16"/>
                                  </w:rPr>
                                  <w:t>3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54000" tIns="18000" rIns="7200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64" name="Text Box 757"/>
                          <wps:cNvSpPr txBox="1"/>
                          <wps:spPr>
                            <a:xfrm>
                              <a:off x="1445080" y="364671"/>
                              <a:ext cx="360680" cy="358140"/>
                            </a:xfrm>
                            <a:prstGeom prst="ellipse">
                              <a:avLst/>
                            </a:prstGeom>
                            <a:solidFill>
                              <a:sysClr val="window" lastClr="FFFFFF"/>
                            </a:solidFill>
                            <a:ln w="6350">
                              <a:solidFill>
                                <a:prstClr val="black"/>
                              </a:solidFill>
                            </a:ln>
                            <a:effectLst/>
                          </wps:spPr>
                          <wps:txbx>
                            <w:txbxContent>
                              <w:p w14:paraId="5D77C248" w14:textId="77777777" w:rsidR="007216E3" w:rsidRPr="00D3430C" w:rsidRDefault="007216E3" w:rsidP="00101840">
                                <w:pPr>
                                  <w:jc w:val="center"/>
                                  <w:rPr>
                                    <w:sz w:val="16"/>
                                    <w:szCs w:val="16"/>
                                  </w:rPr>
                                </w:pPr>
                                <w:r>
                                  <w:rPr>
                                    <w:sz w:val="16"/>
                                    <w:szCs w:val="16"/>
                                  </w:rPr>
                                  <w:t>4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54000" tIns="18000" rIns="7200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71" name="Text Box 758"/>
                          <wps:cNvSpPr txBox="1"/>
                          <wps:spPr>
                            <a:xfrm>
                              <a:off x="1894115" y="364671"/>
                              <a:ext cx="359411" cy="358140"/>
                            </a:xfrm>
                            <a:prstGeom prst="ellipse">
                              <a:avLst/>
                            </a:prstGeom>
                            <a:solidFill>
                              <a:sysClr val="window" lastClr="FFFFFF"/>
                            </a:solidFill>
                            <a:ln w="6350">
                              <a:solidFill>
                                <a:prstClr val="black"/>
                              </a:solidFill>
                            </a:ln>
                            <a:effectLst/>
                          </wps:spPr>
                          <wps:txbx>
                            <w:txbxContent>
                              <w:p w14:paraId="56651B72" w14:textId="77777777" w:rsidR="007216E3" w:rsidRPr="00D3430C" w:rsidRDefault="007216E3" w:rsidP="00101840">
                                <w:pPr>
                                  <w:jc w:val="center"/>
                                  <w:rPr>
                                    <w:sz w:val="16"/>
                                    <w:szCs w:val="16"/>
                                  </w:rPr>
                                </w:pPr>
                                <w:r>
                                  <w:rPr>
                                    <w:sz w:val="16"/>
                                    <w:szCs w:val="16"/>
                                  </w:rPr>
                                  <w:t>5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54000" tIns="18000" rIns="7200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72" name="Text Box 759"/>
                          <wps:cNvSpPr txBox="1"/>
                          <wps:spPr>
                            <a:xfrm>
                              <a:off x="2343151" y="364671"/>
                              <a:ext cx="361315" cy="358140"/>
                            </a:xfrm>
                            <a:prstGeom prst="ellipse">
                              <a:avLst/>
                            </a:prstGeom>
                            <a:solidFill>
                              <a:sysClr val="window" lastClr="FFFFFF"/>
                            </a:solidFill>
                            <a:ln w="6350">
                              <a:solidFill>
                                <a:prstClr val="black"/>
                              </a:solidFill>
                            </a:ln>
                            <a:effectLst/>
                          </wps:spPr>
                          <wps:txbx>
                            <w:txbxContent>
                              <w:p w14:paraId="7FDAD5B4" w14:textId="77777777" w:rsidR="007216E3" w:rsidRPr="00D3430C" w:rsidRDefault="007216E3" w:rsidP="00101840">
                                <w:pPr>
                                  <w:jc w:val="center"/>
                                  <w:rPr>
                                    <w:sz w:val="16"/>
                                    <w:szCs w:val="16"/>
                                  </w:rPr>
                                </w:pPr>
                                <w:r>
                                  <w:rPr>
                                    <w:sz w:val="16"/>
                                    <w:szCs w:val="16"/>
                                  </w:rPr>
                                  <w:t>6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54000" tIns="18000" rIns="7200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74" name="Text Box 760"/>
                          <wps:cNvSpPr txBox="1"/>
                          <wps:spPr>
                            <a:xfrm>
                              <a:off x="3246665" y="364671"/>
                              <a:ext cx="359411" cy="358140"/>
                            </a:xfrm>
                            <a:prstGeom prst="ellipse">
                              <a:avLst/>
                            </a:prstGeom>
                            <a:solidFill>
                              <a:sysClr val="window" lastClr="FFFFFF"/>
                            </a:solidFill>
                            <a:ln w="6350">
                              <a:solidFill>
                                <a:prstClr val="black"/>
                              </a:solidFill>
                            </a:ln>
                            <a:effectLst/>
                          </wps:spPr>
                          <wps:txbx>
                            <w:txbxContent>
                              <w:p w14:paraId="09454CCF" w14:textId="77777777" w:rsidR="007216E3" w:rsidRPr="00D3430C" w:rsidRDefault="007216E3" w:rsidP="00101840">
                                <w:pPr>
                                  <w:jc w:val="center"/>
                                  <w:rPr>
                                    <w:sz w:val="16"/>
                                    <w:szCs w:val="16"/>
                                  </w:rPr>
                                </w:pPr>
                                <w:r>
                                  <w:rPr>
                                    <w:sz w:val="16"/>
                                    <w:szCs w:val="16"/>
                                  </w:rPr>
                                  <w:t>8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54000" tIns="18000" rIns="7200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78" name="Text Box 761"/>
                          <wps:cNvSpPr txBox="1"/>
                          <wps:spPr>
                            <a:xfrm>
                              <a:off x="89806" y="813706"/>
                              <a:ext cx="360680" cy="360000"/>
                            </a:xfrm>
                            <a:prstGeom prst="ellipse">
                              <a:avLst/>
                            </a:prstGeom>
                            <a:solidFill>
                              <a:sysClr val="window" lastClr="FFFFFF"/>
                            </a:solidFill>
                            <a:ln w="6350">
                              <a:solidFill>
                                <a:prstClr val="black"/>
                              </a:solidFill>
                            </a:ln>
                            <a:effectLst/>
                          </wps:spPr>
                          <wps:txbx>
                            <w:txbxContent>
                              <w:p w14:paraId="42A062C3" w14:textId="77777777" w:rsidR="007216E3" w:rsidRPr="00D3430C" w:rsidRDefault="007216E3" w:rsidP="00101840">
                                <w:pPr>
                                  <w:jc w:val="center"/>
                                  <w:rPr>
                                    <w:sz w:val="16"/>
                                    <w:szCs w:val="16"/>
                                  </w:rPr>
                                </w:pPr>
                                <w:r>
                                  <w:rPr>
                                    <w:sz w:val="16"/>
                                    <w:szCs w:val="16"/>
                                  </w:rPr>
                                  <w:t>9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54000" tIns="18000" rIns="7200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12" name="Text Box 762"/>
                          <wps:cNvSpPr txBox="1"/>
                          <wps:spPr>
                            <a:xfrm>
                              <a:off x="541564" y="813706"/>
                              <a:ext cx="359411" cy="359410"/>
                            </a:xfrm>
                            <a:prstGeom prst="ellipse">
                              <a:avLst/>
                            </a:prstGeom>
                            <a:solidFill>
                              <a:sysClr val="window" lastClr="FFFFFF"/>
                            </a:solidFill>
                            <a:ln w="6350">
                              <a:solidFill>
                                <a:prstClr val="black"/>
                              </a:solidFill>
                            </a:ln>
                            <a:effectLst/>
                          </wps:spPr>
                          <wps:txbx>
                            <w:txbxContent>
                              <w:p w14:paraId="1DF9AA35" w14:textId="77777777" w:rsidR="007216E3" w:rsidRPr="00D3430C" w:rsidRDefault="007216E3" w:rsidP="00101840">
                                <w:pPr>
                                  <w:jc w:val="center"/>
                                  <w:rPr>
                                    <w:sz w:val="16"/>
                                    <w:szCs w:val="16"/>
                                  </w:rPr>
                                </w:pPr>
                                <w:r w:rsidRPr="00D3430C">
                                  <w:rPr>
                                    <w:sz w:val="16"/>
                                    <w:szCs w:val="16"/>
                                  </w:rPr>
                                  <w:t>1</w:t>
                                </w:r>
                                <w:r>
                                  <w:rPr>
                                    <w:sz w:val="16"/>
                                    <w:szCs w:val="16"/>
                                  </w:rPr>
                                  <w:t>0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18000" rIns="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13" name="Text Box 763"/>
                          <wps:cNvSpPr txBox="1"/>
                          <wps:spPr>
                            <a:xfrm>
                              <a:off x="990601" y="813706"/>
                              <a:ext cx="361315" cy="359410"/>
                            </a:xfrm>
                            <a:prstGeom prst="ellipse">
                              <a:avLst/>
                            </a:prstGeom>
                            <a:solidFill>
                              <a:sysClr val="window" lastClr="FFFFFF"/>
                            </a:solidFill>
                            <a:ln w="6350">
                              <a:solidFill>
                                <a:prstClr val="black"/>
                              </a:solidFill>
                            </a:ln>
                            <a:effectLst/>
                          </wps:spPr>
                          <wps:txbx>
                            <w:txbxContent>
                              <w:p w14:paraId="0E038527" w14:textId="77777777" w:rsidR="007216E3" w:rsidRPr="00D3430C" w:rsidRDefault="007216E3" w:rsidP="00101840">
                                <w:pPr>
                                  <w:jc w:val="center"/>
                                  <w:rPr>
                                    <w:sz w:val="16"/>
                                    <w:szCs w:val="16"/>
                                  </w:rPr>
                                </w:pPr>
                                <w:r w:rsidRPr="00D3430C">
                                  <w:rPr>
                                    <w:sz w:val="16"/>
                                    <w:szCs w:val="16"/>
                                  </w:rPr>
                                  <w:t>1</w:t>
                                </w:r>
                                <w:r>
                                  <w:rPr>
                                    <w:sz w:val="16"/>
                                    <w:szCs w:val="16"/>
                                  </w:rPr>
                                  <w:t>1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18000" rIns="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14" name="Text Box 764"/>
                          <wps:cNvSpPr txBox="1"/>
                          <wps:spPr>
                            <a:xfrm>
                              <a:off x="1442357" y="813706"/>
                              <a:ext cx="360045" cy="359410"/>
                            </a:xfrm>
                            <a:prstGeom prst="ellipse">
                              <a:avLst/>
                            </a:prstGeom>
                            <a:solidFill>
                              <a:sysClr val="window" lastClr="FFFFFF"/>
                            </a:solidFill>
                            <a:ln w="6350">
                              <a:solidFill>
                                <a:prstClr val="black"/>
                              </a:solidFill>
                            </a:ln>
                            <a:effectLst/>
                          </wps:spPr>
                          <wps:txbx>
                            <w:txbxContent>
                              <w:p w14:paraId="3817F11A" w14:textId="77777777" w:rsidR="007216E3" w:rsidRPr="00D3430C" w:rsidRDefault="007216E3" w:rsidP="00101840">
                                <w:pPr>
                                  <w:jc w:val="center"/>
                                  <w:rPr>
                                    <w:sz w:val="16"/>
                                    <w:szCs w:val="16"/>
                                  </w:rPr>
                                </w:pPr>
                                <w:r w:rsidRPr="00D3430C">
                                  <w:rPr>
                                    <w:sz w:val="16"/>
                                    <w:szCs w:val="16"/>
                                  </w:rPr>
                                  <w:t>1</w:t>
                                </w:r>
                                <w:r>
                                  <w:rPr>
                                    <w:sz w:val="16"/>
                                    <w:szCs w:val="16"/>
                                  </w:rPr>
                                  <w:t>2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18000" rIns="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15" name="Text Box 765"/>
                          <wps:cNvSpPr txBox="1"/>
                          <wps:spPr>
                            <a:xfrm>
                              <a:off x="1894115" y="813706"/>
                              <a:ext cx="359411" cy="359410"/>
                            </a:xfrm>
                            <a:prstGeom prst="ellipse">
                              <a:avLst/>
                            </a:prstGeom>
                            <a:solidFill>
                              <a:sysClr val="window" lastClr="FFFFFF"/>
                            </a:solidFill>
                            <a:ln w="6350">
                              <a:solidFill>
                                <a:prstClr val="black"/>
                              </a:solidFill>
                            </a:ln>
                            <a:effectLst/>
                          </wps:spPr>
                          <wps:txbx>
                            <w:txbxContent>
                              <w:p w14:paraId="09893450" w14:textId="77777777" w:rsidR="007216E3" w:rsidRPr="00D3430C" w:rsidRDefault="007216E3" w:rsidP="00101840">
                                <w:pPr>
                                  <w:jc w:val="center"/>
                                  <w:rPr>
                                    <w:sz w:val="16"/>
                                    <w:szCs w:val="16"/>
                                  </w:rPr>
                                </w:pPr>
                                <w:r w:rsidRPr="00D3430C">
                                  <w:rPr>
                                    <w:sz w:val="16"/>
                                    <w:szCs w:val="16"/>
                                  </w:rPr>
                                  <w:t>1</w:t>
                                </w:r>
                                <w:r>
                                  <w:rPr>
                                    <w:sz w:val="16"/>
                                    <w:szCs w:val="16"/>
                                  </w:rPr>
                                  <w:t>3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18000" rIns="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16" name="Text Box 766"/>
                          <wps:cNvSpPr txBox="1"/>
                          <wps:spPr>
                            <a:xfrm>
                              <a:off x="2343151" y="813706"/>
                              <a:ext cx="361315" cy="360679"/>
                            </a:xfrm>
                            <a:prstGeom prst="ellipse">
                              <a:avLst/>
                            </a:prstGeom>
                            <a:solidFill>
                              <a:sysClr val="window" lastClr="FFFFFF"/>
                            </a:solidFill>
                            <a:ln w="6350">
                              <a:solidFill>
                                <a:prstClr val="black"/>
                              </a:solidFill>
                            </a:ln>
                            <a:effectLst/>
                          </wps:spPr>
                          <wps:txbx>
                            <w:txbxContent>
                              <w:p w14:paraId="6FA88793" w14:textId="77777777" w:rsidR="007216E3" w:rsidRPr="00D3430C" w:rsidRDefault="007216E3" w:rsidP="00101840">
                                <w:pPr>
                                  <w:jc w:val="center"/>
                                  <w:rPr>
                                    <w:sz w:val="16"/>
                                    <w:szCs w:val="16"/>
                                  </w:rPr>
                                </w:pPr>
                                <w:r w:rsidRPr="00D3430C">
                                  <w:rPr>
                                    <w:sz w:val="16"/>
                                    <w:szCs w:val="16"/>
                                  </w:rPr>
                                  <w:t>1</w:t>
                                </w:r>
                                <w:r>
                                  <w:rPr>
                                    <w:sz w:val="16"/>
                                    <w:szCs w:val="16"/>
                                  </w:rPr>
                                  <w:t>4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18000" rIns="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17" name="Text Box 767"/>
                          <wps:cNvSpPr txBox="1"/>
                          <wps:spPr>
                            <a:xfrm>
                              <a:off x="2794908" y="813706"/>
                              <a:ext cx="359411" cy="359410"/>
                            </a:xfrm>
                            <a:prstGeom prst="ellipse">
                              <a:avLst/>
                            </a:prstGeom>
                            <a:solidFill>
                              <a:sysClr val="window" lastClr="FFFFFF"/>
                            </a:solidFill>
                            <a:ln w="6350">
                              <a:solidFill>
                                <a:prstClr val="black"/>
                              </a:solidFill>
                            </a:ln>
                            <a:effectLst/>
                          </wps:spPr>
                          <wps:txbx>
                            <w:txbxContent>
                              <w:p w14:paraId="2F65FA2E" w14:textId="77777777" w:rsidR="007216E3" w:rsidRPr="00D3430C" w:rsidRDefault="007216E3" w:rsidP="00101840">
                                <w:pPr>
                                  <w:jc w:val="center"/>
                                  <w:rPr>
                                    <w:sz w:val="16"/>
                                    <w:szCs w:val="16"/>
                                  </w:rPr>
                                </w:pPr>
                                <w:r w:rsidRPr="00D3430C">
                                  <w:rPr>
                                    <w:sz w:val="16"/>
                                    <w:szCs w:val="16"/>
                                  </w:rPr>
                                  <w:t>1</w:t>
                                </w:r>
                                <w:r>
                                  <w:rPr>
                                    <w:sz w:val="16"/>
                                    <w:szCs w:val="16"/>
                                  </w:rPr>
                                  <w:t>5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18000" rIns="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18" name="Text Box 768"/>
                          <wps:cNvSpPr txBox="1"/>
                          <wps:spPr>
                            <a:xfrm>
                              <a:off x="3246665" y="813706"/>
                              <a:ext cx="359411" cy="359410"/>
                            </a:xfrm>
                            <a:prstGeom prst="ellipse">
                              <a:avLst/>
                            </a:prstGeom>
                            <a:solidFill>
                              <a:sysClr val="window" lastClr="FFFFFF"/>
                            </a:solidFill>
                            <a:ln w="6350">
                              <a:solidFill>
                                <a:prstClr val="black"/>
                              </a:solidFill>
                            </a:ln>
                            <a:effectLst/>
                          </wps:spPr>
                          <wps:txbx>
                            <w:txbxContent>
                              <w:p w14:paraId="763B8036" w14:textId="77777777" w:rsidR="007216E3" w:rsidRPr="00D3430C" w:rsidRDefault="007216E3" w:rsidP="00101840">
                                <w:pPr>
                                  <w:jc w:val="center"/>
                                  <w:rPr>
                                    <w:sz w:val="16"/>
                                    <w:szCs w:val="16"/>
                                  </w:rPr>
                                </w:pPr>
                                <w:r w:rsidRPr="00D3430C">
                                  <w:rPr>
                                    <w:sz w:val="16"/>
                                    <w:szCs w:val="16"/>
                                  </w:rPr>
                                  <w:t>16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18000" rIns="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19" name="Straight Connector 769"/>
                          <wps:cNvCnPr/>
                          <wps:spPr>
                            <a:xfrm>
                              <a:off x="269422" y="1172935"/>
                              <a:ext cx="0" cy="362222"/>
                            </a:xfrm>
                            <a:prstGeom prst="line">
                              <a:avLst/>
                            </a:prstGeom>
                            <a:noFill/>
                            <a:ln w="38100" cap="flat" cmpd="sng" algn="ctr">
                              <a:solidFill>
                                <a:srgbClr val="00B0F0"/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bodyPr/>
                        </wps:wsp>
                        <wps:wsp>
                          <wps:cNvPr id="520" name="Straight Connector 770"/>
                          <wps:cNvCnPr/>
                          <wps:spPr>
                            <a:xfrm>
                              <a:off x="269422" y="0"/>
                              <a:ext cx="0" cy="361791"/>
                            </a:xfrm>
                            <a:prstGeom prst="line">
                              <a:avLst/>
                            </a:prstGeom>
                            <a:noFill/>
                            <a:ln w="38100" cap="flat" cmpd="sng" algn="ctr">
                              <a:solidFill>
                                <a:srgbClr val="00B0F0"/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bodyPr/>
                        </wps:wsp>
                        <wps:wsp>
                          <wps:cNvPr id="521" name="Straight Connector 771"/>
                          <wps:cNvCnPr/>
                          <wps:spPr>
                            <a:xfrm>
                              <a:off x="721180" y="1172935"/>
                              <a:ext cx="0" cy="361950"/>
                            </a:xfrm>
                            <a:prstGeom prst="line">
                              <a:avLst/>
                            </a:prstGeom>
                            <a:noFill/>
                            <a:ln w="38100" cap="flat" cmpd="sng" algn="ctr">
                              <a:solidFill>
                                <a:srgbClr val="FF0000"/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bodyPr/>
                        </wps:wsp>
                        <wps:wsp>
                          <wps:cNvPr id="522" name="Straight Connector 772"/>
                          <wps:cNvCnPr/>
                          <wps:spPr>
                            <a:xfrm>
                              <a:off x="721180" y="0"/>
                              <a:ext cx="0" cy="363763"/>
                            </a:xfrm>
                            <a:prstGeom prst="line">
                              <a:avLst/>
                            </a:prstGeom>
                            <a:noFill/>
                            <a:ln w="38100" cap="flat" cmpd="sng" algn="ctr">
                              <a:solidFill>
                                <a:srgbClr val="FF0000"/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bodyPr/>
                        </wps:wsp>
                        <wps:wsp>
                          <wps:cNvPr id="523" name="Straight Connector 773"/>
                          <wps:cNvCnPr/>
                          <wps:spPr>
                            <a:xfrm>
                              <a:off x="1172936" y="1172935"/>
                              <a:ext cx="0" cy="361950"/>
                            </a:xfrm>
                            <a:prstGeom prst="line">
                              <a:avLst/>
                            </a:prstGeom>
                            <a:noFill/>
                            <a:ln w="38100" cap="flat" cmpd="sng" algn="ctr">
                              <a:solidFill>
                                <a:sysClr val="windowText" lastClr="000000"/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bodyPr/>
                        </wps:wsp>
                        <wps:wsp>
                          <wps:cNvPr id="525" name="Straight Connector 774"/>
                          <wps:cNvCnPr/>
                          <wps:spPr>
                            <a:xfrm>
                              <a:off x="1172936" y="0"/>
                              <a:ext cx="0" cy="363763"/>
                            </a:xfrm>
                            <a:prstGeom prst="line">
                              <a:avLst/>
                            </a:prstGeom>
                            <a:noFill/>
                            <a:ln w="38100" cap="flat" cmpd="sng" algn="ctr">
                              <a:solidFill>
                                <a:sysClr val="windowText" lastClr="000000"/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bodyPr/>
                        </wps:wsp>
                        <wps:wsp>
                          <wps:cNvPr id="526" name="Straight Connector 775"/>
                          <wps:cNvCnPr/>
                          <wps:spPr>
                            <a:xfrm>
                              <a:off x="1621972" y="1172935"/>
                              <a:ext cx="0" cy="361950"/>
                            </a:xfrm>
                            <a:prstGeom prst="line">
                              <a:avLst/>
                            </a:prstGeom>
                            <a:noFill/>
                            <a:ln w="38100" cap="flat" cmpd="sng" algn="ctr">
                              <a:solidFill>
                                <a:sysClr val="windowText" lastClr="000000"/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bodyPr/>
                        </wps:wsp>
                        <wps:wsp>
                          <wps:cNvPr id="527" name="Straight Connector 776"/>
                          <wps:cNvCnPr/>
                          <wps:spPr>
                            <a:xfrm>
                              <a:off x="1624694" y="0"/>
                              <a:ext cx="0" cy="363763"/>
                            </a:xfrm>
                            <a:prstGeom prst="line">
                              <a:avLst/>
                            </a:prstGeom>
                            <a:noFill/>
                            <a:ln w="38100" cap="flat" cmpd="sng" algn="ctr">
                              <a:solidFill>
                                <a:sysClr val="windowText" lastClr="000000"/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bodyPr/>
                        </wps:wsp>
                        <wps:wsp>
                          <wps:cNvPr id="528" name="Straight Connector 777"/>
                          <wps:cNvCnPr/>
                          <wps:spPr>
                            <a:xfrm>
                              <a:off x="2073729" y="1172935"/>
                              <a:ext cx="0" cy="361950"/>
                            </a:xfrm>
                            <a:prstGeom prst="line">
                              <a:avLst/>
                            </a:prstGeom>
                            <a:noFill/>
                            <a:ln w="38100" cap="flat" cmpd="sng" algn="ctr">
                              <a:solidFill>
                                <a:srgbClr val="00B0F0"/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bodyPr/>
                        </wps:wsp>
                        <wps:wsp>
                          <wps:cNvPr id="529" name="Straight Connector 778"/>
                          <wps:cNvCnPr/>
                          <wps:spPr>
                            <a:xfrm>
                              <a:off x="2522764" y="1172935"/>
                              <a:ext cx="0" cy="361950"/>
                            </a:xfrm>
                            <a:prstGeom prst="line">
                              <a:avLst/>
                            </a:prstGeom>
                            <a:noFill/>
                            <a:ln w="38100" cap="flat" cmpd="sng" algn="ctr">
                              <a:solidFill>
                                <a:srgbClr val="FF0000"/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bodyPr/>
                        </wps:wsp>
                        <wps:wsp>
                          <wps:cNvPr id="530" name="Straight Connector 779"/>
                          <wps:cNvCnPr/>
                          <wps:spPr>
                            <a:xfrm>
                              <a:off x="2977244" y="1172935"/>
                              <a:ext cx="0" cy="361950"/>
                            </a:xfrm>
                            <a:prstGeom prst="line">
                              <a:avLst/>
                            </a:prstGeom>
                            <a:noFill/>
                            <a:ln w="38100" cap="flat" cmpd="sng" algn="ctr">
                              <a:solidFill>
                                <a:sysClr val="windowText" lastClr="000000"/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bodyPr/>
                        </wps:wsp>
                        <wps:wsp>
                          <wps:cNvPr id="566" name="Straight Connector 780"/>
                          <wps:cNvCnPr/>
                          <wps:spPr>
                            <a:xfrm>
                              <a:off x="3426279" y="1172934"/>
                              <a:ext cx="0" cy="361950"/>
                            </a:xfrm>
                            <a:prstGeom prst="line">
                              <a:avLst/>
                            </a:prstGeom>
                            <a:noFill/>
                            <a:ln w="38100" cap="flat" cmpd="sng" algn="ctr">
                              <a:solidFill>
                                <a:sysClr val="windowText" lastClr="000000"/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bodyPr/>
                        </wps:wsp>
                        <wps:wsp>
                          <wps:cNvPr id="567" name="Straight Connector 781"/>
                          <wps:cNvCnPr/>
                          <wps:spPr>
                            <a:xfrm>
                              <a:off x="2073729" y="0"/>
                              <a:ext cx="0" cy="363763"/>
                            </a:xfrm>
                            <a:prstGeom prst="line">
                              <a:avLst/>
                            </a:prstGeom>
                            <a:noFill/>
                            <a:ln w="38100" cap="flat" cmpd="sng" algn="ctr">
                              <a:solidFill>
                                <a:srgbClr val="00B0F0"/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bodyPr/>
                        </wps:wsp>
                        <wps:wsp>
                          <wps:cNvPr id="568" name="Straight Connector 782"/>
                          <wps:cNvCnPr/>
                          <wps:spPr>
                            <a:xfrm>
                              <a:off x="2522764" y="0"/>
                              <a:ext cx="2723" cy="363763"/>
                            </a:xfrm>
                            <a:prstGeom prst="line">
                              <a:avLst/>
                            </a:prstGeom>
                            <a:noFill/>
                            <a:ln w="38100" cap="flat" cmpd="sng" algn="ctr">
                              <a:solidFill>
                                <a:srgbClr val="FF0000"/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bodyPr/>
                        </wps:wsp>
                        <wps:wsp>
                          <wps:cNvPr id="569" name="Straight Connector 783"/>
                          <wps:cNvCnPr/>
                          <wps:spPr>
                            <a:xfrm>
                              <a:off x="2974523" y="0"/>
                              <a:ext cx="817" cy="361042"/>
                            </a:xfrm>
                            <a:prstGeom prst="line">
                              <a:avLst/>
                            </a:prstGeom>
                            <a:noFill/>
                            <a:ln w="38100" cap="flat" cmpd="sng" algn="ctr">
                              <a:solidFill>
                                <a:sysClr val="windowText" lastClr="000000"/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bodyPr/>
                        </wps:wsp>
                        <wps:wsp>
                          <wps:cNvPr id="570" name="Straight Connector 784"/>
                          <wps:cNvCnPr/>
                          <wps:spPr>
                            <a:xfrm>
                              <a:off x="3426279" y="0"/>
                              <a:ext cx="0" cy="363763"/>
                            </a:xfrm>
                            <a:prstGeom prst="line">
                              <a:avLst/>
                            </a:prstGeom>
                            <a:noFill/>
                            <a:ln w="38100" cap="flat" cmpd="sng" algn="ctr">
                              <a:solidFill>
                                <a:sysClr val="windowText" lastClr="000000"/>
                              </a:solidFill>
                              <a:prstDash val="solid"/>
                              <a:miter lim="800000"/>
                            </a:ln>
                            <a:effectLst/>
                          </wps:spPr>
                          <wps:bodyPr/>
                        </wps:wsp>
                        <wps:wsp>
                          <wps:cNvPr id="572" name="Text Box 786"/>
                          <wps:cNvSpPr txBox="1"/>
                          <wps:spPr>
                            <a:xfrm>
                              <a:off x="2794907" y="364672"/>
                              <a:ext cx="360000" cy="358140"/>
                            </a:xfrm>
                            <a:prstGeom prst="ellipse">
                              <a:avLst/>
                            </a:prstGeom>
                            <a:solidFill>
                              <a:sysClr val="window" lastClr="FFFFFF"/>
                            </a:solidFill>
                            <a:ln w="6350">
                              <a:solidFill>
                                <a:prstClr val="black"/>
                              </a:solidFill>
                            </a:ln>
                            <a:effectLst/>
                          </wps:spPr>
                          <wps:txbx>
                            <w:txbxContent>
                              <w:p w14:paraId="568DF86A" w14:textId="77777777" w:rsidR="007216E3" w:rsidRPr="00D3430C" w:rsidRDefault="007216E3" w:rsidP="00101840">
                                <w:pPr>
                                  <w:jc w:val="center"/>
                                  <w:rPr>
                                    <w:sz w:val="16"/>
                                    <w:szCs w:val="16"/>
                                  </w:rPr>
                                </w:pPr>
                                <w:r>
                                  <w:rPr>
                                    <w:sz w:val="16"/>
                                    <w:szCs w:val="16"/>
                                  </w:rPr>
                                  <w:t>7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54000" tIns="18000" rIns="7200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610" name="Text Box 785"/>
                        <wps:cNvSpPr txBox="1"/>
                        <wps:spPr>
                          <a:xfrm>
                            <a:off x="64168" y="16042"/>
                            <a:ext cx="249555" cy="47053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txbx>
                          <w:txbxContent>
                            <w:p w14:paraId="2491FC8A" w14:textId="3FE1EEC0" w:rsidR="007216E3" w:rsidRPr="0083387A" w:rsidRDefault="007216E3" w:rsidP="004F5CB6">
                              <w:pPr>
                                <w:rPr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sz w:val="16"/>
                                  <w:szCs w:val="16"/>
                                </w:rPr>
                                <w:t>Érzékelő 1</w:t>
                              </w:r>
                            </w:p>
                          </w:txbxContent>
                        </wps:txbx>
                        <wps:bodyPr rot="0" spcFirstLastPara="0" vertOverflow="overflow" horzOverflow="overflow" vert="vert270" wrap="square" lIns="54000" tIns="0" rIns="7200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39" name="Text Box 785"/>
                        <wps:cNvSpPr txBox="1"/>
                        <wps:spPr>
                          <a:xfrm>
                            <a:off x="1315453" y="1628273"/>
                            <a:ext cx="249555" cy="47053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txbx>
                          <w:txbxContent>
                            <w:p w14:paraId="03870733" w14:textId="6CC9C935" w:rsidR="007216E3" w:rsidRPr="0083387A" w:rsidRDefault="007216E3" w:rsidP="00107DDB">
                              <w:pPr>
                                <w:rPr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sz w:val="16"/>
                                  <w:szCs w:val="16"/>
                                </w:rPr>
                                <w:t>Érzékelő 4</w:t>
                              </w:r>
                            </w:p>
                          </w:txbxContent>
                        </wps:txbx>
                        <wps:bodyPr rot="0" spcFirstLastPara="0" vertOverflow="overflow" horzOverflow="overflow" vert="vert270" wrap="square" lIns="54000" tIns="0" rIns="7200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40" name="Text Box 785"/>
                        <wps:cNvSpPr txBox="1"/>
                        <wps:spPr>
                          <a:xfrm>
                            <a:off x="376989" y="1628273"/>
                            <a:ext cx="249555" cy="47053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txbx>
                          <w:txbxContent>
                            <w:p w14:paraId="0FB07448" w14:textId="3D069EA8" w:rsidR="007216E3" w:rsidRPr="0083387A" w:rsidRDefault="007216E3" w:rsidP="00107DDB">
                              <w:pPr>
                                <w:rPr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sz w:val="16"/>
                                  <w:szCs w:val="16"/>
                                </w:rPr>
                                <w:t>Érzékelő 3</w:t>
                              </w:r>
                            </w:p>
                          </w:txbxContent>
                        </wps:txbx>
                        <wps:bodyPr rot="0" spcFirstLastPara="0" vertOverflow="overflow" horzOverflow="overflow" vert="vert270" wrap="square" lIns="54000" tIns="0" rIns="7200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41" name="Text Box 785"/>
                        <wps:cNvSpPr txBox="1"/>
                        <wps:spPr>
                          <a:xfrm>
                            <a:off x="64168" y="1628273"/>
                            <a:ext cx="249555" cy="47053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txbx>
                          <w:txbxContent>
                            <w:p w14:paraId="44413CB9" w14:textId="42FAB134" w:rsidR="007216E3" w:rsidRPr="0083387A" w:rsidRDefault="007216E3" w:rsidP="00107DDB">
                              <w:pPr>
                                <w:rPr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sz w:val="16"/>
                                  <w:szCs w:val="16"/>
                                </w:rPr>
                                <w:t>Érzékelő 3</w:t>
                              </w:r>
                            </w:p>
                          </w:txbxContent>
                        </wps:txbx>
                        <wps:bodyPr rot="0" spcFirstLastPara="0" vertOverflow="overflow" horzOverflow="overflow" vert="vert270" wrap="square" lIns="54000" tIns="0" rIns="7200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42" name="Text Box 785"/>
                        <wps:cNvSpPr txBox="1"/>
                        <wps:spPr>
                          <a:xfrm>
                            <a:off x="1620253" y="16042"/>
                            <a:ext cx="249555" cy="47053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txbx>
                          <w:txbxContent>
                            <w:p w14:paraId="63D9E029" w14:textId="29FF81F3" w:rsidR="007216E3" w:rsidRPr="0083387A" w:rsidRDefault="007216E3" w:rsidP="00107DDB">
                              <w:pPr>
                                <w:rPr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sz w:val="16"/>
                                  <w:szCs w:val="16"/>
                                </w:rPr>
                                <w:t>Érzékelő 2</w:t>
                              </w:r>
                            </w:p>
                          </w:txbxContent>
                        </wps:txbx>
                        <wps:bodyPr rot="0" spcFirstLastPara="0" vertOverflow="overflow" horzOverflow="overflow" vert="vert270" wrap="square" lIns="54000" tIns="0" rIns="7200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43" name="Text Box 785"/>
                        <wps:cNvSpPr txBox="1"/>
                        <wps:spPr>
                          <a:xfrm>
                            <a:off x="1315453" y="16042"/>
                            <a:ext cx="249555" cy="47053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txbx>
                          <w:txbxContent>
                            <w:p w14:paraId="5C1CBFDA" w14:textId="18700E42" w:rsidR="007216E3" w:rsidRPr="0083387A" w:rsidRDefault="007216E3" w:rsidP="00107DDB">
                              <w:pPr>
                                <w:rPr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sz w:val="16"/>
                                  <w:szCs w:val="16"/>
                                </w:rPr>
                                <w:t>Érzékelő 2</w:t>
                              </w:r>
                            </w:p>
                          </w:txbxContent>
                        </wps:txbx>
                        <wps:bodyPr rot="0" spcFirstLastPara="0" vertOverflow="overflow" horzOverflow="overflow" vert="vert270" wrap="square" lIns="54000" tIns="0" rIns="7200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44" name="Text Box 785"/>
                        <wps:cNvSpPr txBox="1"/>
                        <wps:spPr>
                          <a:xfrm>
                            <a:off x="368968" y="16042"/>
                            <a:ext cx="249555" cy="47053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txbx>
                          <w:txbxContent>
                            <w:p w14:paraId="7CFCD0AD" w14:textId="77777777" w:rsidR="007216E3" w:rsidRPr="0083387A" w:rsidRDefault="007216E3" w:rsidP="00107DDB">
                              <w:pPr>
                                <w:rPr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sz w:val="16"/>
                                  <w:szCs w:val="16"/>
                                </w:rPr>
                                <w:t>Érzékelő 1</w:t>
                              </w:r>
                            </w:p>
                          </w:txbxContent>
                        </wps:txbx>
                        <wps:bodyPr rot="0" spcFirstLastPara="0" vertOverflow="overflow" horzOverflow="overflow" vert="vert270" wrap="square" lIns="54000" tIns="0" rIns="7200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45" name="Text Box 785"/>
                        <wps:cNvSpPr txBox="1"/>
                        <wps:spPr>
                          <a:xfrm>
                            <a:off x="1620253" y="1628273"/>
                            <a:ext cx="249555" cy="47053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txbx>
                          <w:txbxContent>
                            <w:p w14:paraId="0DAD5422" w14:textId="649F22ED" w:rsidR="007216E3" w:rsidRPr="0083387A" w:rsidRDefault="007216E3" w:rsidP="00107DDB">
                              <w:pPr>
                                <w:rPr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sz w:val="16"/>
                                  <w:szCs w:val="16"/>
                                </w:rPr>
                                <w:t>Érzékelő 4</w:t>
                              </w:r>
                            </w:p>
                          </w:txbxContent>
                        </wps:txbx>
                        <wps:bodyPr rot="0" spcFirstLastPara="0" vertOverflow="overflow" horzOverflow="overflow" vert="vert270" wrap="square" lIns="54000" tIns="0" rIns="7200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49" name="Text Box 785"/>
                        <wps:cNvSpPr txBox="1"/>
                        <wps:spPr>
                          <a:xfrm>
                            <a:off x="681789" y="16042"/>
                            <a:ext cx="249555" cy="47053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txbx>
                          <w:txbxContent>
                            <w:p w14:paraId="7B5AADAC" w14:textId="17870441" w:rsidR="007216E3" w:rsidRPr="0083387A" w:rsidRDefault="007216E3" w:rsidP="00107DDB">
                              <w:pPr>
                                <w:rPr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sz w:val="16"/>
                                  <w:szCs w:val="16"/>
                                </w:rPr>
                                <w:t>Fűtés 1</w:t>
                              </w:r>
                            </w:p>
                          </w:txbxContent>
                        </wps:txbx>
                        <wps:bodyPr rot="0" spcFirstLastPara="0" vertOverflow="overflow" horzOverflow="overflow" vert="vert270" wrap="square" lIns="54000" tIns="0" rIns="7200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44" name="Text Box 785"/>
                        <wps:cNvSpPr txBox="1"/>
                        <wps:spPr>
                          <a:xfrm>
                            <a:off x="689811" y="1620252"/>
                            <a:ext cx="249555" cy="47053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txbx>
                          <w:txbxContent>
                            <w:p w14:paraId="01F08903" w14:textId="4BFF7594" w:rsidR="007216E3" w:rsidRPr="0083387A" w:rsidRDefault="007216E3" w:rsidP="003976BF">
                              <w:pPr>
                                <w:rPr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sz w:val="16"/>
                                  <w:szCs w:val="16"/>
                                </w:rPr>
                                <w:t>Fűtés 3</w:t>
                              </w:r>
                            </w:p>
                          </w:txbxContent>
                        </wps:txbx>
                        <wps:bodyPr rot="0" spcFirstLastPara="0" vertOverflow="overflow" horzOverflow="overflow" vert="vert270" wrap="square" lIns="54000" tIns="0" rIns="7200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4" name="Text Box 785"/>
                        <wps:cNvSpPr txBox="1"/>
                        <wps:spPr>
                          <a:xfrm>
                            <a:off x="1002632" y="0"/>
                            <a:ext cx="249555" cy="47053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txbx>
                          <w:txbxContent>
                            <w:p w14:paraId="1ACDB558" w14:textId="77777777" w:rsidR="007216E3" w:rsidRPr="0083387A" w:rsidRDefault="007216E3" w:rsidP="003976BF">
                              <w:pPr>
                                <w:rPr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sz w:val="16"/>
                                  <w:szCs w:val="16"/>
                                </w:rPr>
                                <w:t>Fűtés 1</w:t>
                              </w:r>
                            </w:p>
                          </w:txbxContent>
                        </wps:txbx>
                        <wps:bodyPr rot="0" spcFirstLastPara="0" vertOverflow="overflow" horzOverflow="overflow" vert="vert270" wrap="square" lIns="54000" tIns="0" rIns="7200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4" name="Text Box 785"/>
                        <wps:cNvSpPr txBox="1"/>
                        <wps:spPr>
                          <a:xfrm>
                            <a:off x="1002632" y="1620252"/>
                            <a:ext cx="249555" cy="47053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txbx>
                          <w:txbxContent>
                            <w:p w14:paraId="39208632" w14:textId="3C3718D3" w:rsidR="007216E3" w:rsidRPr="0083387A" w:rsidRDefault="007216E3" w:rsidP="003976BF">
                              <w:pPr>
                                <w:rPr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sz w:val="16"/>
                                  <w:szCs w:val="16"/>
                                </w:rPr>
                                <w:t>Fűtés 3</w:t>
                              </w:r>
                            </w:p>
                          </w:txbxContent>
                        </wps:txbx>
                        <wps:bodyPr rot="0" spcFirstLastPara="0" vertOverflow="overflow" horzOverflow="overflow" vert="vert270" wrap="square" lIns="54000" tIns="0" rIns="7200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8" name="Text Box 785"/>
                        <wps:cNvSpPr txBox="1"/>
                        <wps:spPr>
                          <a:xfrm>
                            <a:off x="2261937" y="1620252"/>
                            <a:ext cx="249555" cy="47053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txbx>
                          <w:txbxContent>
                            <w:p w14:paraId="3BEE3E82" w14:textId="566AA390" w:rsidR="007216E3" w:rsidRPr="0083387A" w:rsidRDefault="007216E3" w:rsidP="003976BF">
                              <w:pPr>
                                <w:rPr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sz w:val="16"/>
                                  <w:szCs w:val="16"/>
                                </w:rPr>
                                <w:t>Fűtés 4</w:t>
                              </w:r>
                            </w:p>
                          </w:txbxContent>
                        </wps:txbx>
                        <wps:bodyPr rot="0" spcFirstLastPara="0" vertOverflow="overflow" horzOverflow="overflow" vert="vert270" wrap="square" lIns="54000" tIns="0" rIns="7200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0" name="Text Box 785"/>
                        <wps:cNvSpPr txBox="1"/>
                        <wps:spPr>
                          <a:xfrm>
                            <a:off x="1933074" y="1644316"/>
                            <a:ext cx="249555" cy="47053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txbx>
                          <w:txbxContent>
                            <w:p w14:paraId="405E6805" w14:textId="082B7ADE" w:rsidR="007216E3" w:rsidRPr="0083387A" w:rsidRDefault="007216E3" w:rsidP="003976BF">
                              <w:pPr>
                                <w:rPr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sz w:val="16"/>
                                  <w:szCs w:val="16"/>
                                </w:rPr>
                                <w:t>Fűtés 4</w:t>
                              </w:r>
                            </w:p>
                          </w:txbxContent>
                        </wps:txbx>
                        <wps:bodyPr rot="0" spcFirstLastPara="0" vertOverflow="overflow" horzOverflow="overflow" vert="vert270" wrap="square" lIns="54000" tIns="0" rIns="7200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3" name="Text Box 785"/>
                        <wps:cNvSpPr txBox="1"/>
                        <wps:spPr>
                          <a:xfrm>
                            <a:off x="2245895" y="16042"/>
                            <a:ext cx="249555" cy="47053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txbx>
                          <w:txbxContent>
                            <w:p w14:paraId="7BACDAFD" w14:textId="6336AD89" w:rsidR="007216E3" w:rsidRPr="0083387A" w:rsidRDefault="007216E3" w:rsidP="003976BF">
                              <w:pPr>
                                <w:rPr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sz w:val="16"/>
                                  <w:szCs w:val="16"/>
                                </w:rPr>
                                <w:t>Fűtés 2</w:t>
                              </w:r>
                            </w:p>
                          </w:txbxContent>
                        </wps:txbx>
                        <wps:bodyPr rot="0" spcFirstLastPara="0" vertOverflow="overflow" horzOverflow="overflow" vert="vert270" wrap="square" lIns="54000" tIns="0" rIns="7200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6" name="Text Box 785"/>
                        <wps:cNvSpPr txBox="1"/>
                        <wps:spPr>
                          <a:xfrm>
                            <a:off x="1933074" y="16042"/>
                            <a:ext cx="249555" cy="47053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txbx>
                          <w:txbxContent>
                            <w:p w14:paraId="1DB70D37" w14:textId="26B48FE6" w:rsidR="007216E3" w:rsidRPr="0083387A" w:rsidRDefault="007216E3" w:rsidP="003976BF">
                              <w:pPr>
                                <w:rPr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sz w:val="16"/>
                                  <w:szCs w:val="16"/>
                                </w:rPr>
                                <w:t>Fűtés 2</w:t>
                              </w:r>
                            </w:p>
                          </w:txbxContent>
                        </wps:txbx>
                        <wps:bodyPr rot="0" spcFirstLastPara="0" vertOverflow="overflow" horzOverflow="overflow" vert="vert270" wrap="square" lIns="54000" tIns="0" rIns="7200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A0ECD98" id="Csoportba foglalás 268" o:spid="_x0000_s1231" style="position:absolute;left:0;text-align:left;margin-left:203.6pt;margin-top:32.55pt;width:201.4pt;height:166.5pt;z-index:252369920" coordsize="25577,2114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">
                <v:group id="Group 752" o:spid="_x0000_s1232" style="position:absolute;top:5213;width:25577;height:10617" coordsize="36963,153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">
                  <o:lock v:ext="edit" aspectratio="t"/>
                  <v:roundrect id="Rounded Rectangle 753" o:spid="_x0000_s1233" style="position:absolute;top:2721;width:36963;height:9925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" filled="f" strokecolor="windowText" strokeweight="1pt">
                    <v:stroke joinstyle="miter"/>
                  </v:roundrect>
                  <v:oval id="Text Box 754" o:spid="_x0000_s1234" style="position:absolute;left:898;top:3619;width:3606;height:361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" fillcolor="window" strokeweight=".5pt">
                    <v:textbox inset="1.5mm,.5mm,2mm">
                      <w:txbxContent>
                        <w:p w14:paraId="6138D987" w14:textId="77777777" w:rsidR="007216E3" w:rsidRPr="00D3430C" w:rsidRDefault="007216E3" w:rsidP="00101840">
                          <w:pPr>
                            <w:jc w:val="center"/>
                            <w:rPr>
                              <w:sz w:val="16"/>
                              <w:szCs w:val="16"/>
                            </w:rPr>
                          </w:pPr>
                          <w:r>
                            <w:rPr>
                              <w:sz w:val="16"/>
                              <w:szCs w:val="16"/>
                            </w:rPr>
                            <w:t>1</w:t>
                          </w:r>
                        </w:p>
                      </w:txbxContent>
                    </v:textbox>
                  </v:oval>
                  <v:oval id="Text Box 755" o:spid="_x0000_s1235" style="position:absolute;left:5415;top:3646;width:3594;height:35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" fillcolor="window" strokeweight=".5pt">
                    <v:textbox inset="1.5mm,.5mm,2mm">
                      <w:txbxContent>
                        <w:p w14:paraId="5CFDFB0A" w14:textId="77777777" w:rsidR="007216E3" w:rsidRPr="00D3430C" w:rsidRDefault="007216E3" w:rsidP="00101840">
                          <w:pPr>
                            <w:jc w:val="center"/>
                            <w:rPr>
                              <w:sz w:val="16"/>
                              <w:szCs w:val="16"/>
                            </w:rPr>
                          </w:pPr>
                          <w:r>
                            <w:rPr>
                              <w:sz w:val="16"/>
                              <w:szCs w:val="16"/>
                            </w:rPr>
                            <w:t>2</w:t>
                          </w:r>
                        </w:p>
                      </w:txbxContent>
                    </v:textbox>
                  </v:oval>
                  <v:oval id="Text Box 756" o:spid="_x0000_s1236" style="position:absolute;left:9933;top:3646;width:3587;height:35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" fillcolor="window" strokeweight=".5pt">
                    <v:textbox inset="1.5mm,.5mm,2mm">
                      <w:txbxContent>
                        <w:p w14:paraId="16949729" w14:textId="77777777" w:rsidR="007216E3" w:rsidRPr="00D3430C" w:rsidRDefault="007216E3" w:rsidP="00101840">
                          <w:pPr>
                            <w:jc w:val="center"/>
                            <w:rPr>
                              <w:sz w:val="16"/>
                              <w:szCs w:val="16"/>
                            </w:rPr>
                          </w:pPr>
                          <w:r>
                            <w:rPr>
                              <w:sz w:val="16"/>
                              <w:szCs w:val="16"/>
                            </w:rPr>
                            <w:t>3</w:t>
                          </w:r>
                        </w:p>
                      </w:txbxContent>
                    </v:textbox>
                  </v:oval>
                  <v:oval id="Text Box 757" o:spid="_x0000_s1237" style="position:absolute;left:14450;top:3646;width:3607;height:358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" fillcolor="window" strokeweight=".5pt">
                    <v:textbox inset="1.5mm,.5mm,2mm">
                      <w:txbxContent>
                        <w:p w14:paraId="5D77C248" w14:textId="77777777" w:rsidR="007216E3" w:rsidRPr="00D3430C" w:rsidRDefault="007216E3" w:rsidP="00101840">
                          <w:pPr>
                            <w:jc w:val="center"/>
                            <w:rPr>
                              <w:sz w:val="16"/>
                              <w:szCs w:val="16"/>
                            </w:rPr>
                          </w:pPr>
                          <w:r>
                            <w:rPr>
                              <w:sz w:val="16"/>
                              <w:szCs w:val="16"/>
                            </w:rPr>
                            <w:t>4</w:t>
                          </w:r>
                        </w:p>
                      </w:txbxContent>
                    </v:textbox>
                  </v:oval>
                  <v:oval id="Text Box 758" o:spid="_x0000_s1238" style="position:absolute;left:18941;top:3646;width:3594;height:358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" fillcolor="window" strokeweight=".5pt">
                    <v:textbox inset="1.5mm,.5mm,2mm">
                      <w:txbxContent>
                        <w:p w14:paraId="56651B72" w14:textId="77777777" w:rsidR="007216E3" w:rsidRPr="00D3430C" w:rsidRDefault="007216E3" w:rsidP="00101840">
                          <w:pPr>
                            <w:jc w:val="center"/>
                            <w:rPr>
                              <w:sz w:val="16"/>
                              <w:szCs w:val="16"/>
                            </w:rPr>
                          </w:pPr>
                          <w:r>
                            <w:rPr>
                              <w:sz w:val="16"/>
                              <w:szCs w:val="16"/>
                            </w:rPr>
                            <w:t>5</w:t>
                          </w:r>
                        </w:p>
                      </w:txbxContent>
                    </v:textbox>
                  </v:oval>
                  <v:oval id="Text Box 759" o:spid="_x0000_s1239" style="position:absolute;left:23431;top:3646;width:3613;height:358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" fillcolor="window" strokeweight=".5pt">
                    <v:textbox inset="1.5mm,.5mm,2mm">
                      <w:txbxContent>
                        <w:p w14:paraId="7FDAD5B4" w14:textId="77777777" w:rsidR="007216E3" w:rsidRPr="00D3430C" w:rsidRDefault="007216E3" w:rsidP="00101840">
                          <w:pPr>
                            <w:jc w:val="center"/>
                            <w:rPr>
                              <w:sz w:val="16"/>
                              <w:szCs w:val="16"/>
                            </w:rPr>
                          </w:pPr>
                          <w:r>
                            <w:rPr>
                              <w:sz w:val="16"/>
                              <w:szCs w:val="16"/>
                            </w:rPr>
                            <w:t>6</w:t>
                          </w:r>
                        </w:p>
                      </w:txbxContent>
                    </v:textbox>
                  </v:oval>
                  <v:oval id="Text Box 760" o:spid="_x0000_s1240" style="position:absolute;left:32466;top:3646;width:3594;height:358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" fillcolor="window" strokeweight=".5pt">
                    <v:textbox inset="1.5mm,.5mm,2mm">
                      <w:txbxContent>
                        <w:p w14:paraId="09454CCF" w14:textId="77777777" w:rsidR="007216E3" w:rsidRPr="00D3430C" w:rsidRDefault="007216E3" w:rsidP="00101840">
                          <w:pPr>
                            <w:jc w:val="center"/>
                            <w:rPr>
                              <w:sz w:val="16"/>
                              <w:szCs w:val="16"/>
                            </w:rPr>
                          </w:pPr>
                          <w:r>
                            <w:rPr>
                              <w:sz w:val="16"/>
                              <w:szCs w:val="16"/>
                            </w:rPr>
                            <w:t>8</w:t>
                          </w:r>
                        </w:p>
                      </w:txbxContent>
                    </v:textbox>
                  </v:oval>
                  <v:oval id="Text Box 761" o:spid="_x0000_s1241" style="position:absolute;left:898;top:8137;width:3606;height:36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" fillcolor="window" strokeweight=".5pt">
                    <v:textbox inset="1.5mm,.5mm,2mm">
                      <w:txbxContent>
                        <w:p w14:paraId="42A062C3" w14:textId="77777777" w:rsidR="007216E3" w:rsidRPr="00D3430C" w:rsidRDefault="007216E3" w:rsidP="00101840">
                          <w:pPr>
                            <w:jc w:val="center"/>
                            <w:rPr>
                              <w:sz w:val="16"/>
                              <w:szCs w:val="16"/>
                            </w:rPr>
                          </w:pPr>
                          <w:r>
                            <w:rPr>
                              <w:sz w:val="16"/>
                              <w:szCs w:val="16"/>
                            </w:rPr>
                            <w:t>9</w:t>
                          </w:r>
                        </w:p>
                      </w:txbxContent>
                    </v:textbox>
                  </v:oval>
                  <v:oval id="Text Box 762" o:spid="_x0000_s1242" style="position:absolute;left:5415;top:8137;width:3594;height:359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" fillcolor="window" strokeweight=".5pt">
                    <v:textbox inset="0,.5mm,0">
                      <w:txbxContent>
                        <w:p w14:paraId="1DF9AA35" w14:textId="77777777" w:rsidR="007216E3" w:rsidRPr="00D3430C" w:rsidRDefault="007216E3" w:rsidP="00101840">
                          <w:pPr>
                            <w:jc w:val="center"/>
                            <w:rPr>
                              <w:sz w:val="16"/>
                              <w:szCs w:val="16"/>
                            </w:rPr>
                          </w:pPr>
                          <w:r w:rsidRPr="00D3430C">
                            <w:rPr>
                              <w:sz w:val="16"/>
                              <w:szCs w:val="16"/>
                            </w:rPr>
                            <w:t>1</w:t>
                          </w:r>
                          <w:r>
                            <w:rPr>
                              <w:sz w:val="16"/>
                              <w:szCs w:val="16"/>
                            </w:rPr>
                            <w:t>0</w:t>
                          </w:r>
                        </w:p>
                      </w:txbxContent>
                    </v:textbox>
                  </v:oval>
                  <v:oval id="Text Box 763" o:spid="_x0000_s1243" style="position:absolute;left:9906;top:8137;width:3613;height:359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" fillcolor="window" strokeweight=".5pt">
                    <v:textbox inset="0,.5mm,0">
                      <w:txbxContent>
                        <w:p w14:paraId="0E038527" w14:textId="77777777" w:rsidR="007216E3" w:rsidRPr="00D3430C" w:rsidRDefault="007216E3" w:rsidP="00101840">
                          <w:pPr>
                            <w:jc w:val="center"/>
                            <w:rPr>
                              <w:sz w:val="16"/>
                              <w:szCs w:val="16"/>
                            </w:rPr>
                          </w:pPr>
                          <w:r w:rsidRPr="00D3430C">
                            <w:rPr>
                              <w:sz w:val="16"/>
                              <w:szCs w:val="16"/>
                            </w:rPr>
                            <w:t>1</w:t>
                          </w:r>
                          <w:r>
                            <w:rPr>
                              <w:sz w:val="16"/>
                              <w:szCs w:val="16"/>
                            </w:rPr>
                            <w:t>1</w:t>
                          </w:r>
                        </w:p>
                      </w:txbxContent>
                    </v:textbox>
                  </v:oval>
                  <v:oval id="Text Box 764" o:spid="_x0000_s1244" style="position:absolute;left:14423;top:8137;width:3601;height:359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" fillcolor="window" strokeweight=".5pt">
                    <v:textbox inset="0,.5mm,0">
                      <w:txbxContent>
                        <w:p w14:paraId="3817F11A" w14:textId="77777777" w:rsidR="007216E3" w:rsidRPr="00D3430C" w:rsidRDefault="007216E3" w:rsidP="00101840">
                          <w:pPr>
                            <w:jc w:val="center"/>
                            <w:rPr>
                              <w:sz w:val="16"/>
                              <w:szCs w:val="16"/>
                            </w:rPr>
                          </w:pPr>
                          <w:r w:rsidRPr="00D3430C">
                            <w:rPr>
                              <w:sz w:val="16"/>
                              <w:szCs w:val="16"/>
                            </w:rPr>
                            <w:t>1</w:t>
                          </w:r>
                          <w:r>
                            <w:rPr>
                              <w:sz w:val="16"/>
                              <w:szCs w:val="16"/>
                            </w:rPr>
                            <w:t>2</w:t>
                          </w:r>
                        </w:p>
                      </w:txbxContent>
                    </v:textbox>
                  </v:oval>
                  <v:oval id="Text Box 765" o:spid="_x0000_s1245" style="position:absolute;left:18941;top:8137;width:3594;height:359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" fillcolor="window" strokeweight=".5pt">
                    <v:textbox inset="0,.5mm,0">
                      <w:txbxContent>
                        <w:p w14:paraId="09893450" w14:textId="77777777" w:rsidR="007216E3" w:rsidRPr="00D3430C" w:rsidRDefault="007216E3" w:rsidP="00101840">
                          <w:pPr>
                            <w:jc w:val="center"/>
                            <w:rPr>
                              <w:sz w:val="16"/>
                              <w:szCs w:val="16"/>
                            </w:rPr>
                          </w:pPr>
                          <w:r w:rsidRPr="00D3430C">
                            <w:rPr>
                              <w:sz w:val="16"/>
                              <w:szCs w:val="16"/>
                            </w:rPr>
                            <w:t>1</w:t>
                          </w:r>
                          <w:r>
                            <w:rPr>
                              <w:sz w:val="16"/>
                              <w:szCs w:val="16"/>
                            </w:rPr>
                            <w:t>3</w:t>
                          </w:r>
                        </w:p>
                      </w:txbxContent>
                    </v:textbox>
                  </v:oval>
                  <v:oval id="Text Box 766" o:spid="_x0000_s1246" style="position:absolute;left:23431;top:8137;width:3613;height:360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" fillcolor="window" strokeweight=".5pt">
                    <v:textbox inset="0,.5mm,0">
                      <w:txbxContent>
                        <w:p w14:paraId="6FA88793" w14:textId="77777777" w:rsidR="007216E3" w:rsidRPr="00D3430C" w:rsidRDefault="007216E3" w:rsidP="00101840">
                          <w:pPr>
                            <w:jc w:val="center"/>
                            <w:rPr>
                              <w:sz w:val="16"/>
                              <w:szCs w:val="16"/>
                            </w:rPr>
                          </w:pPr>
                          <w:r w:rsidRPr="00D3430C">
                            <w:rPr>
                              <w:sz w:val="16"/>
                              <w:szCs w:val="16"/>
                            </w:rPr>
                            <w:t>1</w:t>
                          </w:r>
                          <w:r>
                            <w:rPr>
                              <w:sz w:val="16"/>
                              <w:szCs w:val="16"/>
                            </w:rPr>
                            <w:t>4</w:t>
                          </w:r>
                        </w:p>
                      </w:txbxContent>
                    </v:textbox>
                  </v:oval>
                  <v:oval id="Text Box 767" o:spid="_x0000_s1247" style="position:absolute;left:27949;top:8137;width:3594;height:359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" fillcolor="window" strokeweight=".5pt">
                    <v:textbox inset="0,.5mm,0">
                      <w:txbxContent>
                        <w:p w14:paraId="2F65FA2E" w14:textId="77777777" w:rsidR="007216E3" w:rsidRPr="00D3430C" w:rsidRDefault="007216E3" w:rsidP="00101840">
                          <w:pPr>
                            <w:jc w:val="center"/>
                            <w:rPr>
                              <w:sz w:val="16"/>
                              <w:szCs w:val="16"/>
                            </w:rPr>
                          </w:pPr>
                          <w:r w:rsidRPr="00D3430C">
                            <w:rPr>
                              <w:sz w:val="16"/>
                              <w:szCs w:val="16"/>
                            </w:rPr>
                            <w:t>1</w:t>
                          </w:r>
                          <w:r>
                            <w:rPr>
                              <w:sz w:val="16"/>
                              <w:szCs w:val="16"/>
                            </w:rPr>
                            <w:t>5</w:t>
                          </w:r>
                        </w:p>
                      </w:txbxContent>
                    </v:textbox>
                  </v:oval>
                  <v:oval id="Text Box 768" o:spid="_x0000_s1248" style="position:absolute;left:32466;top:8137;width:3594;height:359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" fillcolor="window" strokeweight=".5pt">
                    <v:textbox inset="0,.5mm,0">
                      <w:txbxContent>
                        <w:p w14:paraId="763B8036" w14:textId="77777777" w:rsidR="007216E3" w:rsidRPr="00D3430C" w:rsidRDefault="007216E3" w:rsidP="00101840">
                          <w:pPr>
                            <w:jc w:val="center"/>
                            <w:rPr>
                              <w:sz w:val="16"/>
                              <w:szCs w:val="16"/>
                            </w:rPr>
                          </w:pPr>
                          <w:r w:rsidRPr="00D3430C">
                            <w:rPr>
                              <w:sz w:val="16"/>
                              <w:szCs w:val="16"/>
                            </w:rPr>
                            <w:t>16</w:t>
                          </w:r>
                        </w:p>
                      </w:txbxContent>
                    </v:textbox>
                  </v:oval>
                  <v:line id="Straight Connector 769" o:spid="_x0000_s1249" style="position:absolute;visibility:visible;mso-wrap-style:square" from="2694,11729" to="2694,153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" strokecolor="#00b0f0" strokeweight="3pt">
                    <v:stroke joinstyle="miter"/>
                  </v:line>
                  <v:line id="Straight Connector 770" o:spid="_x0000_s1250" style="position:absolute;visibility:visible;mso-wrap-style:square" from="2694,0" to="2694,361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" strokecolor="#00b0f0" strokeweight="3pt">
                    <v:stroke joinstyle="miter"/>
                  </v:line>
                  <v:line id="Straight Connector 771" o:spid="_x0000_s1251" style="position:absolute;visibility:visible;mso-wrap-style:square" from="7211,11729" to="7211,1534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" strokecolor="red" strokeweight="3pt">
                    <v:stroke joinstyle="miter"/>
                  </v:line>
                  <v:line id="Straight Connector 772" o:spid="_x0000_s1252" style="position:absolute;visibility:visible;mso-wrap-style:square" from="7211,0" to="7211,363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" strokecolor="red" strokeweight="3pt">
                    <v:stroke joinstyle="miter"/>
                  </v:line>
                  <v:line id="Straight Connector 773" o:spid="_x0000_s1253" style="position:absolute;visibility:visible;mso-wrap-style:square" from="11729,11729" to="11729,1534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" strokecolor="windowText" strokeweight="3pt">
                    <v:stroke joinstyle="miter"/>
                  </v:line>
                  <v:line id="Straight Connector 774" o:spid="_x0000_s1254" style="position:absolute;visibility:visible;mso-wrap-style:square" from="11729,0" to="11729,363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" strokecolor="windowText" strokeweight="3pt">
                    <v:stroke joinstyle="miter"/>
                  </v:line>
                  <v:line id="Straight Connector 775" o:spid="_x0000_s1255" style="position:absolute;visibility:visible;mso-wrap-style:square" from="16219,11729" to="16219,1534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" strokecolor="windowText" strokeweight="3pt">
                    <v:stroke joinstyle="miter"/>
                  </v:line>
                  <v:line id="Straight Connector 776" o:spid="_x0000_s1256" style="position:absolute;visibility:visible;mso-wrap-style:square" from="16246,0" to="16246,363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" strokecolor="windowText" strokeweight="3pt">
                    <v:stroke joinstyle="miter"/>
                  </v:line>
                  <v:line id="Straight Connector 777" o:spid="_x0000_s1257" style="position:absolute;visibility:visible;mso-wrap-style:square" from="20737,11729" to="20737,1534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" strokecolor="#00b0f0" strokeweight="3pt">
                    <v:stroke joinstyle="miter"/>
                  </v:line>
                  <v:line id="Straight Connector 778" o:spid="_x0000_s1258" style="position:absolute;visibility:visible;mso-wrap-style:square" from="25227,11729" to="25227,1534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" strokecolor="red" strokeweight="3pt">
                    <v:stroke joinstyle="miter"/>
                  </v:line>
                  <v:line id="Straight Connector 779" o:spid="_x0000_s1259" style="position:absolute;visibility:visible;mso-wrap-style:square" from="29772,11729" to="29772,1534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" strokecolor="windowText" strokeweight="3pt">
                    <v:stroke joinstyle="miter"/>
                  </v:line>
                  <v:line id="Straight Connector 780" o:spid="_x0000_s1260" style="position:absolute;visibility:visible;mso-wrap-style:square" from="34262,11729" to="34262,1534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" strokecolor="windowText" strokeweight="3pt">
                    <v:stroke joinstyle="miter"/>
                  </v:line>
                  <v:line id="Straight Connector 781" o:spid="_x0000_s1261" style="position:absolute;visibility:visible;mso-wrap-style:square" from="20737,0" to="20737,363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" strokecolor="#00b0f0" strokeweight="3pt">
                    <v:stroke joinstyle="miter"/>
                  </v:line>
                  <v:line id="Straight Connector 782" o:spid="_x0000_s1262" style="position:absolute;visibility:visible;mso-wrap-style:square" from="25227,0" to="25254,363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" strokecolor="red" strokeweight="3pt">
                    <v:stroke joinstyle="miter"/>
                  </v:line>
                  <v:line id="Straight Connector 783" o:spid="_x0000_s1263" style="position:absolute;visibility:visible;mso-wrap-style:square" from="29745,0" to="29753,36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" strokecolor="windowText" strokeweight="3pt">
                    <v:stroke joinstyle="miter"/>
                  </v:line>
                  <v:line id="Straight Connector 784" o:spid="_x0000_s1264" style="position:absolute;visibility:visible;mso-wrap-style:square" from="34262,0" to="34262,363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" strokecolor="windowText" strokeweight="3pt">
                    <v:stroke joinstyle="miter"/>
                  </v:line>
                  <v:oval id="Text Box 786" o:spid="_x0000_s1265" style="position:absolute;left:27949;top:3646;width:3600;height:358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" fillcolor="window" strokeweight=".5pt">
                    <v:textbox inset="1.5mm,.5mm,2mm">
                      <w:txbxContent>
                        <w:p w14:paraId="568DF86A" w14:textId="77777777" w:rsidR="007216E3" w:rsidRPr="00D3430C" w:rsidRDefault="007216E3" w:rsidP="00101840">
                          <w:pPr>
                            <w:jc w:val="center"/>
                            <w:rPr>
                              <w:sz w:val="16"/>
                              <w:szCs w:val="16"/>
                            </w:rPr>
                          </w:pPr>
                          <w:r>
                            <w:rPr>
                              <w:sz w:val="16"/>
                              <w:szCs w:val="16"/>
                            </w:rPr>
                            <w:t>7</w:t>
                          </w:r>
                        </w:p>
                      </w:txbxContent>
                    </v:textbox>
                  </v:oval>
                </v:group>
                <v:shape id="Text Box 785" o:spid="_x0000_s1266" type="#_x0000_t202" style="position:absolute;left:641;top:160;width:2496;height:47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" filled="f" stroked="f" strokeweight=".5pt">
                  <v:textbox style="layout-flow:vertical;mso-layout-flow-alt:bottom-to-top" inset="1.5mm,0,2mm,0">
                    <w:txbxContent>
                      <w:p w14:paraId="2491FC8A" w14:textId="3FE1EEC0" w:rsidR="007216E3" w:rsidRPr="0083387A" w:rsidRDefault="007216E3" w:rsidP="004F5CB6">
                        <w:pPr>
                          <w:rPr>
                            <w:sz w:val="16"/>
                            <w:szCs w:val="16"/>
                          </w:rPr>
                        </w:pPr>
                        <w:r>
                          <w:rPr>
                            <w:sz w:val="16"/>
                            <w:szCs w:val="16"/>
                          </w:rPr>
                          <w:t>Érzékelő 1</w:t>
                        </w:r>
                      </w:p>
                    </w:txbxContent>
                  </v:textbox>
                </v:shape>
                <v:shape id="Text Box 785" o:spid="_x0000_s1267" type="#_x0000_t202" style="position:absolute;left:13154;top:16282;width:2496;height:47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" filled="f" stroked="f" strokeweight=".5pt">
                  <v:textbox style="layout-flow:vertical;mso-layout-flow-alt:bottom-to-top" inset="1.5mm,0,2mm,0">
                    <w:txbxContent>
                      <w:p w14:paraId="03870733" w14:textId="6CC9C935" w:rsidR="007216E3" w:rsidRPr="0083387A" w:rsidRDefault="007216E3" w:rsidP="00107DDB">
                        <w:pPr>
                          <w:rPr>
                            <w:sz w:val="16"/>
                            <w:szCs w:val="16"/>
                          </w:rPr>
                        </w:pPr>
                        <w:r>
                          <w:rPr>
                            <w:sz w:val="16"/>
                            <w:szCs w:val="16"/>
                          </w:rPr>
                          <w:t>Érzékelő 4</w:t>
                        </w:r>
                      </w:p>
                    </w:txbxContent>
                  </v:textbox>
                </v:shape>
                <v:shape id="Text Box 785" o:spid="_x0000_s1268" type="#_x0000_t202" style="position:absolute;left:3769;top:16282;width:2496;height:47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" filled="f" stroked="f" strokeweight=".5pt">
                  <v:textbox style="layout-flow:vertical;mso-layout-flow-alt:bottom-to-top" inset="1.5mm,0,2mm,0">
                    <w:txbxContent>
                      <w:p w14:paraId="0FB07448" w14:textId="3D069EA8" w:rsidR="007216E3" w:rsidRPr="0083387A" w:rsidRDefault="007216E3" w:rsidP="00107DDB">
                        <w:pPr>
                          <w:rPr>
                            <w:sz w:val="16"/>
                            <w:szCs w:val="16"/>
                          </w:rPr>
                        </w:pPr>
                        <w:r>
                          <w:rPr>
                            <w:sz w:val="16"/>
                            <w:szCs w:val="16"/>
                          </w:rPr>
                          <w:t>Érzékelő 3</w:t>
                        </w:r>
                      </w:p>
                    </w:txbxContent>
                  </v:textbox>
                </v:shape>
                <v:shape id="Text Box 785" o:spid="_x0000_s1269" type="#_x0000_t202" style="position:absolute;left:641;top:16282;width:2496;height:47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" filled="f" stroked="f" strokeweight=".5pt">
                  <v:textbox style="layout-flow:vertical;mso-layout-flow-alt:bottom-to-top" inset="1.5mm,0,2mm,0">
                    <w:txbxContent>
                      <w:p w14:paraId="44413CB9" w14:textId="42FAB134" w:rsidR="007216E3" w:rsidRPr="0083387A" w:rsidRDefault="007216E3" w:rsidP="00107DDB">
                        <w:pPr>
                          <w:rPr>
                            <w:sz w:val="16"/>
                            <w:szCs w:val="16"/>
                          </w:rPr>
                        </w:pPr>
                        <w:r>
                          <w:rPr>
                            <w:sz w:val="16"/>
                            <w:szCs w:val="16"/>
                          </w:rPr>
                          <w:t>Érzékelő 3</w:t>
                        </w:r>
                      </w:p>
                    </w:txbxContent>
                  </v:textbox>
                </v:shape>
                <v:shape id="Text Box 785" o:spid="_x0000_s1270" type="#_x0000_t202" style="position:absolute;left:16202;top:160;width:2496;height:47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" filled="f" stroked="f" strokeweight=".5pt">
                  <v:textbox style="layout-flow:vertical;mso-layout-flow-alt:bottom-to-top" inset="1.5mm,0,2mm,0">
                    <w:txbxContent>
                      <w:p w14:paraId="63D9E029" w14:textId="29FF81F3" w:rsidR="007216E3" w:rsidRPr="0083387A" w:rsidRDefault="007216E3" w:rsidP="00107DDB">
                        <w:pPr>
                          <w:rPr>
                            <w:sz w:val="16"/>
                            <w:szCs w:val="16"/>
                          </w:rPr>
                        </w:pPr>
                        <w:r>
                          <w:rPr>
                            <w:sz w:val="16"/>
                            <w:szCs w:val="16"/>
                          </w:rPr>
                          <w:t>Érzékelő 2</w:t>
                        </w:r>
                      </w:p>
                    </w:txbxContent>
                  </v:textbox>
                </v:shape>
                <v:shape id="Text Box 785" o:spid="_x0000_s1271" type="#_x0000_t202" style="position:absolute;left:13154;top:160;width:2496;height:47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" filled="f" stroked="f" strokeweight=".5pt">
                  <v:textbox style="layout-flow:vertical;mso-layout-flow-alt:bottom-to-top" inset="1.5mm,0,2mm,0">
                    <w:txbxContent>
                      <w:p w14:paraId="5C1CBFDA" w14:textId="18700E42" w:rsidR="007216E3" w:rsidRPr="0083387A" w:rsidRDefault="007216E3" w:rsidP="00107DDB">
                        <w:pPr>
                          <w:rPr>
                            <w:sz w:val="16"/>
                            <w:szCs w:val="16"/>
                          </w:rPr>
                        </w:pPr>
                        <w:r>
                          <w:rPr>
                            <w:sz w:val="16"/>
                            <w:szCs w:val="16"/>
                          </w:rPr>
                          <w:t>Érzékelő 2</w:t>
                        </w:r>
                      </w:p>
                    </w:txbxContent>
                  </v:textbox>
                </v:shape>
                <v:shape id="Text Box 785" o:spid="_x0000_s1272" type="#_x0000_t202" style="position:absolute;left:3689;top:160;width:2496;height:47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" filled="f" stroked="f" strokeweight=".5pt">
                  <v:textbox style="layout-flow:vertical;mso-layout-flow-alt:bottom-to-top" inset="1.5mm,0,2mm,0">
                    <w:txbxContent>
                      <w:p w14:paraId="7CFCD0AD" w14:textId="77777777" w:rsidR="007216E3" w:rsidRPr="0083387A" w:rsidRDefault="007216E3" w:rsidP="00107DDB">
                        <w:pPr>
                          <w:rPr>
                            <w:sz w:val="16"/>
                            <w:szCs w:val="16"/>
                          </w:rPr>
                        </w:pPr>
                        <w:r>
                          <w:rPr>
                            <w:sz w:val="16"/>
                            <w:szCs w:val="16"/>
                          </w:rPr>
                          <w:t>Érzékelő 1</w:t>
                        </w:r>
                      </w:p>
                    </w:txbxContent>
                  </v:textbox>
                </v:shape>
                <v:shape id="Text Box 785" o:spid="_x0000_s1273" type="#_x0000_t202" style="position:absolute;left:16202;top:16282;width:2496;height:47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" filled="f" stroked="f" strokeweight=".5pt">
                  <v:textbox style="layout-flow:vertical;mso-layout-flow-alt:bottom-to-top" inset="1.5mm,0,2mm,0">
                    <w:txbxContent>
                      <w:p w14:paraId="0DAD5422" w14:textId="649F22ED" w:rsidR="007216E3" w:rsidRPr="0083387A" w:rsidRDefault="007216E3" w:rsidP="00107DDB">
                        <w:pPr>
                          <w:rPr>
                            <w:sz w:val="16"/>
                            <w:szCs w:val="16"/>
                          </w:rPr>
                        </w:pPr>
                        <w:r>
                          <w:rPr>
                            <w:sz w:val="16"/>
                            <w:szCs w:val="16"/>
                          </w:rPr>
                          <w:t>Érzékelő 4</w:t>
                        </w:r>
                      </w:p>
                    </w:txbxContent>
                  </v:textbox>
                </v:shape>
                <v:shape id="Text Box 785" o:spid="_x0000_s1274" type="#_x0000_t202" style="position:absolute;left:6817;top:160;width:2496;height:47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" filled="f" stroked="f" strokeweight=".5pt">
                  <v:textbox style="layout-flow:vertical;mso-layout-flow-alt:bottom-to-top" inset="1.5mm,0,2mm,0">
                    <w:txbxContent>
                      <w:p w14:paraId="7B5AADAC" w14:textId="17870441" w:rsidR="007216E3" w:rsidRPr="0083387A" w:rsidRDefault="007216E3" w:rsidP="00107DDB">
                        <w:pPr>
                          <w:rPr>
                            <w:sz w:val="16"/>
                            <w:szCs w:val="16"/>
                          </w:rPr>
                        </w:pPr>
                        <w:r>
                          <w:rPr>
                            <w:sz w:val="16"/>
                            <w:szCs w:val="16"/>
                          </w:rPr>
                          <w:t>Fűtés 1</w:t>
                        </w:r>
                      </w:p>
                    </w:txbxContent>
                  </v:textbox>
                </v:shape>
                <v:shape id="Text Box 785" o:spid="_x0000_s1275" type="#_x0000_t202" style="position:absolute;left:6898;top:16202;width:2495;height:47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" filled="f" stroked="f" strokeweight=".5pt">
                  <v:textbox style="layout-flow:vertical;mso-layout-flow-alt:bottom-to-top" inset="1.5mm,0,2mm,0">
                    <w:txbxContent>
                      <w:p w14:paraId="01F08903" w14:textId="4BFF7594" w:rsidR="007216E3" w:rsidRPr="0083387A" w:rsidRDefault="007216E3" w:rsidP="003976BF">
                        <w:pPr>
                          <w:rPr>
                            <w:sz w:val="16"/>
                            <w:szCs w:val="16"/>
                          </w:rPr>
                        </w:pPr>
                        <w:r>
                          <w:rPr>
                            <w:sz w:val="16"/>
                            <w:szCs w:val="16"/>
                          </w:rPr>
                          <w:t>Fűtés 3</w:t>
                        </w:r>
                      </w:p>
                    </w:txbxContent>
                  </v:textbox>
                </v:shape>
                <v:shape id="Text Box 785" o:spid="_x0000_s1276" type="#_x0000_t202" style="position:absolute;left:10026;width:2495;height:47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" filled="f" stroked="f" strokeweight=".5pt">
                  <v:textbox style="layout-flow:vertical;mso-layout-flow-alt:bottom-to-top" inset="1.5mm,0,2mm,0">
                    <w:txbxContent>
                      <w:p w14:paraId="1ACDB558" w14:textId="77777777" w:rsidR="007216E3" w:rsidRPr="0083387A" w:rsidRDefault="007216E3" w:rsidP="003976BF">
                        <w:pPr>
                          <w:rPr>
                            <w:sz w:val="16"/>
                            <w:szCs w:val="16"/>
                          </w:rPr>
                        </w:pPr>
                        <w:r>
                          <w:rPr>
                            <w:sz w:val="16"/>
                            <w:szCs w:val="16"/>
                          </w:rPr>
                          <w:t>Fűtés 1</w:t>
                        </w:r>
                      </w:p>
                    </w:txbxContent>
                  </v:textbox>
                </v:shape>
                <v:shape id="Text Box 785" o:spid="_x0000_s1277" type="#_x0000_t202" style="position:absolute;left:10026;top:16202;width:2495;height:47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" filled="f" stroked="f" strokeweight=".5pt">
                  <v:textbox style="layout-flow:vertical;mso-layout-flow-alt:bottom-to-top" inset="1.5mm,0,2mm,0">
                    <w:txbxContent>
                      <w:p w14:paraId="39208632" w14:textId="3C3718D3" w:rsidR="007216E3" w:rsidRPr="0083387A" w:rsidRDefault="007216E3" w:rsidP="003976BF">
                        <w:pPr>
                          <w:rPr>
                            <w:sz w:val="16"/>
                            <w:szCs w:val="16"/>
                          </w:rPr>
                        </w:pPr>
                        <w:r>
                          <w:rPr>
                            <w:sz w:val="16"/>
                            <w:szCs w:val="16"/>
                          </w:rPr>
                          <w:t>Fűtés 3</w:t>
                        </w:r>
                      </w:p>
                    </w:txbxContent>
                  </v:textbox>
                </v:shape>
                <v:shape id="Text Box 785" o:spid="_x0000_s1278" type="#_x0000_t202" style="position:absolute;left:22619;top:16202;width:2495;height:47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" filled="f" stroked="f" strokeweight=".5pt">
                  <v:textbox style="layout-flow:vertical;mso-layout-flow-alt:bottom-to-top" inset="1.5mm,0,2mm,0">
                    <w:txbxContent>
                      <w:p w14:paraId="3BEE3E82" w14:textId="566AA390" w:rsidR="007216E3" w:rsidRPr="0083387A" w:rsidRDefault="007216E3" w:rsidP="003976BF">
                        <w:pPr>
                          <w:rPr>
                            <w:sz w:val="16"/>
                            <w:szCs w:val="16"/>
                          </w:rPr>
                        </w:pPr>
                        <w:r>
                          <w:rPr>
                            <w:sz w:val="16"/>
                            <w:szCs w:val="16"/>
                          </w:rPr>
                          <w:t>Fűtés 4</w:t>
                        </w:r>
                      </w:p>
                    </w:txbxContent>
                  </v:textbox>
                </v:shape>
                <v:shape id="Text Box 785" o:spid="_x0000_s1279" type="#_x0000_t202" style="position:absolute;left:19330;top:16443;width:2496;height:47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" filled="f" stroked="f" strokeweight=".5pt">
                  <v:textbox style="layout-flow:vertical;mso-layout-flow-alt:bottom-to-top" inset="1.5mm,0,2mm,0">
                    <w:txbxContent>
                      <w:p w14:paraId="405E6805" w14:textId="082B7ADE" w:rsidR="007216E3" w:rsidRPr="0083387A" w:rsidRDefault="007216E3" w:rsidP="003976BF">
                        <w:pPr>
                          <w:rPr>
                            <w:sz w:val="16"/>
                            <w:szCs w:val="16"/>
                          </w:rPr>
                        </w:pPr>
                        <w:r>
                          <w:rPr>
                            <w:sz w:val="16"/>
                            <w:szCs w:val="16"/>
                          </w:rPr>
                          <w:t>Fűtés 4</w:t>
                        </w:r>
                      </w:p>
                    </w:txbxContent>
                  </v:textbox>
                </v:shape>
                <v:shape id="Text Box 785" o:spid="_x0000_s1280" type="#_x0000_t202" style="position:absolute;left:22458;top:160;width:2496;height:47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" filled="f" stroked="f" strokeweight=".5pt">
                  <v:textbox style="layout-flow:vertical;mso-layout-flow-alt:bottom-to-top" inset="1.5mm,0,2mm,0">
                    <w:txbxContent>
                      <w:p w14:paraId="7BACDAFD" w14:textId="6336AD89" w:rsidR="007216E3" w:rsidRPr="0083387A" w:rsidRDefault="007216E3" w:rsidP="003976BF">
                        <w:pPr>
                          <w:rPr>
                            <w:sz w:val="16"/>
                            <w:szCs w:val="16"/>
                          </w:rPr>
                        </w:pPr>
                        <w:r>
                          <w:rPr>
                            <w:sz w:val="16"/>
                            <w:szCs w:val="16"/>
                          </w:rPr>
                          <w:t>Fűtés 2</w:t>
                        </w:r>
                      </w:p>
                    </w:txbxContent>
                  </v:textbox>
                </v:shape>
                <v:shape id="Text Box 785" o:spid="_x0000_s1281" type="#_x0000_t202" style="position:absolute;left:19330;top:160;width:2496;height:47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" filled="f" stroked="f" strokeweight=".5pt">
                  <v:textbox style="layout-flow:vertical;mso-layout-flow-alt:bottom-to-top" inset="1.5mm,0,2mm,0">
                    <w:txbxContent>
                      <w:p w14:paraId="1DB70D37" w14:textId="26B48FE6" w:rsidR="007216E3" w:rsidRPr="0083387A" w:rsidRDefault="007216E3" w:rsidP="003976BF">
                        <w:pPr>
                          <w:rPr>
                            <w:sz w:val="16"/>
                            <w:szCs w:val="16"/>
                          </w:rPr>
                        </w:pPr>
                        <w:r>
                          <w:rPr>
                            <w:sz w:val="16"/>
                            <w:szCs w:val="16"/>
                          </w:rPr>
                          <w:t>Fűtés 2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CE2D84" w:rsidRPr="00F27397">
        <w:rPr>
          <w:rFonts w:ascii="Tahoma" w:hAnsi="Tahoma" w:cs="Tahoma"/>
          <w:b/>
        </w:rPr>
        <w:t xml:space="preserve"> </w:t>
      </w:r>
      <w:r w:rsidR="00FC7B11" w:rsidRPr="00F27397">
        <w:rPr>
          <w:rFonts w:ascii="Tahoma" w:hAnsi="Tahoma" w:cs="Tahoma"/>
          <w:b/>
        </w:rPr>
        <w:t xml:space="preserve"> </w:t>
      </w:r>
      <w:sdt>
        <w:sdtPr>
          <w:rPr>
            <w:rFonts w:ascii="Tahoma" w:hAnsi="Tahoma" w:cs="Tahoma"/>
            <w:b/>
            <w:lang w:eastAsia="hu-HU"/>
          </w:rPr>
          <w:id w:val="-1858881622"/>
          <w14:checkbox>
            <w14:checked w14:val="0"/>
            <w14:checkedState w14:val="2612" w14:font="MS Gothic"/>
            <w14:uncheckedState w14:val="2610" w14:font="MS Gothic"/>
          </w14:checkbox>
        </w:sdtPr>
        <w:sdtContent>
          <w:r w:rsidR="00FC7B11" w:rsidRPr="00F27397">
            <w:rPr>
              <w:rFonts w:ascii="MS UI Gothic" w:eastAsia="MS UI Gothic" w:hAnsi="MS UI Gothic" w:cs="MS UI Gothic" w:hint="eastAsia"/>
              <w:b/>
              <w:lang w:eastAsia="hu-HU"/>
            </w:rPr>
            <w:t>☐</w:t>
          </w:r>
        </w:sdtContent>
      </w:sdt>
      <w:r w:rsidR="00FC7B11" w:rsidRPr="00F27397">
        <w:rPr>
          <w:rFonts w:ascii="Tahoma" w:hAnsi="Tahoma" w:cs="Tahoma"/>
          <w:b/>
          <w:lang w:eastAsia="hu-HU"/>
        </w:rPr>
        <w:t xml:space="preserve"> </w:t>
      </w:r>
      <w:r w:rsidRPr="00F27397">
        <w:rPr>
          <w:rFonts w:ascii="Tahoma" w:hAnsi="Tahoma" w:cs="Tahoma"/>
          <w:b/>
          <w:lang w:eastAsia="hu-HU"/>
        </w:rPr>
        <w:t>Elektromos bekötés</w:t>
      </w:r>
      <w:bookmarkEnd w:id="633"/>
    </w:p>
    <w:p w14:paraId="004AA001" w14:textId="16DC8EDC" w:rsidR="00C31533" w:rsidRPr="002462DE" w:rsidRDefault="00C31533" w:rsidP="00C31533">
      <w:pPr>
        <w:rPr>
          <w:sz w:val="20"/>
          <w:szCs w:val="20"/>
        </w:rPr>
      </w:pPr>
    </w:p>
    <w:p w14:paraId="5F730AD9" w14:textId="4C4C879B" w:rsidR="00C31533" w:rsidRPr="002462DE" w:rsidRDefault="00C31533" w:rsidP="00C31533">
      <w:pPr>
        <w:rPr>
          <w:sz w:val="20"/>
          <w:szCs w:val="20"/>
        </w:rPr>
      </w:pPr>
    </w:p>
    <w:p w14:paraId="5B7405FD" w14:textId="77777777" w:rsidR="00C31533" w:rsidRPr="002462DE" w:rsidRDefault="00C31533" w:rsidP="00C31533">
      <w:pPr>
        <w:rPr>
          <w:sz w:val="20"/>
          <w:szCs w:val="20"/>
        </w:rPr>
      </w:pPr>
    </w:p>
    <w:p w14:paraId="5E8C22EB" w14:textId="572086F4" w:rsidR="003F455F" w:rsidRPr="005D1346" w:rsidRDefault="007216E3" w:rsidP="003F455F">
      <w:pPr>
        <w:ind w:left="1416" w:firstLine="708"/>
        <w:rPr>
          <w:b/>
          <w:sz w:val="40"/>
          <w:szCs w:val="40"/>
        </w:rPr>
      </w:pPr>
      <w:sdt>
        <w:sdtPr>
          <w:rPr>
            <w:b/>
            <w:sz w:val="40"/>
            <w:szCs w:val="40"/>
          </w:rPr>
          <w:id w:val="1349995681"/>
          <w14:checkbox>
            <w14:checked w14:val="1"/>
            <w14:checkedState w14:val="2612" w14:font="MS Gothic"/>
            <w14:uncheckedState w14:val="2610" w14:font="MS Gothic"/>
          </w14:checkbox>
        </w:sdtPr>
        <w:sdtContent>
          <w:r w:rsidR="001E1824">
            <w:rPr>
              <w:rFonts w:ascii="MS Gothic" w:eastAsia="MS Gothic" w:hAnsi="MS Gothic" w:hint="eastAsia"/>
              <w:b/>
              <w:sz w:val="40"/>
              <w:szCs w:val="40"/>
            </w:rPr>
            <w:t>☒</w:t>
          </w:r>
        </w:sdtContent>
      </w:sdt>
      <w:r w:rsidR="003F455F" w:rsidRPr="005D1346">
        <w:rPr>
          <w:b/>
          <w:sz w:val="40"/>
          <w:szCs w:val="40"/>
        </w:rPr>
        <w:t xml:space="preserve"> 16 pólus</w:t>
      </w:r>
    </w:p>
    <w:p w14:paraId="47E5DD5B" w14:textId="43747481" w:rsidR="00C31533" w:rsidRPr="002462DE" w:rsidRDefault="00C31533" w:rsidP="00C31533">
      <w:pPr>
        <w:rPr>
          <w:sz w:val="20"/>
          <w:szCs w:val="20"/>
        </w:rPr>
      </w:pPr>
    </w:p>
    <w:p w14:paraId="5869CA51" w14:textId="77777777" w:rsidR="00C31533" w:rsidRPr="002462DE" w:rsidRDefault="00C31533" w:rsidP="00C31533">
      <w:pPr>
        <w:rPr>
          <w:sz w:val="20"/>
          <w:szCs w:val="20"/>
        </w:rPr>
      </w:pPr>
    </w:p>
    <w:p w14:paraId="6D837298" w14:textId="64F9BF5B" w:rsidR="00C31533" w:rsidRPr="002462DE" w:rsidRDefault="00C31533" w:rsidP="00C31533">
      <w:pPr>
        <w:rPr>
          <w:sz w:val="20"/>
          <w:szCs w:val="20"/>
        </w:rPr>
      </w:pPr>
    </w:p>
    <w:p w14:paraId="5A02450E" w14:textId="77777777" w:rsidR="00C31533" w:rsidRPr="002462DE" w:rsidRDefault="00C31533" w:rsidP="00C31533">
      <w:pPr>
        <w:rPr>
          <w:sz w:val="20"/>
          <w:szCs w:val="20"/>
        </w:rPr>
      </w:pPr>
    </w:p>
    <w:p w14:paraId="0BE94026" w14:textId="4E7364AC" w:rsidR="00C31533" w:rsidRPr="002462DE" w:rsidRDefault="002067D0" w:rsidP="00C31533">
      <w:pPr>
        <w:rPr>
          <w:sz w:val="20"/>
          <w:szCs w:val="20"/>
        </w:rPr>
      </w:pPr>
      <w:r w:rsidRPr="002462DE">
        <w:rPr>
          <w:sz w:val="20"/>
          <w:szCs w:val="20"/>
        </w:rPr>
        <w:t>Ha négynél több zóna van 2x16 polusú elektromos csatlakozó kell</w:t>
      </w:r>
    </w:p>
    <w:p w14:paraId="0E4EA608" w14:textId="4526EC99" w:rsidR="00C31533" w:rsidRPr="002462DE" w:rsidRDefault="002067D0" w:rsidP="00C31533">
      <w:pPr>
        <w:rPr>
          <w:sz w:val="20"/>
          <w:szCs w:val="20"/>
        </w:rPr>
      </w:pPr>
      <w:r w:rsidRPr="002462DE">
        <w:rPr>
          <w:noProof/>
          <w:sz w:val="20"/>
          <w:szCs w:val="20"/>
          <w:lang w:val="en-GB" w:eastAsia="en-GB"/>
        </w:rPr>
        <mc:AlternateContent>
          <mc:Choice Requires="wpg">
            <w:drawing>
              <wp:anchor distT="0" distB="0" distL="114300" distR="114300" simplePos="0" relativeHeight="252399616" behindDoc="0" locked="0" layoutInCell="1" allowOverlap="1" wp14:anchorId="0DE066DB" wp14:editId="6517FDEB">
                <wp:simplePos x="0" y="0"/>
                <wp:positionH relativeFrom="column">
                  <wp:posOffset>2561424</wp:posOffset>
                </wp:positionH>
                <wp:positionV relativeFrom="paragraph">
                  <wp:posOffset>274168</wp:posOffset>
                </wp:positionV>
                <wp:extent cx="4092575" cy="2233295"/>
                <wp:effectExtent l="0" t="0" r="3175" b="0"/>
                <wp:wrapNone/>
                <wp:docPr id="403" name="Csoportba foglalás 40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92575" cy="2233295"/>
                          <a:chOff x="0" y="0"/>
                          <a:chExt cx="4092575" cy="2233496"/>
                        </a:xfrm>
                      </wpg:grpSpPr>
                      <wpg:grpSp>
                        <wpg:cNvPr id="854" name="Group 854"/>
                        <wpg:cNvGrpSpPr/>
                        <wpg:grpSpPr>
                          <a:xfrm>
                            <a:off x="0" y="537411"/>
                            <a:ext cx="4092575" cy="1696085"/>
                            <a:chOff x="19028" y="47625"/>
                            <a:chExt cx="4093864" cy="1697292"/>
                          </a:xfrm>
                        </wpg:grpSpPr>
                        <wpg:grpSp>
                          <wpg:cNvPr id="855" name="Group 855"/>
                          <wpg:cNvGrpSpPr>
                            <a:grpSpLocks noChangeAspect="1"/>
                          </wpg:cNvGrpSpPr>
                          <wpg:grpSpPr>
                            <a:xfrm>
                              <a:off x="76194" y="47625"/>
                              <a:ext cx="3805327" cy="1063364"/>
                              <a:chOff x="-9" y="0"/>
                              <a:chExt cx="5495299" cy="1535158"/>
                            </a:xfrm>
                          </wpg:grpSpPr>
                          <wps:wsp>
                            <wps:cNvPr id="856" name="Rounded Rectangle 856"/>
                            <wps:cNvSpPr/>
                            <wps:spPr>
                              <a:xfrm>
                                <a:off x="-9" y="272142"/>
                                <a:ext cx="5495299" cy="992505"/>
                              </a:xfrm>
                              <a:prstGeom prst="roundRect">
                                <a:avLst/>
                              </a:prstGeom>
                              <a:noFill/>
                              <a:ln w="1270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857" name="Text Box 857"/>
                            <wps:cNvSpPr txBox="1"/>
                            <wps:spPr>
                              <a:xfrm>
                                <a:off x="89807" y="361950"/>
                                <a:ext cx="360680" cy="361315"/>
                              </a:xfrm>
                              <a:prstGeom prst="ellipse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  <a:effectLst/>
                            </wps:spPr>
                            <wps:txbx>
                              <w:txbxContent>
                                <w:p w14:paraId="4DF30FB3" w14:textId="77777777" w:rsidR="007216E3" w:rsidRPr="00D3430C" w:rsidRDefault="007216E3" w:rsidP="003976BF">
                                  <w:pPr>
                                    <w:jc w:val="center"/>
                                    <w:rPr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sz w:val="16"/>
                                      <w:szCs w:val="16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54000" tIns="18000" rIns="7200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858" name="Text Box 858"/>
                            <wps:cNvSpPr txBox="1"/>
                            <wps:spPr>
                              <a:xfrm>
                                <a:off x="541564" y="364672"/>
                                <a:ext cx="359410" cy="358775"/>
                              </a:xfrm>
                              <a:prstGeom prst="ellipse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  <a:effectLst/>
                            </wps:spPr>
                            <wps:txbx>
                              <w:txbxContent>
                                <w:p w14:paraId="00AE11EF" w14:textId="77777777" w:rsidR="007216E3" w:rsidRPr="00D3430C" w:rsidRDefault="007216E3" w:rsidP="003976BF">
                                  <w:pPr>
                                    <w:jc w:val="center"/>
                                    <w:rPr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sz w:val="16"/>
                                      <w:szCs w:val="16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54000" tIns="18000" rIns="7200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859" name="Text Box 859"/>
                            <wps:cNvSpPr txBox="1"/>
                            <wps:spPr>
                              <a:xfrm>
                                <a:off x="993322" y="364672"/>
                                <a:ext cx="358775" cy="358775"/>
                              </a:xfrm>
                              <a:prstGeom prst="ellipse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  <a:effectLst/>
                            </wps:spPr>
                            <wps:txbx>
                              <w:txbxContent>
                                <w:p w14:paraId="30F2B160" w14:textId="77777777" w:rsidR="007216E3" w:rsidRPr="00D3430C" w:rsidRDefault="007216E3" w:rsidP="003976BF">
                                  <w:pPr>
                                    <w:jc w:val="center"/>
                                    <w:rPr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sz w:val="16"/>
                                      <w:szCs w:val="16"/>
                                    </w:rPr>
                                    <w:t>3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54000" tIns="18000" rIns="7200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860" name="Text Box 860"/>
                            <wps:cNvSpPr txBox="1"/>
                            <wps:spPr>
                              <a:xfrm>
                                <a:off x="1445079" y="364672"/>
                                <a:ext cx="360680" cy="358140"/>
                              </a:xfrm>
                              <a:prstGeom prst="ellipse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  <a:effectLst/>
                            </wps:spPr>
                            <wps:txbx>
                              <w:txbxContent>
                                <w:p w14:paraId="698B8884" w14:textId="77777777" w:rsidR="007216E3" w:rsidRPr="00D3430C" w:rsidRDefault="007216E3" w:rsidP="003976BF">
                                  <w:pPr>
                                    <w:jc w:val="center"/>
                                    <w:rPr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sz w:val="16"/>
                                      <w:szCs w:val="16"/>
                                    </w:rPr>
                                    <w:t>4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54000" tIns="18000" rIns="7200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861" name="Text Box 861"/>
                            <wps:cNvSpPr txBox="1"/>
                            <wps:spPr>
                              <a:xfrm>
                                <a:off x="1894114" y="364672"/>
                                <a:ext cx="359410" cy="358140"/>
                              </a:xfrm>
                              <a:prstGeom prst="ellipse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  <a:effectLst/>
                            </wps:spPr>
                            <wps:txbx>
                              <w:txbxContent>
                                <w:p w14:paraId="290110BA" w14:textId="77777777" w:rsidR="007216E3" w:rsidRPr="00D3430C" w:rsidRDefault="007216E3" w:rsidP="003976BF">
                                  <w:pPr>
                                    <w:jc w:val="center"/>
                                    <w:rPr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sz w:val="16"/>
                                      <w:szCs w:val="16"/>
                                    </w:rPr>
                                    <w:t>5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54000" tIns="18000" rIns="7200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862" name="Text Box 862"/>
                            <wps:cNvSpPr txBox="1"/>
                            <wps:spPr>
                              <a:xfrm>
                                <a:off x="2343150" y="364672"/>
                                <a:ext cx="361315" cy="358140"/>
                              </a:xfrm>
                              <a:prstGeom prst="ellipse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  <a:effectLst/>
                            </wps:spPr>
                            <wps:txbx>
                              <w:txbxContent>
                                <w:p w14:paraId="28EB666B" w14:textId="77777777" w:rsidR="007216E3" w:rsidRPr="00D3430C" w:rsidRDefault="007216E3" w:rsidP="003976BF">
                                  <w:pPr>
                                    <w:jc w:val="center"/>
                                    <w:rPr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sz w:val="16"/>
                                      <w:szCs w:val="16"/>
                                    </w:rPr>
                                    <w:t>6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54000" tIns="18000" rIns="7200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863" name="Text Box 863"/>
                            <wps:cNvSpPr txBox="1"/>
                            <wps:spPr>
                              <a:xfrm>
                                <a:off x="3246664" y="364672"/>
                                <a:ext cx="359410" cy="358140"/>
                              </a:xfrm>
                              <a:prstGeom prst="ellipse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  <a:effectLst/>
                            </wps:spPr>
                            <wps:txbx>
                              <w:txbxContent>
                                <w:p w14:paraId="69C4EF36" w14:textId="77777777" w:rsidR="007216E3" w:rsidRPr="00D3430C" w:rsidRDefault="007216E3" w:rsidP="003976BF">
                                  <w:pPr>
                                    <w:jc w:val="center"/>
                                    <w:rPr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sz w:val="16"/>
                                      <w:szCs w:val="16"/>
                                    </w:rPr>
                                    <w:t>8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54000" tIns="18000" rIns="7200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864" name="Text Box 864"/>
                            <wps:cNvSpPr txBox="1"/>
                            <wps:spPr>
                              <a:xfrm>
                                <a:off x="89807" y="813707"/>
                                <a:ext cx="360680" cy="360000"/>
                              </a:xfrm>
                              <a:prstGeom prst="ellipse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  <a:effectLst/>
                            </wps:spPr>
                            <wps:txbx>
                              <w:txbxContent>
                                <w:p w14:paraId="4319CA60" w14:textId="77777777" w:rsidR="007216E3" w:rsidRPr="00D3430C" w:rsidRDefault="007216E3" w:rsidP="003976BF">
                                  <w:pPr>
                                    <w:jc w:val="center"/>
                                    <w:rPr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sz w:val="16"/>
                                      <w:szCs w:val="16"/>
                                    </w:rPr>
                                    <w:t>13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18000" rIns="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865" name="Text Box 865"/>
                            <wps:cNvSpPr txBox="1"/>
                            <wps:spPr>
                              <a:xfrm>
                                <a:off x="541564" y="813707"/>
                                <a:ext cx="359410" cy="359410"/>
                              </a:xfrm>
                              <a:prstGeom prst="ellipse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  <a:effectLst/>
                            </wps:spPr>
                            <wps:txbx>
                              <w:txbxContent>
                                <w:p w14:paraId="4F75A3F5" w14:textId="77777777" w:rsidR="007216E3" w:rsidRPr="00D3430C" w:rsidRDefault="007216E3" w:rsidP="003976BF">
                                  <w:pPr>
                                    <w:jc w:val="center"/>
                                    <w:rPr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sz w:val="16"/>
                                      <w:szCs w:val="16"/>
                                    </w:rPr>
                                    <w:t>14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18000" rIns="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866" name="Text Box 866"/>
                            <wps:cNvSpPr txBox="1"/>
                            <wps:spPr>
                              <a:xfrm>
                                <a:off x="990600" y="813707"/>
                                <a:ext cx="361315" cy="359410"/>
                              </a:xfrm>
                              <a:prstGeom prst="ellipse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  <a:effectLst/>
                            </wps:spPr>
                            <wps:txbx>
                              <w:txbxContent>
                                <w:p w14:paraId="6F1FDB19" w14:textId="77777777" w:rsidR="007216E3" w:rsidRPr="00D3430C" w:rsidRDefault="007216E3" w:rsidP="003976BF">
                                  <w:pPr>
                                    <w:jc w:val="center"/>
                                    <w:rPr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sz w:val="16"/>
                                      <w:szCs w:val="16"/>
                                    </w:rPr>
                                    <w:t>15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18000" rIns="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867" name="Text Box 867"/>
                            <wps:cNvSpPr txBox="1"/>
                            <wps:spPr>
                              <a:xfrm>
                                <a:off x="1442357" y="813707"/>
                                <a:ext cx="360045" cy="359410"/>
                              </a:xfrm>
                              <a:prstGeom prst="ellipse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  <a:effectLst/>
                            </wps:spPr>
                            <wps:txbx>
                              <w:txbxContent>
                                <w:p w14:paraId="342539E8" w14:textId="77777777" w:rsidR="007216E3" w:rsidRPr="00D3430C" w:rsidRDefault="007216E3" w:rsidP="003976BF">
                                  <w:pPr>
                                    <w:jc w:val="center"/>
                                    <w:rPr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sz w:val="16"/>
                                      <w:szCs w:val="16"/>
                                    </w:rPr>
                                    <w:t>16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18000" rIns="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868" name="Text Box 868"/>
                            <wps:cNvSpPr txBox="1"/>
                            <wps:spPr>
                              <a:xfrm>
                                <a:off x="1894114" y="813707"/>
                                <a:ext cx="359410" cy="359410"/>
                              </a:xfrm>
                              <a:prstGeom prst="ellipse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  <a:effectLst/>
                            </wps:spPr>
                            <wps:txbx>
                              <w:txbxContent>
                                <w:p w14:paraId="132B3B72" w14:textId="77777777" w:rsidR="007216E3" w:rsidRPr="00D3430C" w:rsidRDefault="007216E3" w:rsidP="003976BF">
                                  <w:pPr>
                                    <w:jc w:val="center"/>
                                    <w:rPr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sz w:val="16"/>
                                      <w:szCs w:val="16"/>
                                    </w:rPr>
                                    <w:t>17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18000" rIns="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869" name="Text Box 869"/>
                            <wps:cNvSpPr txBox="1"/>
                            <wps:spPr>
                              <a:xfrm>
                                <a:off x="2343150" y="813707"/>
                                <a:ext cx="361315" cy="360680"/>
                              </a:xfrm>
                              <a:prstGeom prst="ellipse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  <a:effectLst/>
                            </wps:spPr>
                            <wps:txbx>
                              <w:txbxContent>
                                <w:p w14:paraId="7C9446CC" w14:textId="77777777" w:rsidR="007216E3" w:rsidRPr="00D3430C" w:rsidRDefault="007216E3" w:rsidP="003976BF">
                                  <w:pPr>
                                    <w:jc w:val="center"/>
                                    <w:rPr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sz w:val="16"/>
                                      <w:szCs w:val="16"/>
                                    </w:rPr>
                                    <w:t>18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18000" rIns="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870" name="Text Box 870"/>
                            <wps:cNvSpPr txBox="1"/>
                            <wps:spPr>
                              <a:xfrm>
                                <a:off x="2794907" y="813707"/>
                                <a:ext cx="359410" cy="359410"/>
                              </a:xfrm>
                              <a:prstGeom prst="ellipse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  <a:effectLst/>
                            </wps:spPr>
                            <wps:txbx>
                              <w:txbxContent>
                                <w:p w14:paraId="5F6CFDC3" w14:textId="77777777" w:rsidR="007216E3" w:rsidRPr="00D3430C" w:rsidRDefault="007216E3" w:rsidP="003976BF">
                                  <w:pPr>
                                    <w:jc w:val="center"/>
                                    <w:rPr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sz w:val="16"/>
                                      <w:szCs w:val="16"/>
                                    </w:rPr>
                                    <w:t>19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18000" rIns="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871" name="Text Box 871"/>
                            <wps:cNvSpPr txBox="1"/>
                            <wps:spPr>
                              <a:xfrm>
                                <a:off x="3246664" y="813707"/>
                                <a:ext cx="359410" cy="359410"/>
                              </a:xfrm>
                              <a:prstGeom prst="ellipse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  <a:effectLst/>
                            </wps:spPr>
                            <wps:txbx>
                              <w:txbxContent>
                                <w:p w14:paraId="73501334" w14:textId="77777777" w:rsidR="007216E3" w:rsidRPr="00D3430C" w:rsidRDefault="007216E3" w:rsidP="003976BF">
                                  <w:pPr>
                                    <w:jc w:val="center"/>
                                    <w:rPr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sz w:val="16"/>
                                      <w:szCs w:val="16"/>
                                    </w:rPr>
                                    <w:t>20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18000" rIns="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872" name="Straight Connector 872"/>
                            <wps:cNvCnPr/>
                            <wps:spPr>
                              <a:xfrm>
                                <a:off x="269422" y="1172936"/>
                                <a:ext cx="0" cy="362222"/>
                              </a:xfrm>
                              <a:prstGeom prst="line">
                                <a:avLst/>
                              </a:prstGeom>
                              <a:noFill/>
                              <a:ln w="38100" cap="flat" cmpd="sng" algn="ctr">
                                <a:solidFill>
                                  <a:schemeClr val="accent1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/>
                          </wps:wsp>
                          <wps:wsp>
                            <wps:cNvPr id="873" name="Straight Connector 873"/>
                            <wps:cNvCnPr/>
                            <wps:spPr>
                              <a:xfrm>
                                <a:off x="269422" y="0"/>
                                <a:ext cx="0" cy="361791"/>
                              </a:xfrm>
                              <a:prstGeom prst="line">
                                <a:avLst/>
                              </a:prstGeom>
                              <a:noFill/>
                              <a:ln w="38100" cap="flat" cmpd="sng" algn="ctr">
                                <a:solidFill>
                                  <a:schemeClr val="accent1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/>
                          </wps:wsp>
                          <wps:wsp>
                            <wps:cNvPr id="874" name="Straight Connector 874"/>
                            <wps:cNvCnPr/>
                            <wps:spPr>
                              <a:xfrm>
                                <a:off x="721179" y="1172936"/>
                                <a:ext cx="0" cy="361950"/>
                              </a:xfrm>
                              <a:prstGeom prst="line">
                                <a:avLst/>
                              </a:prstGeom>
                              <a:noFill/>
                              <a:ln w="38100" cap="flat" cmpd="sng" algn="ctr">
                                <a:solidFill>
                                  <a:srgbClr val="FF0000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/>
                          </wps:wsp>
                          <wps:wsp>
                            <wps:cNvPr id="875" name="Straight Connector 875"/>
                            <wps:cNvCnPr/>
                            <wps:spPr>
                              <a:xfrm>
                                <a:off x="721179" y="0"/>
                                <a:ext cx="0" cy="363764"/>
                              </a:xfrm>
                              <a:prstGeom prst="line">
                                <a:avLst/>
                              </a:prstGeom>
                              <a:noFill/>
                              <a:ln w="38100" cap="flat" cmpd="sng" algn="ctr">
                                <a:solidFill>
                                  <a:srgbClr val="FF0000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/>
                          </wps:wsp>
                          <wps:wsp>
                            <wps:cNvPr id="876" name="Straight Connector 876"/>
                            <wps:cNvCnPr/>
                            <wps:spPr>
                              <a:xfrm>
                                <a:off x="1172936" y="1172936"/>
                                <a:ext cx="0" cy="361950"/>
                              </a:xfrm>
                              <a:prstGeom prst="line">
                                <a:avLst/>
                              </a:prstGeom>
                              <a:noFill/>
                              <a:ln w="3810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/>
                          </wps:wsp>
                          <wps:wsp>
                            <wps:cNvPr id="877" name="Straight Connector 877"/>
                            <wps:cNvCnPr/>
                            <wps:spPr>
                              <a:xfrm>
                                <a:off x="1172936" y="0"/>
                                <a:ext cx="0" cy="363764"/>
                              </a:xfrm>
                              <a:prstGeom prst="line">
                                <a:avLst/>
                              </a:prstGeom>
                              <a:noFill/>
                              <a:ln w="3810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/>
                          </wps:wsp>
                          <wps:wsp>
                            <wps:cNvPr id="878" name="Straight Connector 878"/>
                            <wps:cNvCnPr/>
                            <wps:spPr>
                              <a:xfrm>
                                <a:off x="1621972" y="1172936"/>
                                <a:ext cx="0" cy="361950"/>
                              </a:xfrm>
                              <a:prstGeom prst="line">
                                <a:avLst/>
                              </a:prstGeom>
                              <a:noFill/>
                              <a:ln w="3810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/>
                          </wps:wsp>
                          <wps:wsp>
                            <wps:cNvPr id="879" name="Straight Connector 879"/>
                            <wps:cNvCnPr/>
                            <wps:spPr>
                              <a:xfrm>
                                <a:off x="1624693" y="0"/>
                                <a:ext cx="0" cy="363764"/>
                              </a:xfrm>
                              <a:prstGeom prst="line">
                                <a:avLst/>
                              </a:prstGeom>
                              <a:noFill/>
                              <a:ln w="3810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/>
                          </wps:wsp>
                          <wps:wsp>
                            <wps:cNvPr id="880" name="Straight Connector 880"/>
                            <wps:cNvCnPr/>
                            <wps:spPr>
                              <a:xfrm>
                                <a:off x="2073729" y="1172936"/>
                                <a:ext cx="0" cy="361950"/>
                              </a:xfrm>
                              <a:prstGeom prst="line">
                                <a:avLst/>
                              </a:prstGeom>
                              <a:noFill/>
                              <a:ln w="38100" cap="flat" cmpd="sng" algn="ctr">
                                <a:solidFill>
                                  <a:schemeClr val="accent1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/>
                          </wps:wsp>
                          <wps:wsp>
                            <wps:cNvPr id="881" name="Straight Connector 881"/>
                            <wps:cNvCnPr/>
                            <wps:spPr>
                              <a:xfrm>
                                <a:off x="2522764" y="1172936"/>
                                <a:ext cx="0" cy="361950"/>
                              </a:xfrm>
                              <a:prstGeom prst="line">
                                <a:avLst/>
                              </a:prstGeom>
                              <a:noFill/>
                              <a:ln w="38100" cap="flat" cmpd="sng" algn="ctr">
                                <a:solidFill>
                                  <a:srgbClr val="FF0000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/>
                          </wps:wsp>
                          <wps:wsp>
                            <wps:cNvPr id="882" name="Straight Connector 882"/>
                            <wps:cNvCnPr/>
                            <wps:spPr>
                              <a:xfrm>
                                <a:off x="2977243" y="1172936"/>
                                <a:ext cx="0" cy="361950"/>
                              </a:xfrm>
                              <a:prstGeom prst="line">
                                <a:avLst/>
                              </a:prstGeom>
                              <a:noFill/>
                              <a:ln w="3810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/>
                          </wps:wsp>
                          <wps:wsp>
                            <wps:cNvPr id="883" name="Straight Connector 883"/>
                            <wps:cNvCnPr/>
                            <wps:spPr>
                              <a:xfrm>
                                <a:off x="3426279" y="1172936"/>
                                <a:ext cx="0" cy="361950"/>
                              </a:xfrm>
                              <a:prstGeom prst="line">
                                <a:avLst/>
                              </a:prstGeom>
                              <a:noFill/>
                              <a:ln w="3810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/>
                          </wps:wsp>
                          <wps:wsp>
                            <wps:cNvPr id="884" name="Straight Connector 884"/>
                            <wps:cNvCnPr/>
                            <wps:spPr>
                              <a:xfrm>
                                <a:off x="2073729" y="0"/>
                                <a:ext cx="0" cy="363764"/>
                              </a:xfrm>
                              <a:prstGeom prst="line">
                                <a:avLst/>
                              </a:prstGeom>
                              <a:noFill/>
                              <a:ln w="38100" cap="flat" cmpd="sng" algn="ctr">
                                <a:solidFill>
                                  <a:schemeClr val="accent1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/>
                          </wps:wsp>
                          <wps:wsp>
                            <wps:cNvPr id="885" name="Straight Connector 885"/>
                            <wps:cNvCnPr/>
                            <wps:spPr>
                              <a:xfrm>
                                <a:off x="2522764" y="0"/>
                                <a:ext cx="2722" cy="363764"/>
                              </a:xfrm>
                              <a:prstGeom prst="line">
                                <a:avLst/>
                              </a:prstGeom>
                              <a:noFill/>
                              <a:ln w="38100" cap="flat" cmpd="sng" algn="ctr">
                                <a:solidFill>
                                  <a:srgbClr val="FF0000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/>
                          </wps:wsp>
                          <wps:wsp>
                            <wps:cNvPr id="886" name="Straight Connector 886"/>
                            <wps:cNvCnPr/>
                            <wps:spPr>
                              <a:xfrm>
                                <a:off x="2974522" y="0"/>
                                <a:ext cx="816" cy="361043"/>
                              </a:xfrm>
                              <a:prstGeom prst="line">
                                <a:avLst/>
                              </a:prstGeom>
                              <a:noFill/>
                              <a:ln w="3810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/>
                          </wps:wsp>
                          <wps:wsp>
                            <wps:cNvPr id="887" name="Straight Connector 887"/>
                            <wps:cNvCnPr/>
                            <wps:spPr>
                              <a:xfrm>
                                <a:off x="3426279" y="0"/>
                                <a:ext cx="0" cy="363764"/>
                              </a:xfrm>
                              <a:prstGeom prst="line">
                                <a:avLst/>
                              </a:prstGeom>
                              <a:noFill/>
                              <a:ln w="3810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/>
                          </wps:wsp>
                          <wps:wsp>
                            <wps:cNvPr id="889" name="Text Box 889"/>
                            <wps:cNvSpPr txBox="1"/>
                            <wps:spPr>
                              <a:xfrm>
                                <a:off x="2794907" y="364672"/>
                                <a:ext cx="360000" cy="358140"/>
                              </a:xfrm>
                              <a:prstGeom prst="ellipse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  <a:effectLst/>
                            </wps:spPr>
                            <wps:txbx>
                              <w:txbxContent>
                                <w:p w14:paraId="5BA08028" w14:textId="77777777" w:rsidR="007216E3" w:rsidRPr="00D3430C" w:rsidRDefault="007216E3" w:rsidP="003976BF">
                                  <w:pPr>
                                    <w:jc w:val="center"/>
                                    <w:rPr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sz w:val="16"/>
                                      <w:szCs w:val="16"/>
                                    </w:rPr>
                                    <w:t>7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54000" tIns="18000" rIns="7200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906" name="Text Box 906"/>
                            <wps:cNvSpPr txBox="1"/>
                            <wps:spPr>
                              <a:xfrm>
                                <a:off x="3693523" y="364673"/>
                                <a:ext cx="359410" cy="358140"/>
                              </a:xfrm>
                              <a:prstGeom prst="ellipse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  <a:effectLst/>
                            </wps:spPr>
                            <wps:txbx>
                              <w:txbxContent>
                                <w:p w14:paraId="7AA2DB21" w14:textId="77777777" w:rsidR="007216E3" w:rsidRPr="00D3430C" w:rsidRDefault="007216E3" w:rsidP="003976BF">
                                  <w:pPr>
                                    <w:jc w:val="center"/>
                                    <w:rPr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sz w:val="16"/>
                                      <w:szCs w:val="16"/>
                                    </w:rPr>
                                    <w:t>9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54000" tIns="18000" rIns="7200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907" name="Text Box 907"/>
                            <wps:cNvSpPr txBox="1"/>
                            <wps:spPr>
                              <a:xfrm>
                                <a:off x="4142558" y="364673"/>
                                <a:ext cx="361315" cy="358140"/>
                              </a:xfrm>
                              <a:prstGeom prst="ellipse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  <a:effectLst/>
                            </wps:spPr>
                            <wps:txbx>
                              <w:txbxContent>
                                <w:p w14:paraId="54BD7B1F" w14:textId="77777777" w:rsidR="007216E3" w:rsidRPr="00D3430C" w:rsidRDefault="007216E3" w:rsidP="003976BF">
                                  <w:pPr>
                                    <w:jc w:val="center"/>
                                    <w:rPr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sz w:val="16"/>
                                      <w:szCs w:val="16"/>
                                    </w:rPr>
                                    <w:t>10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18000" rIns="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908" name="Text Box 908"/>
                            <wps:cNvSpPr txBox="1"/>
                            <wps:spPr>
                              <a:xfrm>
                                <a:off x="5046073" y="364673"/>
                                <a:ext cx="359410" cy="358140"/>
                              </a:xfrm>
                              <a:prstGeom prst="ellipse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  <a:effectLst/>
                            </wps:spPr>
                            <wps:txbx>
                              <w:txbxContent>
                                <w:p w14:paraId="0429311A" w14:textId="77777777" w:rsidR="007216E3" w:rsidRPr="00D3430C" w:rsidRDefault="007216E3" w:rsidP="003976BF">
                                  <w:pPr>
                                    <w:jc w:val="center"/>
                                    <w:rPr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sz w:val="16"/>
                                      <w:szCs w:val="16"/>
                                    </w:rPr>
                                    <w:t>12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18000" rIns="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909" name="Text Box 909"/>
                            <wps:cNvSpPr txBox="1"/>
                            <wps:spPr>
                              <a:xfrm>
                                <a:off x="3693523" y="813707"/>
                                <a:ext cx="359410" cy="359410"/>
                              </a:xfrm>
                              <a:prstGeom prst="ellipse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  <a:effectLst/>
                            </wps:spPr>
                            <wps:txbx>
                              <w:txbxContent>
                                <w:p w14:paraId="3B4D67F2" w14:textId="77777777" w:rsidR="007216E3" w:rsidRPr="00D3430C" w:rsidRDefault="007216E3" w:rsidP="003976BF">
                                  <w:pPr>
                                    <w:jc w:val="center"/>
                                    <w:rPr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sz w:val="16"/>
                                      <w:szCs w:val="16"/>
                                    </w:rPr>
                                    <w:t>21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18000" rIns="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910" name="Text Box 910"/>
                            <wps:cNvSpPr txBox="1"/>
                            <wps:spPr>
                              <a:xfrm>
                                <a:off x="4142558" y="813707"/>
                                <a:ext cx="361315" cy="360680"/>
                              </a:xfrm>
                              <a:prstGeom prst="ellipse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  <a:effectLst/>
                            </wps:spPr>
                            <wps:txbx>
                              <w:txbxContent>
                                <w:p w14:paraId="23997CEB" w14:textId="77777777" w:rsidR="007216E3" w:rsidRPr="00D3430C" w:rsidRDefault="007216E3" w:rsidP="003976BF">
                                  <w:pPr>
                                    <w:jc w:val="center"/>
                                    <w:rPr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sz w:val="16"/>
                                      <w:szCs w:val="16"/>
                                    </w:rPr>
                                    <w:t>22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18000" rIns="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911" name="Text Box 911"/>
                            <wps:cNvSpPr txBox="1"/>
                            <wps:spPr>
                              <a:xfrm>
                                <a:off x="4594316" y="813707"/>
                                <a:ext cx="359410" cy="359410"/>
                              </a:xfrm>
                              <a:prstGeom prst="ellipse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  <a:effectLst/>
                            </wps:spPr>
                            <wps:txbx>
                              <w:txbxContent>
                                <w:p w14:paraId="5259FA38" w14:textId="77777777" w:rsidR="007216E3" w:rsidRPr="00D3430C" w:rsidRDefault="007216E3" w:rsidP="003976BF">
                                  <w:pPr>
                                    <w:jc w:val="center"/>
                                    <w:rPr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sz w:val="16"/>
                                      <w:szCs w:val="16"/>
                                    </w:rPr>
                                    <w:t>23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18000" rIns="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912" name="Text Box 912"/>
                            <wps:cNvSpPr txBox="1"/>
                            <wps:spPr>
                              <a:xfrm>
                                <a:off x="5046073" y="813707"/>
                                <a:ext cx="359410" cy="359410"/>
                              </a:xfrm>
                              <a:prstGeom prst="ellipse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  <a:effectLst/>
                            </wps:spPr>
                            <wps:txbx>
                              <w:txbxContent>
                                <w:p w14:paraId="60E10EAF" w14:textId="77777777" w:rsidR="007216E3" w:rsidRPr="00D3430C" w:rsidRDefault="007216E3" w:rsidP="003976BF">
                                  <w:pPr>
                                    <w:jc w:val="center"/>
                                    <w:rPr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sz w:val="16"/>
                                      <w:szCs w:val="16"/>
                                    </w:rPr>
                                    <w:t>24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18000" rIns="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913" name="Text Box 913"/>
                            <wps:cNvSpPr txBox="1"/>
                            <wps:spPr>
                              <a:xfrm>
                                <a:off x="4594316" y="364673"/>
                                <a:ext cx="360000" cy="358140"/>
                              </a:xfrm>
                              <a:prstGeom prst="ellipse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  <a:effectLst/>
                            </wps:spPr>
                            <wps:txbx>
                              <w:txbxContent>
                                <w:p w14:paraId="34FD2F55" w14:textId="77777777" w:rsidR="007216E3" w:rsidRPr="00D3430C" w:rsidRDefault="007216E3" w:rsidP="003976BF">
                                  <w:pPr>
                                    <w:jc w:val="center"/>
                                    <w:rPr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sz w:val="16"/>
                                      <w:szCs w:val="16"/>
                                    </w:rPr>
                                    <w:t>11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18000" rIns="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920" name="Straight Connector 920"/>
                            <wps:cNvCnPr/>
                            <wps:spPr>
                              <a:xfrm>
                                <a:off x="3871535" y="1172936"/>
                                <a:ext cx="0" cy="361949"/>
                              </a:xfrm>
                              <a:prstGeom prst="line">
                                <a:avLst/>
                              </a:prstGeom>
                              <a:noFill/>
                              <a:ln w="38100" cap="flat" cmpd="sng" algn="ctr">
                                <a:solidFill>
                                  <a:schemeClr val="accent1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/>
                          </wps:wsp>
                          <wps:wsp>
                            <wps:cNvPr id="921" name="Straight Connector 921"/>
                            <wps:cNvCnPr/>
                            <wps:spPr>
                              <a:xfrm>
                                <a:off x="4320570" y="1172936"/>
                                <a:ext cx="0" cy="361949"/>
                              </a:xfrm>
                              <a:prstGeom prst="line">
                                <a:avLst/>
                              </a:prstGeom>
                              <a:noFill/>
                              <a:ln w="38100" cap="flat" cmpd="sng" algn="ctr">
                                <a:solidFill>
                                  <a:srgbClr val="FF0000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/>
                          </wps:wsp>
                          <wps:wsp>
                            <wps:cNvPr id="922" name="Straight Connector 922"/>
                            <wps:cNvCnPr/>
                            <wps:spPr>
                              <a:xfrm>
                                <a:off x="4775048" y="1172936"/>
                                <a:ext cx="0" cy="361949"/>
                              </a:xfrm>
                              <a:prstGeom prst="line">
                                <a:avLst/>
                              </a:prstGeom>
                              <a:noFill/>
                              <a:ln w="3810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/>
                          </wps:wsp>
                          <wps:wsp>
                            <wps:cNvPr id="923" name="Straight Connector 923"/>
                            <wps:cNvCnPr/>
                            <wps:spPr>
                              <a:xfrm>
                                <a:off x="5224085" y="1172936"/>
                                <a:ext cx="0" cy="361949"/>
                              </a:xfrm>
                              <a:prstGeom prst="line">
                                <a:avLst/>
                              </a:prstGeom>
                              <a:noFill/>
                              <a:ln w="3810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/>
                          </wps:wsp>
                          <wps:wsp>
                            <wps:cNvPr id="930" name="Straight Connector 930"/>
                            <wps:cNvCnPr/>
                            <wps:spPr>
                              <a:xfrm>
                                <a:off x="3871420" y="0"/>
                                <a:ext cx="0" cy="363764"/>
                              </a:xfrm>
                              <a:prstGeom prst="line">
                                <a:avLst/>
                              </a:prstGeom>
                              <a:noFill/>
                              <a:ln w="38100" cap="flat" cmpd="sng" algn="ctr">
                                <a:solidFill>
                                  <a:schemeClr val="accent1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/>
                          </wps:wsp>
                          <wps:wsp>
                            <wps:cNvPr id="931" name="Straight Connector 931"/>
                            <wps:cNvCnPr/>
                            <wps:spPr>
                              <a:xfrm>
                                <a:off x="4320456" y="0"/>
                                <a:ext cx="2722" cy="363764"/>
                              </a:xfrm>
                              <a:prstGeom prst="line">
                                <a:avLst/>
                              </a:prstGeom>
                              <a:noFill/>
                              <a:ln w="38100" cap="flat" cmpd="sng" algn="ctr">
                                <a:solidFill>
                                  <a:srgbClr val="FF0000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/>
                          </wps:wsp>
                          <wps:wsp>
                            <wps:cNvPr id="932" name="Straight Connector 932"/>
                            <wps:cNvCnPr/>
                            <wps:spPr>
                              <a:xfrm>
                                <a:off x="4772213" y="0"/>
                                <a:ext cx="816" cy="361043"/>
                              </a:xfrm>
                              <a:prstGeom prst="line">
                                <a:avLst/>
                              </a:prstGeom>
                              <a:noFill/>
                              <a:ln w="3810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/>
                          </wps:wsp>
                          <wps:wsp>
                            <wps:cNvPr id="933" name="Straight Connector 933"/>
                            <wps:cNvCnPr/>
                            <wps:spPr>
                              <a:xfrm>
                                <a:off x="5223971" y="0"/>
                                <a:ext cx="0" cy="363764"/>
                              </a:xfrm>
                              <a:prstGeom prst="line">
                                <a:avLst/>
                              </a:prstGeom>
                              <a:noFill/>
                              <a:ln w="3810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/>
                          </wps:wsp>
                        </wpg:grpSp>
                        <wps:wsp>
                          <wps:cNvPr id="902" name="Text Box 902"/>
                          <wps:cNvSpPr txBox="1"/>
                          <wps:spPr>
                            <a:xfrm>
                              <a:off x="19028" y="1481138"/>
                              <a:ext cx="4077818" cy="263779"/>
                            </a:xfrm>
                            <a:prstGeom prst="rect">
                              <a:avLst/>
                            </a:prstGeom>
                            <a:solidFill>
                              <a:sysClr val="window" lastClr="FFFFFF"/>
                            </a:solidFill>
                            <a:ln w="6350">
                              <a:noFill/>
                            </a:ln>
                            <a:effectLst/>
                          </wps:spPr>
                          <wps:txbx>
                            <w:txbxContent>
                              <w:p w14:paraId="01AB7FCE" w14:textId="77777777" w:rsidR="007216E3" w:rsidRDefault="007216E3" w:rsidP="003976BF">
                                <w:pPr>
                                  <w:jc w:val="center"/>
                                </w:pPr>
                                <w:r>
                                  <w:t>One for hot runner and the other one for thermal sensors (2x24)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51" name="Text Box 902"/>
                          <wps:cNvSpPr txBox="1"/>
                          <wps:spPr>
                            <a:xfrm>
                              <a:off x="35074" y="1476537"/>
                              <a:ext cx="4077818" cy="263779"/>
                            </a:xfrm>
                            <a:prstGeom prst="rect">
                              <a:avLst/>
                            </a:prstGeom>
                            <a:solidFill>
                              <a:sysClr val="window" lastClr="FFFFFF"/>
                            </a:solidFill>
                            <a:ln w="6350">
                              <a:noFill/>
                            </a:ln>
                            <a:effectLst/>
                          </wps:spPr>
                          <wps:txbx>
                            <w:txbxContent>
                              <w:p w14:paraId="2B52A607" w14:textId="77777777" w:rsidR="007216E3" w:rsidRDefault="007216E3" w:rsidP="003976BF"/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344" name="Text Box 785"/>
                        <wps:cNvSpPr txBox="1"/>
                        <wps:spPr>
                          <a:xfrm>
                            <a:off x="120316" y="16042"/>
                            <a:ext cx="249555" cy="4699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txbx>
                          <w:txbxContent>
                            <w:p w14:paraId="530C1277" w14:textId="77777777" w:rsidR="007216E3" w:rsidRPr="0083387A" w:rsidRDefault="007216E3" w:rsidP="002067D0">
                              <w:pPr>
                                <w:rPr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sz w:val="16"/>
                                  <w:szCs w:val="16"/>
                                </w:rPr>
                                <w:t>Érzékelő 1</w:t>
                              </w:r>
                            </w:p>
                          </w:txbxContent>
                        </wps:txbx>
                        <wps:bodyPr rot="0" spcFirstLastPara="0" vertOverflow="overflow" horzOverflow="overflow" vert="vert270" wrap="square" lIns="54000" tIns="0" rIns="7200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8" name="Text Box 785"/>
                        <wps:cNvSpPr txBox="1"/>
                        <wps:spPr>
                          <a:xfrm>
                            <a:off x="120316" y="1628274"/>
                            <a:ext cx="249555" cy="4699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txbx>
                          <w:txbxContent>
                            <w:p w14:paraId="112D3986" w14:textId="77777777" w:rsidR="007216E3" w:rsidRPr="0083387A" w:rsidRDefault="007216E3" w:rsidP="002067D0">
                              <w:pPr>
                                <w:rPr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sz w:val="16"/>
                                  <w:szCs w:val="16"/>
                                </w:rPr>
                                <w:t>Érzékelő 4</w:t>
                              </w:r>
                            </w:p>
                          </w:txbxContent>
                        </wps:txbx>
                        <wps:bodyPr rot="0" spcFirstLastPara="0" vertOverflow="overflow" horzOverflow="overflow" vert="vert270" wrap="square" lIns="54000" tIns="0" rIns="7200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9" name="Text Box 785"/>
                        <wps:cNvSpPr txBox="1"/>
                        <wps:spPr>
                          <a:xfrm>
                            <a:off x="2919663" y="24063"/>
                            <a:ext cx="249555" cy="4699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txbx>
                          <w:txbxContent>
                            <w:p w14:paraId="0F047870" w14:textId="77777777" w:rsidR="007216E3" w:rsidRPr="0083387A" w:rsidRDefault="007216E3" w:rsidP="002067D0">
                              <w:pPr>
                                <w:rPr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sz w:val="16"/>
                                  <w:szCs w:val="16"/>
                                </w:rPr>
                                <w:t>Érzékelő 3</w:t>
                              </w:r>
                            </w:p>
                          </w:txbxContent>
                        </wps:txbx>
                        <wps:bodyPr rot="0" spcFirstLastPara="0" vertOverflow="overflow" horzOverflow="overflow" vert="vert270" wrap="square" lIns="54000" tIns="0" rIns="7200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0" name="Text Box 785"/>
                        <wps:cNvSpPr txBox="1"/>
                        <wps:spPr>
                          <a:xfrm>
                            <a:off x="2606842" y="24063"/>
                            <a:ext cx="249555" cy="4699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txbx>
                          <w:txbxContent>
                            <w:p w14:paraId="398D215A" w14:textId="77777777" w:rsidR="007216E3" w:rsidRPr="0083387A" w:rsidRDefault="007216E3" w:rsidP="002067D0">
                              <w:pPr>
                                <w:rPr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sz w:val="16"/>
                                  <w:szCs w:val="16"/>
                                </w:rPr>
                                <w:t>Érzékelő 3</w:t>
                              </w:r>
                            </w:p>
                          </w:txbxContent>
                        </wps:txbx>
                        <wps:bodyPr rot="0" spcFirstLastPara="0" vertOverflow="overflow" horzOverflow="overflow" vert="vert270" wrap="square" lIns="54000" tIns="0" rIns="7200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1" name="Text Box 785"/>
                        <wps:cNvSpPr txBox="1"/>
                        <wps:spPr>
                          <a:xfrm>
                            <a:off x="1676400" y="16042"/>
                            <a:ext cx="249555" cy="4699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txbx>
                          <w:txbxContent>
                            <w:p w14:paraId="76454A2A" w14:textId="77777777" w:rsidR="007216E3" w:rsidRPr="0083387A" w:rsidRDefault="007216E3" w:rsidP="002067D0">
                              <w:pPr>
                                <w:rPr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sz w:val="16"/>
                                  <w:szCs w:val="16"/>
                                </w:rPr>
                                <w:t>Érzékelő 2</w:t>
                              </w:r>
                            </w:p>
                          </w:txbxContent>
                        </wps:txbx>
                        <wps:bodyPr rot="0" spcFirstLastPara="0" vertOverflow="overflow" horzOverflow="overflow" vert="vert270" wrap="square" lIns="54000" tIns="0" rIns="7200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4" name="Text Box 785"/>
                        <wps:cNvSpPr txBox="1"/>
                        <wps:spPr>
                          <a:xfrm>
                            <a:off x="1371600" y="16042"/>
                            <a:ext cx="249555" cy="4699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txbx>
                          <w:txbxContent>
                            <w:p w14:paraId="5B3B309B" w14:textId="77777777" w:rsidR="007216E3" w:rsidRPr="0083387A" w:rsidRDefault="007216E3" w:rsidP="002067D0">
                              <w:pPr>
                                <w:rPr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sz w:val="16"/>
                                  <w:szCs w:val="16"/>
                                </w:rPr>
                                <w:t>Érzékelő 2</w:t>
                              </w:r>
                            </w:p>
                          </w:txbxContent>
                        </wps:txbx>
                        <wps:bodyPr rot="0" spcFirstLastPara="0" vertOverflow="overflow" horzOverflow="overflow" vert="vert270" wrap="square" lIns="54000" tIns="0" rIns="7200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5" name="Text Box 785"/>
                        <wps:cNvSpPr txBox="1"/>
                        <wps:spPr>
                          <a:xfrm>
                            <a:off x="425116" y="16042"/>
                            <a:ext cx="249555" cy="4699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txbx>
                          <w:txbxContent>
                            <w:p w14:paraId="08C49430" w14:textId="77777777" w:rsidR="007216E3" w:rsidRPr="0083387A" w:rsidRDefault="007216E3" w:rsidP="002067D0">
                              <w:pPr>
                                <w:rPr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sz w:val="16"/>
                                  <w:szCs w:val="16"/>
                                </w:rPr>
                                <w:t>Érzékelő 1</w:t>
                              </w:r>
                            </w:p>
                          </w:txbxContent>
                        </wps:txbx>
                        <wps:bodyPr rot="0" spcFirstLastPara="0" vertOverflow="overflow" horzOverflow="overflow" vert="vert270" wrap="square" lIns="54000" tIns="0" rIns="7200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6" name="Text Box 785"/>
                        <wps:cNvSpPr txBox="1"/>
                        <wps:spPr>
                          <a:xfrm>
                            <a:off x="425116" y="1628274"/>
                            <a:ext cx="249555" cy="4699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txbx>
                          <w:txbxContent>
                            <w:p w14:paraId="78759BCC" w14:textId="77777777" w:rsidR="007216E3" w:rsidRPr="0083387A" w:rsidRDefault="007216E3" w:rsidP="002067D0">
                              <w:pPr>
                                <w:rPr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sz w:val="16"/>
                                  <w:szCs w:val="16"/>
                                </w:rPr>
                                <w:t>Érzékelő 4</w:t>
                              </w:r>
                            </w:p>
                          </w:txbxContent>
                        </wps:txbx>
                        <wps:bodyPr rot="0" spcFirstLastPara="0" vertOverflow="overflow" horzOverflow="overflow" vert="vert270" wrap="square" lIns="54000" tIns="0" rIns="7200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4" name="Text Box 785"/>
                        <wps:cNvSpPr txBox="1"/>
                        <wps:spPr>
                          <a:xfrm>
                            <a:off x="737937" y="16042"/>
                            <a:ext cx="249555" cy="4699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txbx>
                          <w:txbxContent>
                            <w:p w14:paraId="52E6E150" w14:textId="77777777" w:rsidR="007216E3" w:rsidRPr="0083387A" w:rsidRDefault="007216E3" w:rsidP="002067D0">
                              <w:pPr>
                                <w:rPr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sz w:val="16"/>
                                  <w:szCs w:val="16"/>
                                </w:rPr>
                                <w:t>Fűtés 1</w:t>
                              </w:r>
                            </w:p>
                          </w:txbxContent>
                        </wps:txbx>
                        <wps:bodyPr rot="0" spcFirstLastPara="0" vertOverflow="overflow" horzOverflow="overflow" vert="vert270" wrap="square" lIns="54000" tIns="0" rIns="7200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7" name="Text Box 785"/>
                        <wps:cNvSpPr txBox="1"/>
                        <wps:spPr>
                          <a:xfrm>
                            <a:off x="3232484" y="16042"/>
                            <a:ext cx="249555" cy="4699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txbx>
                          <w:txbxContent>
                            <w:p w14:paraId="7E5E8BCE" w14:textId="77777777" w:rsidR="007216E3" w:rsidRPr="0083387A" w:rsidRDefault="007216E3" w:rsidP="002067D0">
                              <w:pPr>
                                <w:rPr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sz w:val="16"/>
                                  <w:szCs w:val="16"/>
                                </w:rPr>
                                <w:t>Fűtés 3</w:t>
                              </w:r>
                            </w:p>
                          </w:txbxContent>
                        </wps:txbx>
                        <wps:bodyPr rot="0" spcFirstLastPara="0" vertOverflow="overflow" horzOverflow="overflow" vert="vert270" wrap="square" lIns="54000" tIns="0" rIns="7200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9" name="Text Box 785"/>
                        <wps:cNvSpPr txBox="1"/>
                        <wps:spPr>
                          <a:xfrm>
                            <a:off x="1058779" y="0"/>
                            <a:ext cx="249555" cy="4699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txbx>
                          <w:txbxContent>
                            <w:p w14:paraId="0C26648F" w14:textId="77777777" w:rsidR="007216E3" w:rsidRPr="0083387A" w:rsidRDefault="007216E3" w:rsidP="002067D0">
                              <w:pPr>
                                <w:rPr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sz w:val="16"/>
                                  <w:szCs w:val="16"/>
                                </w:rPr>
                                <w:t>Fűtés 1</w:t>
                              </w:r>
                            </w:p>
                          </w:txbxContent>
                        </wps:txbx>
                        <wps:bodyPr rot="0" spcFirstLastPara="0" vertOverflow="overflow" horzOverflow="overflow" vert="vert270" wrap="square" lIns="54000" tIns="0" rIns="7200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0" name="Text Box 785"/>
                        <wps:cNvSpPr txBox="1"/>
                        <wps:spPr>
                          <a:xfrm>
                            <a:off x="3545305" y="16042"/>
                            <a:ext cx="249555" cy="4699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txbx>
                          <w:txbxContent>
                            <w:p w14:paraId="37EC8C34" w14:textId="77777777" w:rsidR="007216E3" w:rsidRPr="0083387A" w:rsidRDefault="007216E3" w:rsidP="002067D0">
                              <w:pPr>
                                <w:rPr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sz w:val="16"/>
                                  <w:szCs w:val="16"/>
                                </w:rPr>
                                <w:t>Fűtés 3</w:t>
                              </w:r>
                            </w:p>
                          </w:txbxContent>
                        </wps:txbx>
                        <wps:bodyPr rot="0" spcFirstLastPara="0" vertOverflow="overflow" horzOverflow="overflow" vert="vert270" wrap="square" lIns="54000" tIns="0" rIns="7200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2" name="Text Box 785"/>
                        <wps:cNvSpPr txBox="1"/>
                        <wps:spPr>
                          <a:xfrm>
                            <a:off x="1066800" y="1620253"/>
                            <a:ext cx="249555" cy="4699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txbx>
                          <w:txbxContent>
                            <w:p w14:paraId="08CB80F5" w14:textId="77777777" w:rsidR="007216E3" w:rsidRPr="0083387A" w:rsidRDefault="007216E3" w:rsidP="002067D0">
                              <w:pPr>
                                <w:rPr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sz w:val="16"/>
                                  <w:szCs w:val="16"/>
                                </w:rPr>
                                <w:t>Fűtés 4</w:t>
                              </w:r>
                            </w:p>
                          </w:txbxContent>
                        </wps:txbx>
                        <wps:bodyPr rot="0" spcFirstLastPara="0" vertOverflow="overflow" horzOverflow="overflow" vert="vert270" wrap="square" lIns="54000" tIns="0" rIns="7200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3" name="Text Box 785"/>
                        <wps:cNvSpPr txBox="1"/>
                        <wps:spPr>
                          <a:xfrm>
                            <a:off x="737937" y="1644316"/>
                            <a:ext cx="249555" cy="4699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txbx>
                          <w:txbxContent>
                            <w:p w14:paraId="021EF739" w14:textId="77777777" w:rsidR="007216E3" w:rsidRPr="0083387A" w:rsidRDefault="007216E3" w:rsidP="002067D0">
                              <w:pPr>
                                <w:rPr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sz w:val="16"/>
                                  <w:szCs w:val="16"/>
                                </w:rPr>
                                <w:t>Fűtés 4</w:t>
                              </w:r>
                            </w:p>
                          </w:txbxContent>
                        </wps:txbx>
                        <wps:bodyPr rot="0" spcFirstLastPara="0" vertOverflow="overflow" horzOverflow="overflow" vert="vert270" wrap="square" lIns="54000" tIns="0" rIns="7200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6" name="Text Box 785"/>
                        <wps:cNvSpPr txBox="1"/>
                        <wps:spPr>
                          <a:xfrm>
                            <a:off x="2302042" y="16042"/>
                            <a:ext cx="249555" cy="4699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txbx>
                          <w:txbxContent>
                            <w:p w14:paraId="78FEEC5E" w14:textId="77777777" w:rsidR="007216E3" w:rsidRPr="0083387A" w:rsidRDefault="007216E3" w:rsidP="002067D0">
                              <w:pPr>
                                <w:rPr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sz w:val="16"/>
                                  <w:szCs w:val="16"/>
                                </w:rPr>
                                <w:t>Fűtés 2</w:t>
                              </w:r>
                            </w:p>
                          </w:txbxContent>
                        </wps:txbx>
                        <wps:bodyPr rot="0" spcFirstLastPara="0" vertOverflow="overflow" horzOverflow="overflow" vert="vert270" wrap="square" lIns="54000" tIns="0" rIns="7200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7" name="Text Box 785"/>
                        <wps:cNvSpPr txBox="1"/>
                        <wps:spPr>
                          <a:xfrm>
                            <a:off x="1989221" y="16042"/>
                            <a:ext cx="249555" cy="4699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txbx>
                          <w:txbxContent>
                            <w:p w14:paraId="4006417A" w14:textId="77777777" w:rsidR="007216E3" w:rsidRPr="0083387A" w:rsidRDefault="007216E3" w:rsidP="002067D0">
                              <w:pPr>
                                <w:rPr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sz w:val="16"/>
                                  <w:szCs w:val="16"/>
                                </w:rPr>
                                <w:t>Fűtés 2</w:t>
                              </w:r>
                            </w:p>
                          </w:txbxContent>
                        </wps:txbx>
                        <wps:bodyPr rot="0" spcFirstLastPara="0" vertOverflow="overflow" horzOverflow="overflow" vert="vert270" wrap="square" lIns="54000" tIns="0" rIns="7200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9" name="Text Box 785"/>
                        <wps:cNvSpPr txBox="1"/>
                        <wps:spPr>
                          <a:xfrm>
                            <a:off x="1371600" y="1628274"/>
                            <a:ext cx="249555" cy="4699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txbx>
                          <w:txbxContent>
                            <w:p w14:paraId="18EE23DA" w14:textId="2A5B2707" w:rsidR="007216E3" w:rsidRPr="0083387A" w:rsidRDefault="007216E3" w:rsidP="002067D0">
                              <w:pPr>
                                <w:rPr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sz w:val="16"/>
                                  <w:szCs w:val="16"/>
                                </w:rPr>
                                <w:t>Érzékelő 5</w:t>
                              </w:r>
                            </w:p>
                          </w:txbxContent>
                        </wps:txbx>
                        <wps:bodyPr rot="0" spcFirstLastPara="0" vertOverflow="overflow" horzOverflow="overflow" vert="vert270" wrap="square" lIns="54000" tIns="0" rIns="7200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2" name="Text Box 785"/>
                        <wps:cNvSpPr txBox="1"/>
                        <wps:spPr>
                          <a:xfrm>
                            <a:off x="1676400" y="1628274"/>
                            <a:ext cx="249555" cy="4699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txbx>
                          <w:txbxContent>
                            <w:p w14:paraId="374C2ED0" w14:textId="260A69E1" w:rsidR="007216E3" w:rsidRPr="0083387A" w:rsidRDefault="007216E3" w:rsidP="002067D0">
                              <w:pPr>
                                <w:rPr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sz w:val="16"/>
                                  <w:szCs w:val="16"/>
                                </w:rPr>
                                <w:t>Érzékelő 5</w:t>
                              </w:r>
                            </w:p>
                          </w:txbxContent>
                        </wps:txbx>
                        <wps:bodyPr rot="0" spcFirstLastPara="0" vertOverflow="overflow" horzOverflow="overflow" vert="vert270" wrap="square" lIns="54000" tIns="0" rIns="7200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7" name="Text Box 785"/>
                        <wps:cNvSpPr txBox="1"/>
                        <wps:spPr>
                          <a:xfrm>
                            <a:off x="2318084" y="1620253"/>
                            <a:ext cx="249555" cy="4699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txbx>
                          <w:txbxContent>
                            <w:p w14:paraId="7A232F2E" w14:textId="2A37A74B" w:rsidR="007216E3" w:rsidRPr="0083387A" w:rsidRDefault="007216E3" w:rsidP="002067D0">
                              <w:pPr>
                                <w:rPr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sz w:val="16"/>
                                  <w:szCs w:val="16"/>
                                </w:rPr>
                                <w:t>Fűtés 5</w:t>
                              </w:r>
                            </w:p>
                          </w:txbxContent>
                        </wps:txbx>
                        <wps:bodyPr rot="0" spcFirstLastPara="0" vertOverflow="overflow" horzOverflow="overflow" vert="vert270" wrap="square" lIns="54000" tIns="0" rIns="7200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8" name="Text Box 785"/>
                        <wps:cNvSpPr txBox="1"/>
                        <wps:spPr>
                          <a:xfrm>
                            <a:off x="1989221" y="1644316"/>
                            <a:ext cx="249555" cy="4699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txbx>
                          <w:txbxContent>
                            <w:p w14:paraId="55E245BA" w14:textId="4573C969" w:rsidR="007216E3" w:rsidRPr="0083387A" w:rsidRDefault="007216E3" w:rsidP="002067D0">
                              <w:pPr>
                                <w:rPr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sz w:val="16"/>
                                  <w:szCs w:val="16"/>
                                </w:rPr>
                                <w:t>Fűtés 5</w:t>
                              </w:r>
                            </w:p>
                          </w:txbxContent>
                        </wps:txbx>
                        <wps:bodyPr rot="0" spcFirstLastPara="0" vertOverflow="overflow" horzOverflow="overflow" vert="vert270" wrap="square" lIns="54000" tIns="0" rIns="7200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9" name="Text Box 785"/>
                        <wps:cNvSpPr txBox="1"/>
                        <wps:spPr>
                          <a:xfrm>
                            <a:off x="2622884" y="1636295"/>
                            <a:ext cx="249555" cy="4699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txbx>
                          <w:txbxContent>
                            <w:p w14:paraId="7CC07A46" w14:textId="5915703C" w:rsidR="007216E3" w:rsidRPr="0083387A" w:rsidRDefault="007216E3" w:rsidP="002067D0">
                              <w:pPr>
                                <w:rPr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sz w:val="16"/>
                                  <w:szCs w:val="16"/>
                                </w:rPr>
                                <w:t>Érzékelő 6</w:t>
                              </w:r>
                            </w:p>
                          </w:txbxContent>
                        </wps:txbx>
                        <wps:bodyPr rot="0" spcFirstLastPara="0" vertOverflow="overflow" horzOverflow="overflow" vert="vert270" wrap="square" lIns="54000" tIns="0" rIns="7200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0" name="Text Box 785"/>
                        <wps:cNvSpPr txBox="1"/>
                        <wps:spPr>
                          <a:xfrm>
                            <a:off x="2927684" y="1636295"/>
                            <a:ext cx="249555" cy="4699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txbx>
                          <w:txbxContent>
                            <w:p w14:paraId="007C020D" w14:textId="07CDAF82" w:rsidR="007216E3" w:rsidRPr="0083387A" w:rsidRDefault="007216E3" w:rsidP="002067D0">
                              <w:pPr>
                                <w:rPr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sz w:val="16"/>
                                  <w:szCs w:val="16"/>
                                </w:rPr>
                                <w:t>Érzékelő 6</w:t>
                              </w:r>
                            </w:p>
                          </w:txbxContent>
                        </wps:txbx>
                        <wps:bodyPr rot="0" spcFirstLastPara="0" vertOverflow="overflow" horzOverflow="overflow" vert="vert270" wrap="square" lIns="54000" tIns="0" rIns="7200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1" name="Text Box 785"/>
                        <wps:cNvSpPr txBox="1"/>
                        <wps:spPr>
                          <a:xfrm>
                            <a:off x="3569369" y="1628274"/>
                            <a:ext cx="249555" cy="4699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txbx>
                          <w:txbxContent>
                            <w:p w14:paraId="08865A58" w14:textId="6E4F8BD2" w:rsidR="007216E3" w:rsidRPr="0083387A" w:rsidRDefault="007216E3" w:rsidP="002067D0">
                              <w:pPr>
                                <w:rPr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sz w:val="16"/>
                                  <w:szCs w:val="16"/>
                                </w:rPr>
                                <w:t>Fűtés 6</w:t>
                              </w:r>
                            </w:p>
                          </w:txbxContent>
                        </wps:txbx>
                        <wps:bodyPr rot="0" spcFirstLastPara="0" vertOverflow="overflow" horzOverflow="overflow" vert="vert270" wrap="square" lIns="54000" tIns="0" rIns="7200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2" name="Text Box 785"/>
                        <wps:cNvSpPr txBox="1"/>
                        <wps:spPr>
                          <a:xfrm>
                            <a:off x="3240505" y="1652337"/>
                            <a:ext cx="249555" cy="4699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txbx>
                          <w:txbxContent>
                            <w:p w14:paraId="51922A41" w14:textId="48CB2326" w:rsidR="007216E3" w:rsidRPr="0083387A" w:rsidRDefault="007216E3" w:rsidP="002067D0">
                              <w:pPr>
                                <w:rPr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sz w:val="16"/>
                                  <w:szCs w:val="16"/>
                                </w:rPr>
                                <w:t>Fűtés 6</w:t>
                              </w:r>
                            </w:p>
                          </w:txbxContent>
                        </wps:txbx>
                        <wps:bodyPr rot="0" spcFirstLastPara="0" vertOverflow="overflow" horzOverflow="overflow" vert="vert270" wrap="square" lIns="54000" tIns="0" rIns="7200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DE066DB" id="Csoportba foglalás 403" o:spid="_x0000_s1282" style="position:absolute;margin-left:201.7pt;margin-top:21.6pt;width:322.25pt;height:175.85pt;z-index:252399616" coordsize="40925,2233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">
                <v:group id="Group 854" o:spid="_x0000_s1283" style="position:absolute;top:5374;width:40925;height:16960" coordorigin="190,476" coordsize="40938,169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">
                  <v:group id="Group 855" o:spid="_x0000_s1284" style="position:absolute;left:761;top:476;width:38054;height:10633" coordorigin="" coordsize="54952,153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">
                    <o:lock v:ext="edit" aspectratio="t"/>
                    <v:roundrect id="Rounded Rectangle 856" o:spid="_x0000_s1285" style="position:absolute;top:2721;width:54952;height:9925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" filled="f" strokecolor="windowText" strokeweight="1pt">
                      <v:stroke joinstyle="miter"/>
                    </v:roundrect>
                    <v:oval id="Text Box 857" o:spid="_x0000_s1286" style="position:absolute;left:898;top:3619;width:3606;height:361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" fillcolor="window" strokeweight=".5pt">
                      <v:textbox inset="1.5mm,.5mm,2mm">
                        <w:txbxContent>
                          <w:p w14:paraId="4DF30FB3" w14:textId="77777777" w:rsidR="007216E3" w:rsidRPr="00D3430C" w:rsidRDefault="007216E3" w:rsidP="003976BF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1</w:t>
                            </w:r>
                          </w:p>
                        </w:txbxContent>
                      </v:textbox>
                    </v:oval>
                    <v:oval id="Text Box 858" o:spid="_x0000_s1287" style="position:absolute;left:5415;top:3646;width:3594;height:35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" fillcolor="window" strokeweight=".5pt">
                      <v:textbox inset="1.5mm,.5mm,2mm">
                        <w:txbxContent>
                          <w:p w14:paraId="00AE11EF" w14:textId="77777777" w:rsidR="007216E3" w:rsidRPr="00D3430C" w:rsidRDefault="007216E3" w:rsidP="003976BF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2</w:t>
                            </w:r>
                          </w:p>
                        </w:txbxContent>
                      </v:textbox>
                    </v:oval>
                    <v:oval id="Text Box 859" o:spid="_x0000_s1288" style="position:absolute;left:9933;top:3646;width:3587;height:35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" fillcolor="window" strokeweight=".5pt">
                      <v:textbox inset="1.5mm,.5mm,2mm">
                        <w:txbxContent>
                          <w:p w14:paraId="30F2B160" w14:textId="77777777" w:rsidR="007216E3" w:rsidRPr="00D3430C" w:rsidRDefault="007216E3" w:rsidP="003976BF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3</w:t>
                            </w:r>
                          </w:p>
                        </w:txbxContent>
                      </v:textbox>
                    </v:oval>
                    <v:oval id="Text Box 860" o:spid="_x0000_s1289" style="position:absolute;left:14450;top:3646;width:3607;height:358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" fillcolor="window" strokeweight=".5pt">
                      <v:textbox inset="1.5mm,.5mm,2mm">
                        <w:txbxContent>
                          <w:p w14:paraId="698B8884" w14:textId="77777777" w:rsidR="007216E3" w:rsidRPr="00D3430C" w:rsidRDefault="007216E3" w:rsidP="003976BF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4</w:t>
                            </w:r>
                          </w:p>
                        </w:txbxContent>
                      </v:textbox>
                    </v:oval>
                    <v:oval id="Text Box 861" o:spid="_x0000_s1290" style="position:absolute;left:18941;top:3646;width:3594;height:358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" fillcolor="window" strokeweight=".5pt">
                      <v:textbox inset="1.5mm,.5mm,2mm">
                        <w:txbxContent>
                          <w:p w14:paraId="290110BA" w14:textId="77777777" w:rsidR="007216E3" w:rsidRPr="00D3430C" w:rsidRDefault="007216E3" w:rsidP="003976BF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5</w:t>
                            </w:r>
                          </w:p>
                        </w:txbxContent>
                      </v:textbox>
                    </v:oval>
                    <v:oval id="Text Box 862" o:spid="_x0000_s1291" style="position:absolute;left:23431;top:3646;width:3613;height:358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" fillcolor="window" strokeweight=".5pt">
                      <v:textbox inset="1.5mm,.5mm,2mm">
                        <w:txbxContent>
                          <w:p w14:paraId="28EB666B" w14:textId="77777777" w:rsidR="007216E3" w:rsidRPr="00D3430C" w:rsidRDefault="007216E3" w:rsidP="003976BF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6</w:t>
                            </w:r>
                          </w:p>
                        </w:txbxContent>
                      </v:textbox>
                    </v:oval>
                    <v:oval id="Text Box 863" o:spid="_x0000_s1292" style="position:absolute;left:32466;top:3646;width:3594;height:358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" fillcolor="window" strokeweight=".5pt">
                      <v:textbox inset="1.5mm,.5mm,2mm">
                        <w:txbxContent>
                          <w:p w14:paraId="69C4EF36" w14:textId="77777777" w:rsidR="007216E3" w:rsidRPr="00D3430C" w:rsidRDefault="007216E3" w:rsidP="003976BF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8</w:t>
                            </w:r>
                          </w:p>
                        </w:txbxContent>
                      </v:textbox>
                    </v:oval>
                    <v:oval id="Text Box 864" o:spid="_x0000_s1293" style="position:absolute;left:898;top:8137;width:3606;height:36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" fillcolor="window" strokeweight=".5pt">
                      <v:textbox inset="0,.5mm,0">
                        <w:txbxContent>
                          <w:p w14:paraId="4319CA60" w14:textId="77777777" w:rsidR="007216E3" w:rsidRPr="00D3430C" w:rsidRDefault="007216E3" w:rsidP="003976BF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13</w:t>
                            </w:r>
                          </w:p>
                        </w:txbxContent>
                      </v:textbox>
                    </v:oval>
                    <v:oval id="Text Box 865" o:spid="_x0000_s1294" style="position:absolute;left:5415;top:8137;width:3594;height:359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" fillcolor="window" strokeweight=".5pt">
                      <v:textbox inset="0,.5mm,0">
                        <w:txbxContent>
                          <w:p w14:paraId="4F75A3F5" w14:textId="77777777" w:rsidR="007216E3" w:rsidRPr="00D3430C" w:rsidRDefault="007216E3" w:rsidP="003976BF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14</w:t>
                            </w:r>
                          </w:p>
                        </w:txbxContent>
                      </v:textbox>
                    </v:oval>
                    <v:oval id="Text Box 866" o:spid="_x0000_s1295" style="position:absolute;left:9906;top:8137;width:3613;height:359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" fillcolor="window" strokeweight=".5pt">
                      <v:textbox inset="0,.5mm,0">
                        <w:txbxContent>
                          <w:p w14:paraId="6F1FDB19" w14:textId="77777777" w:rsidR="007216E3" w:rsidRPr="00D3430C" w:rsidRDefault="007216E3" w:rsidP="003976BF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15</w:t>
                            </w:r>
                          </w:p>
                        </w:txbxContent>
                      </v:textbox>
                    </v:oval>
                    <v:oval id="Text Box 867" o:spid="_x0000_s1296" style="position:absolute;left:14423;top:8137;width:3601;height:359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" fillcolor="window" strokeweight=".5pt">
                      <v:textbox inset="0,.5mm,0">
                        <w:txbxContent>
                          <w:p w14:paraId="342539E8" w14:textId="77777777" w:rsidR="007216E3" w:rsidRPr="00D3430C" w:rsidRDefault="007216E3" w:rsidP="003976BF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16</w:t>
                            </w:r>
                          </w:p>
                        </w:txbxContent>
                      </v:textbox>
                    </v:oval>
                    <v:oval id="Text Box 868" o:spid="_x0000_s1297" style="position:absolute;left:18941;top:8137;width:3594;height:359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" fillcolor="window" strokeweight=".5pt">
                      <v:textbox inset="0,.5mm,0">
                        <w:txbxContent>
                          <w:p w14:paraId="132B3B72" w14:textId="77777777" w:rsidR="007216E3" w:rsidRPr="00D3430C" w:rsidRDefault="007216E3" w:rsidP="003976BF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17</w:t>
                            </w:r>
                          </w:p>
                        </w:txbxContent>
                      </v:textbox>
                    </v:oval>
                    <v:oval id="Text Box 869" o:spid="_x0000_s1298" style="position:absolute;left:23431;top:8137;width:3613;height:360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" fillcolor="window" strokeweight=".5pt">
                      <v:textbox inset="0,.5mm,0">
                        <w:txbxContent>
                          <w:p w14:paraId="7C9446CC" w14:textId="77777777" w:rsidR="007216E3" w:rsidRPr="00D3430C" w:rsidRDefault="007216E3" w:rsidP="003976BF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18</w:t>
                            </w:r>
                          </w:p>
                        </w:txbxContent>
                      </v:textbox>
                    </v:oval>
                    <v:oval id="Text Box 870" o:spid="_x0000_s1299" style="position:absolute;left:27949;top:8137;width:3594;height:359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" fillcolor="window" strokeweight=".5pt">
                      <v:textbox inset="0,.5mm,0">
                        <w:txbxContent>
                          <w:p w14:paraId="5F6CFDC3" w14:textId="77777777" w:rsidR="007216E3" w:rsidRPr="00D3430C" w:rsidRDefault="007216E3" w:rsidP="003976BF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19</w:t>
                            </w:r>
                          </w:p>
                        </w:txbxContent>
                      </v:textbox>
                    </v:oval>
                    <v:oval id="Text Box 871" o:spid="_x0000_s1300" style="position:absolute;left:32466;top:8137;width:3594;height:359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" fillcolor="window" strokeweight=".5pt">
                      <v:textbox inset="0,.5mm,0">
                        <w:txbxContent>
                          <w:p w14:paraId="73501334" w14:textId="77777777" w:rsidR="007216E3" w:rsidRPr="00D3430C" w:rsidRDefault="007216E3" w:rsidP="003976BF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20</w:t>
                            </w:r>
                          </w:p>
                        </w:txbxContent>
                      </v:textbox>
                    </v:oval>
                    <v:line id="Straight Connector 872" o:spid="_x0000_s1301" style="position:absolute;visibility:visible;mso-wrap-style:square" from="2694,11729" to="2694,153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" strokecolor="#5b9bd5 [3204]" strokeweight="3pt">
                      <v:stroke joinstyle="miter"/>
                    </v:line>
                    <v:line id="Straight Connector 873" o:spid="_x0000_s1302" style="position:absolute;visibility:visible;mso-wrap-style:square" from="2694,0" to="2694,361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" strokecolor="#5b9bd5 [3204]" strokeweight="3pt">
                      <v:stroke joinstyle="miter"/>
                    </v:line>
                    <v:line id="Straight Connector 874" o:spid="_x0000_s1303" style="position:absolute;visibility:visible;mso-wrap-style:square" from="7211,11729" to="7211,1534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" strokecolor="red" strokeweight="3pt">
                      <v:stroke joinstyle="miter"/>
                    </v:line>
                    <v:line id="Straight Connector 875" o:spid="_x0000_s1304" style="position:absolute;visibility:visible;mso-wrap-style:square" from="7211,0" to="7211,363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" strokecolor="red" strokeweight="3pt">
                      <v:stroke joinstyle="miter"/>
                    </v:line>
                    <v:line id="Straight Connector 876" o:spid="_x0000_s1305" style="position:absolute;visibility:visible;mso-wrap-style:square" from="11729,11729" to="11729,1534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" strokecolor="windowText" strokeweight="3pt">
                      <v:stroke joinstyle="miter"/>
                    </v:line>
                    <v:line id="Straight Connector 877" o:spid="_x0000_s1306" style="position:absolute;visibility:visible;mso-wrap-style:square" from="11729,0" to="11729,363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" strokecolor="windowText" strokeweight="3pt">
                      <v:stroke joinstyle="miter"/>
                    </v:line>
                    <v:line id="Straight Connector 878" o:spid="_x0000_s1307" style="position:absolute;visibility:visible;mso-wrap-style:square" from="16219,11729" to="16219,1534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" strokecolor="windowText" strokeweight="3pt">
                      <v:stroke joinstyle="miter"/>
                    </v:line>
                    <v:line id="Straight Connector 879" o:spid="_x0000_s1308" style="position:absolute;visibility:visible;mso-wrap-style:square" from="16246,0" to="16246,363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" strokecolor="windowText" strokeweight="3pt">
                      <v:stroke joinstyle="miter"/>
                    </v:line>
                    <v:line id="Straight Connector 880" o:spid="_x0000_s1309" style="position:absolute;visibility:visible;mso-wrap-style:square" from="20737,11729" to="20737,1534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" strokecolor="#5b9bd5 [3204]" strokeweight="3pt">
                      <v:stroke joinstyle="miter"/>
                    </v:line>
                    <v:line id="Straight Connector 881" o:spid="_x0000_s1310" style="position:absolute;visibility:visible;mso-wrap-style:square" from="25227,11729" to="25227,1534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" strokecolor="red" strokeweight="3pt">
                      <v:stroke joinstyle="miter"/>
                    </v:line>
                    <v:line id="Straight Connector 882" o:spid="_x0000_s1311" style="position:absolute;visibility:visible;mso-wrap-style:square" from="29772,11729" to="29772,1534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" strokecolor="windowText" strokeweight="3pt">
                      <v:stroke joinstyle="miter"/>
                    </v:line>
                    <v:line id="Straight Connector 883" o:spid="_x0000_s1312" style="position:absolute;visibility:visible;mso-wrap-style:square" from="34262,11729" to="34262,1534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" strokecolor="windowText" strokeweight="3pt">
                      <v:stroke joinstyle="miter"/>
                    </v:line>
                    <v:line id="Straight Connector 884" o:spid="_x0000_s1313" style="position:absolute;visibility:visible;mso-wrap-style:square" from="20737,0" to="20737,363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" strokecolor="#5b9bd5 [3204]" strokeweight="3pt">
                      <v:stroke joinstyle="miter"/>
                    </v:line>
                    <v:line id="Straight Connector 885" o:spid="_x0000_s1314" style="position:absolute;visibility:visible;mso-wrap-style:square" from="25227,0" to="25254,363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" strokecolor="red" strokeweight="3pt">
                      <v:stroke joinstyle="miter"/>
                    </v:line>
                    <v:line id="Straight Connector 886" o:spid="_x0000_s1315" style="position:absolute;visibility:visible;mso-wrap-style:square" from="29745,0" to="29753,36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" strokecolor="windowText" strokeweight="3pt">
                      <v:stroke joinstyle="miter"/>
                    </v:line>
                    <v:line id="Straight Connector 887" o:spid="_x0000_s1316" style="position:absolute;visibility:visible;mso-wrap-style:square" from="34262,0" to="34262,363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" strokecolor="windowText" strokeweight="3pt">
                      <v:stroke joinstyle="miter"/>
                    </v:line>
                    <v:oval id="Text Box 889" o:spid="_x0000_s1317" style="position:absolute;left:27949;top:3646;width:3600;height:358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" fillcolor="window" strokeweight=".5pt">
                      <v:textbox inset="1.5mm,.5mm,2mm">
                        <w:txbxContent>
                          <w:p w14:paraId="5BA08028" w14:textId="77777777" w:rsidR="007216E3" w:rsidRPr="00D3430C" w:rsidRDefault="007216E3" w:rsidP="003976BF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7</w:t>
                            </w:r>
                          </w:p>
                        </w:txbxContent>
                      </v:textbox>
                    </v:oval>
                    <v:oval id="Text Box 906" o:spid="_x0000_s1318" style="position:absolute;left:36935;top:3646;width:3594;height:358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" fillcolor="window" strokeweight=".5pt">
                      <v:textbox inset="1.5mm,.5mm,2mm">
                        <w:txbxContent>
                          <w:p w14:paraId="7AA2DB21" w14:textId="77777777" w:rsidR="007216E3" w:rsidRPr="00D3430C" w:rsidRDefault="007216E3" w:rsidP="003976BF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9</w:t>
                            </w:r>
                          </w:p>
                        </w:txbxContent>
                      </v:textbox>
                    </v:oval>
                    <v:oval id="Text Box 907" o:spid="_x0000_s1319" style="position:absolute;left:41425;top:3646;width:3613;height:358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" fillcolor="window" strokeweight=".5pt">
                      <v:textbox inset="0,.5mm,0">
                        <w:txbxContent>
                          <w:p w14:paraId="54BD7B1F" w14:textId="77777777" w:rsidR="007216E3" w:rsidRPr="00D3430C" w:rsidRDefault="007216E3" w:rsidP="003976BF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10</w:t>
                            </w:r>
                          </w:p>
                        </w:txbxContent>
                      </v:textbox>
                    </v:oval>
                    <v:oval id="Text Box 908" o:spid="_x0000_s1320" style="position:absolute;left:50460;top:3646;width:3594;height:358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" fillcolor="window" strokeweight=".5pt">
                      <v:textbox inset="0,.5mm,0">
                        <w:txbxContent>
                          <w:p w14:paraId="0429311A" w14:textId="77777777" w:rsidR="007216E3" w:rsidRPr="00D3430C" w:rsidRDefault="007216E3" w:rsidP="003976BF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12</w:t>
                            </w:r>
                          </w:p>
                        </w:txbxContent>
                      </v:textbox>
                    </v:oval>
                    <v:oval id="Text Box 909" o:spid="_x0000_s1321" style="position:absolute;left:36935;top:8137;width:3594;height:359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" fillcolor="window" strokeweight=".5pt">
                      <v:textbox inset="0,.5mm,0">
                        <w:txbxContent>
                          <w:p w14:paraId="3B4D67F2" w14:textId="77777777" w:rsidR="007216E3" w:rsidRPr="00D3430C" w:rsidRDefault="007216E3" w:rsidP="003976BF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21</w:t>
                            </w:r>
                          </w:p>
                        </w:txbxContent>
                      </v:textbox>
                    </v:oval>
                    <v:oval id="Text Box 910" o:spid="_x0000_s1322" style="position:absolute;left:41425;top:8137;width:3613;height:360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" fillcolor="window" strokeweight=".5pt">
                      <v:textbox inset="0,.5mm,0">
                        <w:txbxContent>
                          <w:p w14:paraId="23997CEB" w14:textId="77777777" w:rsidR="007216E3" w:rsidRPr="00D3430C" w:rsidRDefault="007216E3" w:rsidP="003976BF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22</w:t>
                            </w:r>
                          </w:p>
                        </w:txbxContent>
                      </v:textbox>
                    </v:oval>
                    <v:oval id="Text Box 911" o:spid="_x0000_s1323" style="position:absolute;left:45943;top:8137;width:3594;height:359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" fillcolor="window" strokeweight=".5pt">
                      <v:textbox inset="0,.5mm,0">
                        <w:txbxContent>
                          <w:p w14:paraId="5259FA38" w14:textId="77777777" w:rsidR="007216E3" w:rsidRPr="00D3430C" w:rsidRDefault="007216E3" w:rsidP="003976BF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23</w:t>
                            </w:r>
                          </w:p>
                        </w:txbxContent>
                      </v:textbox>
                    </v:oval>
                    <v:oval id="Text Box 912" o:spid="_x0000_s1324" style="position:absolute;left:50460;top:8137;width:3594;height:359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" fillcolor="window" strokeweight=".5pt">
                      <v:textbox inset="0,.5mm,0">
                        <w:txbxContent>
                          <w:p w14:paraId="60E10EAF" w14:textId="77777777" w:rsidR="007216E3" w:rsidRPr="00D3430C" w:rsidRDefault="007216E3" w:rsidP="003976BF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24</w:t>
                            </w:r>
                          </w:p>
                        </w:txbxContent>
                      </v:textbox>
                    </v:oval>
                    <v:oval id="Text Box 913" o:spid="_x0000_s1325" style="position:absolute;left:45943;top:3646;width:3600;height:358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" fillcolor="window" strokeweight=".5pt">
                      <v:textbox inset="0,.5mm,0">
                        <w:txbxContent>
                          <w:p w14:paraId="34FD2F55" w14:textId="77777777" w:rsidR="007216E3" w:rsidRPr="00D3430C" w:rsidRDefault="007216E3" w:rsidP="003976BF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11</w:t>
                            </w:r>
                          </w:p>
                        </w:txbxContent>
                      </v:textbox>
                    </v:oval>
                    <v:line id="Straight Connector 920" o:spid="_x0000_s1326" style="position:absolute;visibility:visible;mso-wrap-style:square" from="38715,11729" to="38715,1534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" strokecolor="#5b9bd5 [3204]" strokeweight="3pt">
                      <v:stroke joinstyle="miter"/>
                    </v:line>
                    <v:line id="Straight Connector 921" o:spid="_x0000_s1327" style="position:absolute;visibility:visible;mso-wrap-style:square" from="43205,11729" to="43205,1534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" strokecolor="red" strokeweight="3pt">
                      <v:stroke joinstyle="miter"/>
                    </v:line>
                    <v:line id="Straight Connector 922" o:spid="_x0000_s1328" style="position:absolute;visibility:visible;mso-wrap-style:square" from="47750,11729" to="47750,1534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" strokecolor="windowText" strokeweight="3pt">
                      <v:stroke joinstyle="miter"/>
                    </v:line>
                    <v:line id="Straight Connector 923" o:spid="_x0000_s1329" style="position:absolute;visibility:visible;mso-wrap-style:square" from="52240,11729" to="52240,1534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" strokecolor="windowText" strokeweight="3pt">
                      <v:stroke joinstyle="miter"/>
                    </v:line>
                    <v:line id="Straight Connector 930" o:spid="_x0000_s1330" style="position:absolute;visibility:visible;mso-wrap-style:square" from="38714,0" to="38714,363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" strokecolor="#5b9bd5 [3204]" strokeweight="3pt">
                      <v:stroke joinstyle="miter"/>
                    </v:line>
                    <v:line id="Straight Connector 931" o:spid="_x0000_s1331" style="position:absolute;visibility:visible;mso-wrap-style:square" from="43204,0" to="43231,363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" strokecolor="red" strokeweight="3pt">
                      <v:stroke joinstyle="miter"/>
                    </v:line>
                    <v:line id="Straight Connector 932" o:spid="_x0000_s1332" style="position:absolute;visibility:visible;mso-wrap-style:square" from="47722,0" to="47730,36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" strokecolor="windowText" strokeweight="3pt">
                      <v:stroke joinstyle="miter"/>
                    </v:line>
                    <v:line id="Straight Connector 933" o:spid="_x0000_s1333" style="position:absolute;visibility:visible;mso-wrap-style:square" from="52239,0" to="52239,363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" strokecolor="windowText" strokeweight="3pt">
                      <v:stroke joinstyle="miter"/>
                    </v:line>
                  </v:group>
                  <v:shape id="Text Box 902" o:spid="_x0000_s1334" type="#_x0000_t202" style="position:absolute;left:190;top:14811;width:40778;height:26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" fillcolor="window" stroked="f" strokeweight=".5pt">
                    <v:textbox>
                      <w:txbxContent>
                        <w:p w14:paraId="01AB7FCE" w14:textId="77777777" w:rsidR="007216E3" w:rsidRDefault="007216E3" w:rsidP="003976BF">
                          <w:pPr>
                            <w:jc w:val="center"/>
                          </w:pPr>
                          <w:r>
                            <w:t>One for hot runner and the other one for thermal sensors (2x24)</w:t>
                          </w:r>
                        </w:p>
                      </w:txbxContent>
                    </v:textbox>
                  </v:shape>
                  <v:shape id="Text Box 902" o:spid="_x0000_s1335" type="#_x0000_t202" style="position:absolute;left:350;top:14765;width:40778;height:26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" fillcolor="window" stroked="f" strokeweight=".5pt">
                    <v:textbox>
                      <w:txbxContent>
                        <w:p w14:paraId="2B52A607" w14:textId="77777777" w:rsidR="007216E3" w:rsidRDefault="007216E3" w:rsidP="003976BF"/>
                      </w:txbxContent>
                    </v:textbox>
                  </v:shape>
                </v:group>
                <v:shape id="Text Box 785" o:spid="_x0000_s1336" type="#_x0000_t202" style="position:absolute;left:1203;top:160;width:2495;height:46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" filled="f" stroked="f" strokeweight=".5pt">
                  <v:textbox style="layout-flow:vertical;mso-layout-flow-alt:bottom-to-top" inset="1.5mm,0,2mm,0">
                    <w:txbxContent>
                      <w:p w14:paraId="530C1277" w14:textId="77777777" w:rsidR="007216E3" w:rsidRPr="0083387A" w:rsidRDefault="007216E3" w:rsidP="002067D0">
                        <w:pPr>
                          <w:rPr>
                            <w:sz w:val="16"/>
                            <w:szCs w:val="16"/>
                          </w:rPr>
                        </w:pPr>
                        <w:r>
                          <w:rPr>
                            <w:sz w:val="16"/>
                            <w:szCs w:val="16"/>
                          </w:rPr>
                          <w:t>Érzékelő 1</w:t>
                        </w:r>
                      </w:p>
                    </w:txbxContent>
                  </v:textbox>
                </v:shape>
                <v:shape id="Text Box 785" o:spid="_x0000_s1337" type="#_x0000_t202" style="position:absolute;left:1203;top:16282;width:2495;height:46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" filled="f" stroked="f" strokeweight=".5pt">
                  <v:textbox style="layout-flow:vertical;mso-layout-flow-alt:bottom-to-top" inset="1.5mm,0,2mm,0">
                    <w:txbxContent>
                      <w:p w14:paraId="112D3986" w14:textId="77777777" w:rsidR="007216E3" w:rsidRPr="0083387A" w:rsidRDefault="007216E3" w:rsidP="002067D0">
                        <w:pPr>
                          <w:rPr>
                            <w:sz w:val="16"/>
                            <w:szCs w:val="16"/>
                          </w:rPr>
                        </w:pPr>
                        <w:r>
                          <w:rPr>
                            <w:sz w:val="16"/>
                            <w:szCs w:val="16"/>
                          </w:rPr>
                          <w:t>Érzékelő 4</w:t>
                        </w:r>
                      </w:p>
                    </w:txbxContent>
                  </v:textbox>
                </v:shape>
                <v:shape id="Text Box 785" o:spid="_x0000_s1338" type="#_x0000_t202" style="position:absolute;left:29196;top:240;width:2496;height:46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" filled="f" stroked="f" strokeweight=".5pt">
                  <v:textbox style="layout-flow:vertical;mso-layout-flow-alt:bottom-to-top" inset="1.5mm,0,2mm,0">
                    <w:txbxContent>
                      <w:p w14:paraId="0F047870" w14:textId="77777777" w:rsidR="007216E3" w:rsidRPr="0083387A" w:rsidRDefault="007216E3" w:rsidP="002067D0">
                        <w:pPr>
                          <w:rPr>
                            <w:sz w:val="16"/>
                            <w:szCs w:val="16"/>
                          </w:rPr>
                        </w:pPr>
                        <w:r>
                          <w:rPr>
                            <w:sz w:val="16"/>
                            <w:szCs w:val="16"/>
                          </w:rPr>
                          <w:t>Érzékelő 3</w:t>
                        </w:r>
                      </w:p>
                    </w:txbxContent>
                  </v:textbox>
                </v:shape>
                <v:shape id="Text Box 785" o:spid="_x0000_s1339" type="#_x0000_t202" style="position:absolute;left:26068;top:240;width:2495;height:46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" filled="f" stroked="f" strokeweight=".5pt">
                  <v:textbox style="layout-flow:vertical;mso-layout-flow-alt:bottom-to-top" inset="1.5mm,0,2mm,0">
                    <w:txbxContent>
                      <w:p w14:paraId="398D215A" w14:textId="77777777" w:rsidR="007216E3" w:rsidRPr="0083387A" w:rsidRDefault="007216E3" w:rsidP="002067D0">
                        <w:pPr>
                          <w:rPr>
                            <w:sz w:val="16"/>
                            <w:szCs w:val="16"/>
                          </w:rPr>
                        </w:pPr>
                        <w:r>
                          <w:rPr>
                            <w:sz w:val="16"/>
                            <w:szCs w:val="16"/>
                          </w:rPr>
                          <w:t>Érzékelő 3</w:t>
                        </w:r>
                      </w:p>
                    </w:txbxContent>
                  </v:textbox>
                </v:shape>
                <v:shape id="Text Box 785" o:spid="_x0000_s1340" type="#_x0000_t202" style="position:absolute;left:16764;top:160;width:2495;height:46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" filled="f" stroked="f" strokeweight=".5pt">
                  <v:textbox style="layout-flow:vertical;mso-layout-flow-alt:bottom-to-top" inset="1.5mm,0,2mm,0">
                    <w:txbxContent>
                      <w:p w14:paraId="76454A2A" w14:textId="77777777" w:rsidR="007216E3" w:rsidRPr="0083387A" w:rsidRDefault="007216E3" w:rsidP="002067D0">
                        <w:pPr>
                          <w:rPr>
                            <w:sz w:val="16"/>
                            <w:szCs w:val="16"/>
                          </w:rPr>
                        </w:pPr>
                        <w:r>
                          <w:rPr>
                            <w:sz w:val="16"/>
                            <w:szCs w:val="16"/>
                          </w:rPr>
                          <w:t>Érzékelő 2</w:t>
                        </w:r>
                      </w:p>
                    </w:txbxContent>
                  </v:textbox>
                </v:shape>
                <v:shape id="Text Box 785" o:spid="_x0000_s1341" type="#_x0000_t202" style="position:absolute;left:13716;top:160;width:2495;height:46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" filled="f" stroked="f" strokeweight=".5pt">
                  <v:textbox style="layout-flow:vertical;mso-layout-flow-alt:bottom-to-top" inset="1.5mm,0,2mm,0">
                    <w:txbxContent>
                      <w:p w14:paraId="5B3B309B" w14:textId="77777777" w:rsidR="007216E3" w:rsidRPr="0083387A" w:rsidRDefault="007216E3" w:rsidP="002067D0">
                        <w:pPr>
                          <w:rPr>
                            <w:sz w:val="16"/>
                            <w:szCs w:val="16"/>
                          </w:rPr>
                        </w:pPr>
                        <w:r>
                          <w:rPr>
                            <w:sz w:val="16"/>
                            <w:szCs w:val="16"/>
                          </w:rPr>
                          <w:t>Érzékelő 2</w:t>
                        </w:r>
                      </w:p>
                    </w:txbxContent>
                  </v:textbox>
                </v:shape>
                <v:shape id="Text Box 785" o:spid="_x0000_s1342" type="#_x0000_t202" style="position:absolute;left:4251;top:160;width:2495;height:46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" filled="f" stroked="f" strokeweight=".5pt">
                  <v:textbox style="layout-flow:vertical;mso-layout-flow-alt:bottom-to-top" inset="1.5mm,0,2mm,0">
                    <w:txbxContent>
                      <w:p w14:paraId="08C49430" w14:textId="77777777" w:rsidR="007216E3" w:rsidRPr="0083387A" w:rsidRDefault="007216E3" w:rsidP="002067D0">
                        <w:pPr>
                          <w:rPr>
                            <w:sz w:val="16"/>
                            <w:szCs w:val="16"/>
                          </w:rPr>
                        </w:pPr>
                        <w:r>
                          <w:rPr>
                            <w:sz w:val="16"/>
                            <w:szCs w:val="16"/>
                          </w:rPr>
                          <w:t>Érzékelő 1</w:t>
                        </w:r>
                      </w:p>
                    </w:txbxContent>
                  </v:textbox>
                </v:shape>
                <v:shape id="Text Box 785" o:spid="_x0000_s1343" type="#_x0000_t202" style="position:absolute;left:4251;top:16282;width:2495;height:46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" filled="f" stroked="f" strokeweight=".5pt">
                  <v:textbox style="layout-flow:vertical;mso-layout-flow-alt:bottom-to-top" inset="1.5mm,0,2mm,0">
                    <w:txbxContent>
                      <w:p w14:paraId="78759BCC" w14:textId="77777777" w:rsidR="007216E3" w:rsidRPr="0083387A" w:rsidRDefault="007216E3" w:rsidP="002067D0">
                        <w:pPr>
                          <w:rPr>
                            <w:sz w:val="16"/>
                            <w:szCs w:val="16"/>
                          </w:rPr>
                        </w:pPr>
                        <w:r>
                          <w:rPr>
                            <w:sz w:val="16"/>
                            <w:szCs w:val="16"/>
                          </w:rPr>
                          <w:t>Érzékelő 4</w:t>
                        </w:r>
                      </w:p>
                    </w:txbxContent>
                  </v:textbox>
                </v:shape>
                <v:shape id="Text Box 785" o:spid="_x0000_s1344" type="#_x0000_t202" style="position:absolute;left:7379;top:160;width:2495;height:46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" filled="f" stroked="f" strokeweight=".5pt">
                  <v:textbox style="layout-flow:vertical;mso-layout-flow-alt:bottom-to-top" inset="1.5mm,0,2mm,0">
                    <w:txbxContent>
                      <w:p w14:paraId="52E6E150" w14:textId="77777777" w:rsidR="007216E3" w:rsidRPr="0083387A" w:rsidRDefault="007216E3" w:rsidP="002067D0">
                        <w:pPr>
                          <w:rPr>
                            <w:sz w:val="16"/>
                            <w:szCs w:val="16"/>
                          </w:rPr>
                        </w:pPr>
                        <w:r>
                          <w:rPr>
                            <w:sz w:val="16"/>
                            <w:szCs w:val="16"/>
                          </w:rPr>
                          <w:t>Fűtés 1</w:t>
                        </w:r>
                      </w:p>
                    </w:txbxContent>
                  </v:textbox>
                </v:shape>
                <v:shape id="Text Box 785" o:spid="_x0000_s1345" type="#_x0000_t202" style="position:absolute;left:32324;top:160;width:2496;height:46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" filled="f" stroked="f" strokeweight=".5pt">
                  <v:textbox style="layout-flow:vertical;mso-layout-flow-alt:bottom-to-top" inset="1.5mm,0,2mm,0">
                    <w:txbxContent>
                      <w:p w14:paraId="7E5E8BCE" w14:textId="77777777" w:rsidR="007216E3" w:rsidRPr="0083387A" w:rsidRDefault="007216E3" w:rsidP="002067D0">
                        <w:pPr>
                          <w:rPr>
                            <w:sz w:val="16"/>
                            <w:szCs w:val="16"/>
                          </w:rPr>
                        </w:pPr>
                        <w:r>
                          <w:rPr>
                            <w:sz w:val="16"/>
                            <w:szCs w:val="16"/>
                          </w:rPr>
                          <w:t>Fűtés 3</w:t>
                        </w:r>
                      </w:p>
                    </w:txbxContent>
                  </v:textbox>
                </v:shape>
                <v:shape id="Text Box 785" o:spid="_x0000_s1346" type="#_x0000_t202" style="position:absolute;left:10587;width:2496;height:46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" filled="f" stroked="f" strokeweight=".5pt">
                  <v:textbox style="layout-flow:vertical;mso-layout-flow-alt:bottom-to-top" inset="1.5mm,0,2mm,0">
                    <w:txbxContent>
                      <w:p w14:paraId="0C26648F" w14:textId="77777777" w:rsidR="007216E3" w:rsidRPr="0083387A" w:rsidRDefault="007216E3" w:rsidP="002067D0">
                        <w:pPr>
                          <w:rPr>
                            <w:sz w:val="16"/>
                            <w:szCs w:val="16"/>
                          </w:rPr>
                        </w:pPr>
                        <w:r>
                          <w:rPr>
                            <w:sz w:val="16"/>
                            <w:szCs w:val="16"/>
                          </w:rPr>
                          <w:t>Fűtés 1</w:t>
                        </w:r>
                      </w:p>
                    </w:txbxContent>
                  </v:textbox>
                </v:shape>
                <v:shape id="Text Box 785" o:spid="_x0000_s1347" type="#_x0000_t202" style="position:absolute;left:35453;top:160;width:2495;height:46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" filled="f" stroked="f" strokeweight=".5pt">
                  <v:textbox style="layout-flow:vertical;mso-layout-flow-alt:bottom-to-top" inset="1.5mm,0,2mm,0">
                    <w:txbxContent>
                      <w:p w14:paraId="37EC8C34" w14:textId="77777777" w:rsidR="007216E3" w:rsidRPr="0083387A" w:rsidRDefault="007216E3" w:rsidP="002067D0">
                        <w:pPr>
                          <w:rPr>
                            <w:sz w:val="16"/>
                            <w:szCs w:val="16"/>
                          </w:rPr>
                        </w:pPr>
                        <w:r>
                          <w:rPr>
                            <w:sz w:val="16"/>
                            <w:szCs w:val="16"/>
                          </w:rPr>
                          <w:t>Fűtés 3</w:t>
                        </w:r>
                      </w:p>
                    </w:txbxContent>
                  </v:textbox>
                </v:shape>
                <v:shape id="Text Box 785" o:spid="_x0000_s1348" type="#_x0000_t202" style="position:absolute;left:10668;top:16202;width:2495;height:46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" filled="f" stroked="f" strokeweight=".5pt">
                  <v:textbox style="layout-flow:vertical;mso-layout-flow-alt:bottom-to-top" inset="1.5mm,0,2mm,0">
                    <w:txbxContent>
                      <w:p w14:paraId="08CB80F5" w14:textId="77777777" w:rsidR="007216E3" w:rsidRPr="0083387A" w:rsidRDefault="007216E3" w:rsidP="002067D0">
                        <w:pPr>
                          <w:rPr>
                            <w:sz w:val="16"/>
                            <w:szCs w:val="16"/>
                          </w:rPr>
                        </w:pPr>
                        <w:r>
                          <w:rPr>
                            <w:sz w:val="16"/>
                            <w:szCs w:val="16"/>
                          </w:rPr>
                          <w:t>Fűtés 4</w:t>
                        </w:r>
                      </w:p>
                    </w:txbxContent>
                  </v:textbox>
                </v:shape>
                <v:shape id="Text Box 785" o:spid="_x0000_s1349" type="#_x0000_t202" style="position:absolute;left:7379;top:16443;width:2495;height:46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" filled="f" stroked="f" strokeweight=".5pt">
                  <v:textbox style="layout-flow:vertical;mso-layout-flow-alt:bottom-to-top" inset="1.5mm,0,2mm,0">
                    <w:txbxContent>
                      <w:p w14:paraId="021EF739" w14:textId="77777777" w:rsidR="007216E3" w:rsidRPr="0083387A" w:rsidRDefault="007216E3" w:rsidP="002067D0">
                        <w:pPr>
                          <w:rPr>
                            <w:sz w:val="16"/>
                            <w:szCs w:val="16"/>
                          </w:rPr>
                        </w:pPr>
                        <w:r>
                          <w:rPr>
                            <w:sz w:val="16"/>
                            <w:szCs w:val="16"/>
                          </w:rPr>
                          <w:t>Fűtés 4</w:t>
                        </w:r>
                      </w:p>
                    </w:txbxContent>
                  </v:textbox>
                </v:shape>
                <v:shape id="Text Box 785" o:spid="_x0000_s1350" type="#_x0000_t202" style="position:absolute;left:23020;top:160;width:2495;height:46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" filled="f" stroked="f" strokeweight=".5pt">
                  <v:textbox style="layout-flow:vertical;mso-layout-flow-alt:bottom-to-top" inset="1.5mm,0,2mm,0">
                    <w:txbxContent>
                      <w:p w14:paraId="78FEEC5E" w14:textId="77777777" w:rsidR="007216E3" w:rsidRPr="0083387A" w:rsidRDefault="007216E3" w:rsidP="002067D0">
                        <w:pPr>
                          <w:rPr>
                            <w:sz w:val="16"/>
                            <w:szCs w:val="16"/>
                          </w:rPr>
                        </w:pPr>
                        <w:r>
                          <w:rPr>
                            <w:sz w:val="16"/>
                            <w:szCs w:val="16"/>
                          </w:rPr>
                          <w:t>Fűtés 2</w:t>
                        </w:r>
                      </w:p>
                    </w:txbxContent>
                  </v:textbox>
                </v:shape>
                <v:shape id="Text Box 785" o:spid="_x0000_s1351" type="#_x0000_t202" style="position:absolute;left:19892;top:160;width:2495;height:46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" filled="f" stroked="f" strokeweight=".5pt">
                  <v:textbox style="layout-flow:vertical;mso-layout-flow-alt:bottom-to-top" inset="1.5mm,0,2mm,0">
                    <w:txbxContent>
                      <w:p w14:paraId="4006417A" w14:textId="77777777" w:rsidR="007216E3" w:rsidRPr="0083387A" w:rsidRDefault="007216E3" w:rsidP="002067D0">
                        <w:pPr>
                          <w:rPr>
                            <w:sz w:val="16"/>
                            <w:szCs w:val="16"/>
                          </w:rPr>
                        </w:pPr>
                        <w:r>
                          <w:rPr>
                            <w:sz w:val="16"/>
                            <w:szCs w:val="16"/>
                          </w:rPr>
                          <w:t>Fűtés 2</w:t>
                        </w:r>
                      </w:p>
                    </w:txbxContent>
                  </v:textbox>
                </v:shape>
                <v:shape id="Text Box 785" o:spid="_x0000_s1352" type="#_x0000_t202" style="position:absolute;left:13716;top:16282;width:2495;height:46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" filled="f" stroked="f" strokeweight=".5pt">
                  <v:textbox style="layout-flow:vertical;mso-layout-flow-alt:bottom-to-top" inset="1.5mm,0,2mm,0">
                    <w:txbxContent>
                      <w:p w14:paraId="18EE23DA" w14:textId="2A5B2707" w:rsidR="007216E3" w:rsidRPr="0083387A" w:rsidRDefault="007216E3" w:rsidP="002067D0">
                        <w:pPr>
                          <w:rPr>
                            <w:sz w:val="16"/>
                            <w:szCs w:val="16"/>
                          </w:rPr>
                        </w:pPr>
                        <w:r>
                          <w:rPr>
                            <w:sz w:val="16"/>
                            <w:szCs w:val="16"/>
                          </w:rPr>
                          <w:t>Érzékelő 5</w:t>
                        </w:r>
                      </w:p>
                    </w:txbxContent>
                  </v:textbox>
                </v:shape>
                <v:shape id="Text Box 785" o:spid="_x0000_s1353" type="#_x0000_t202" style="position:absolute;left:16764;top:16282;width:2495;height:46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" filled="f" stroked="f" strokeweight=".5pt">
                  <v:textbox style="layout-flow:vertical;mso-layout-flow-alt:bottom-to-top" inset="1.5mm,0,2mm,0">
                    <w:txbxContent>
                      <w:p w14:paraId="374C2ED0" w14:textId="260A69E1" w:rsidR="007216E3" w:rsidRPr="0083387A" w:rsidRDefault="007216E3" w:rsidP="002067D0">
                        <w:pPr>
                          <w:rPr>
                            <w:sz w:val="16"/>
                            <w:szCs w:val="16"/>
                          </w:rPr>
                        </w:pPr>
                        <w:r>
                          <w:rPr>
                            <w:sz w:val="16"/>
                            <w:szCs w:val="16"/>
                          </w:rPr>
                          <w:t>Érzékelő 5</w:t>
                        </w:r>
                      </w:p>
                    </w:txbxContent>
                  </v:textbox>
                </v:shape>
                <v:shape id="Text Box 785" o:spid="_x0000_s1354" type="#_x0000_t202" style="position:absolute;left:23180;top:16202;width:2496;height:46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" filled="f" stroked="f" strokeweight=".5pt">
                  <v:textbox style="layout-flow:vertical;mso-layout-flow-alt:bottom-to-top" inset="1.5mm,0,2mm,0">
                    <w:txbxContent>
                      <w:p w14:paraId="7A232F2E" w14:textId="2A37A74B" w:rsidR="007216E3" w:rsidRPr="0083387A" w:rsidRDefault="007216E3" w:rsidP="002067D0">
                        <w:pPr>
                          <w:rPr>
                            <w:sz w:val="16"/>
                            <w:szCs w:val="16"/>
                          </w:rPr>
                        </w:pPr>
                        <w:r>
                          <w:rPr>
                            <w:sz w:val="16"/>
                            <w:szCs w:val="16"/>
                          </w:rPr>
                          <w:t>Fűtés 5</w:t>
                        </w:r>
                      </w:p>
                    </w:txbxContent>
                  </v:textbox>
                </v:shape>
                <v:shape id="Text Box 785" o:spid="_x0000_s1355" type="#_x0000_t202" style="position:absolute;left:19892;top:16443;width:2495;height:46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" filled="f" stroked="f" strokeweight=".5pt">
                  <v:textbox style="layout-flow:vertical;mso-layout-flow-alt:bottom-to-top" inset="1.5mm,0,2mm,0">
                    <w:txbxContent>
                      <w:p w14:paraId="55E245BA" w14:textId="4573C969" w:rsidR="007216E3" w:rsidRPr="0083387A" w:rsidRDefault="007216E3" w:rsidP="002067D0">
                        <w:pPr>
                          <w:rPr>
                            <w:sz w:val="16"/>
                            <w:szCs w:val="16"/>
                          </w:rPr>
                        </w:pPr>
                        <w:r>
                          <w:rPr>
                            <w:sz w:val="16"/>
                            <w:szCs w:val="16"/>
                          </w:rPr>
                          <w:t>Fűtés 5</w:t>
                        </w:r>
                      </w:p>
                    </w:txbxContent>
                  </v:textbox>
                </v:shape>
                <v:shape id="Text Box 785" o:spid="_x0000_s1356" type="#_x0000_t202" style="position:absolute;left:26228;top:16362;width:2496;height:46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" filled="f" stroked="f" strokeweight=".5pt">
                  <v:textbox style="layout-flow:vertical;mso-layout-flow-alt:bottom-to-top" inset="1.5mm,0,2mm,0">
                    <w:txbxContent>
                      <w:p w14:paraId="7CC07A46" w14:textId="5915703C" w:rsidR="007216E3" w:rsidRPr="0083387A" w:rsidRDefault="007216E3" w:rsidP="002067D0">
                        <w:pPr>
                          <w:rPr>
                            <w:sz w:val="16"/>
                            <w:szCs w:val="16"/>
                          </w:rPr>
                        </w:pPr>
                        <w:r>
                          <w:rPr>
                            <w:sz w:val="16"/>
                            <w:szCs w:val="16"/>
                          </w:rPr>
                          <w:t>Érzékelő 6</w:t>
                        </w:r>
                      </w:p>
                    </w:txbxContent>
                  </v:textbox>
                </v:shape>
                <v:shape id="Text Box 785" o:spid="_x0000_s1357" type="#_x0000_t202" style="position:absolute;left:29276;top:16362;width:2496;height:46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" filled="f" stroked="f" strokeweight=".5pt">
                  <v:textbox style="layout-flow:vertical;mso-layout-flow-alt:bottom-to-top" inset="1.5mm,0,2mm,0">
                    <w:txbxContent>
                      <w:p w14:paraId="007C020D" w14:textId="07CDAF82" w:rsidR="007216E3" w:rsidRPr="0083387A" w:rsidRDefault="007216E3" w:rsidP="002067D0">
                        <w:pPr>
                          <w:rPr>
                            <w:sz w:val="16"/>
                            <w:szCs w:val="16"/>
                          </w:rPr>
                        </w:pPr>
                        <w:r>
                          <w:rPr>
                            <w:sz w:val="16"/>
                            <w:szCs w:val="16"/>
                          </w:rPr>
                          <w:t>Érzékelő 6</w:t>
                        </w:r>
                      </w:p>
                    </w:txbxContent>
                  </v:textbox>
                </v:shape>
                <v:shape id="Text Box 785" o:spid="_x0000_s1358" type="#_x0000_t202" style="position:absolute;left:35693;top:16282;width:2496;height:46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" filled="f" stroked="f" strokeweight=".5pt">
                  <v:textbox style="layout-flow:vertical;mso-layout-flow-alt:bottom-to-top" inset="1.5mm,0,2mm,0">
                    <w:txbxContent>
                      <w:p w14:paraId="08865A58" w14:textId="6E4F8BD2" w:rsidR="007216E3" w:rsidRPr="0083387A" w:rsidRDefault="007216E3" w:rsidP="002067D0">
                        <w:pPr>
                          <w:rPr>
                            <w:sz w:val="16"/>
                            <w:szCs w:val="16"/>
                          </w:rPr>
                        </w:pPr>
                        <w:r>
                          <w:rPr>
                            <w:sz w:val="16"/>
                            <w:szCs w:val="16"/>
                          </w:rPr>
                          <w:t>Fűtés 6</w:t>
                        </w:r>
                      </w:p>
                    </w:txbxContent>
                  </v:textbox>
                </v:shape>
                <v:shape id="Text Box 785" o:spid="_x0000_s1359" type="#_x0000_t202" style="position:absolute;left:32405;top:16523;width:2495;height:46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" filled="f" stroked="f" strokeweight=".5pt">
                  <v:textbox style="layout-flow:vertical;mso-layout-flow-alt:bottom-to-top" inset="1.5mm,0,2mm,0">
                    <w:txbxContent>
                      <w:p w14:paraId="51922A41" w14:textId="48CB2326" w:rsidR="007216E3" w:rsidRPr="0083387A" w:rsidRDefault="007216E3" w:rsidP="002067D0">
                        <w:pPr>
                          <w:rPr>
                            <w:sz w:val="16"/>
                            <w:szCs w:val="16"/>
                          </w:rPr>
                        </w:pPr>
                        <w:r>
                          <w:rPr>
                            <w:sz w:val="16"/>
                            <w:szCs w:val="16"/>
                          </w:rPr>
                          <w:t>Fűtés 6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7A444B88" w14:textId="77777777" w:rsidR="00C31533" w:rsidRPr="002462DE" w:rsidRDefault="00C31533" w:rsidP="00C31533">
      <w:pPr>
        <w:rPr>
          <w:sz w:val="20"/>
          <w:szCs w:val="20"/>
        </w:rPr>
      </w:pPr>
    </w:p>
    <w:p w14:paraId="29129D50" w14:textId="77777777" w:rsidR="00C31533" w:rsidRPr="002462DE" w:rsidRDefault="00C31533" w:rsidP="00C31533">
      <w:pPr>
        <w:rPr>
          <w:sz w:val="20"/>
          <w:szCs w:val="20"/>
        </w:rPr>
      </w:pPr>
    </w:p>
    <w:p w14:paraId="4A29D81C" w14:textId="23FFBD2F" w:rsidR="00C31533" w:rsidRPr="002462DE" w:rsidRDefault="00C31533" w:rsidP="00C31533">
      <w:pPr>
        <w:rPr>
          <w:sz w:val="20"/>
          <w:szCs w:val="20"/>
        </w:rPr>
      </w:pPr>
    </w:p>
    <w:p w14:paraId="11417344" w14:textId="595A7820" w:rsidR="003F455F" w:rsidRPr="005D1346" w:rsidRDefault="007216E3" w:rsidP="003F455F">
      <w:pPr>
        <w:ind w:left="1416" w:firstLine="708"/>
        <w:rPr>
          <w:b/>
          <w:sz w:val="40"/>
          <w:szCs w:val="40"/>
        </w:rPr>
      </w:pPr>
      <w:sdt>
        <w:sdtPr>
          <w:rPr>
            <w:b/>
            <w:sz w:val="40"/>
            <w:szCs w:val="40"/>
          </w:rPr>
          <w:id w:val="-1322879889"/>
          <w14:checkbox>
            <w14:checked w14:val="0"/>
            <w14:checkedState w14:val="2612" w14:font="MS Gothic"/>
            <w14:uncheckedState w14:val="2610" w14:font="MS Gothic"/>
          </w14:checkbox>
        </w:sdtPr>
        <w:sdtContent>
          <w:r w:rsidR="003F455F" w:rsidRPr="005D1346">
            <w:rPr>
              <w:rFonts w:ascii="MS Gothic" w:eastAsia="MS Gothic" w:hAnsi="MS Gothic" w:hint="eastAsia"/>
              <w:b/>
              <w:sz w:val="40"/>
              <w:szCs w:val="40"/>
            </w:rPr>
            <w:t>☐</w:t>
          </w:r>
        </w:sdtContent>
      </w:sdt>
      <w:r w:rsidR="003F455F" w:rsidRPr="005D1346">
        <w:rPr>
          <w:b/>
          <w:sz w:val="40"/>
          <w:szCs w:val="40"/>
        </w:rPr>
        <w:t xml:space="preserve"> 24 pólus</w:t>
      </w:r>
    </w:p>
    <w:p w14:paraId="4254800A" w14:textId="44888A1A" w:rsidR="00C31533" w:rsidRPr="002462DE" w:rsidRDefault="00C31533" w:rsidP="00C31533">
      <w:pPr>
        <w:rPr>
          <w:sz w:val="20"/>
          <w:szCs w:val="20"/>
        </w:rPr>
      </w:pPr>
    </w:p>
    <w:p w14:paraId="06B26C27" w14:textId="77777777" w:rsidR="009A52F2" w:rsidRPr="002462DE" w:rsidRDefault="009A52F2" w:rsidP="00C31533">
      <w:pPr>
        <w:rPr>
          <w:sz w:val="20"/>
          <w:szCs w:val="20"/>
        </w:rPr>
      </w:pPr>
    </w:p>
    <w:p w14:paraId="05EBC8FF" w14:textId="77777777" w:rsidR="009A52F2" w:rsidRPr="002462DE" w:rsidRDefault="009A52F2" w:rsidP="00C31533">
      <w:pPr>
        <w:rPr>
          <w:sz w:val="20"/>
          <w:szCs w:val="20"/>
        </w:rPr>
      </w:pPr>
    </w:p>
    <w:p w14:paraId="418A9449" w14:textId="77777777" w:rsidR="009A52F2" w:rsidRPr="002462DE" w:rsidRDefault="009A52F2" w:rsidP="00C31533">
      <w:pPr>
        <w:rPr>
          <w:sz w:val="20"/>
          <w:szCs w:val="20"/>
        </w:rPr>
      </w:pPr>
    </w:p>
    <w:p w14:paraId="7C679074" w14:textId="77777777" w:rsidR="009A52F2" w:rsidRPr="002462DE" w:rsidRDefault="009A52F2" w:rsidP="00C31533">
      <w:pPr>
        <w:rPr>
          <w:sz w:val="20"/>
          <w:szCs w:val="20"/>
        </w:rPr>
      </w:pPr>
    </w:p>
    <w:p w14:paraId="2C1DAD79" w14:textId="77777777" w:rsidR="009A52F2" w:rsidRPr="002462DE" w:rsidRDefault="009A52F2" w:rsidP="00C31533">
      <w:pPr>
        <w:rPr>
          <w:sz w:val="20"/>
          <w:szCs w:val="20"/>
        </w:rPr>
      </w:pPr>
    </w:p>
    <w:p w14:paraId="0994D433" w14:textId="77777777" w:rsidR="009A52F2" w:rsidRPr="002462DE" w:rsidRDefault="009A52F2" w:rsidP="00C31533">
      <w:pPr>
        <w:rPr>
          <w:sz w:val="20"/>
          <w:szCs w:val="20"/>
        </w:rPr>
      </w:pPr>
    </w:p>
    <w:p w14:paraId="4DEA474F" w14:textId="77777777" w:rsidR="00670739" w:rsidRPr="002462DE" w:rsidRDefault="00670739" w:rsidP="00C31533">
      <w:pPr>
        <w:rPr>
          <w:sz w:val="20"/>
          <w:szCs w:val="20"/>
        </w:rPr>
      </w:pPr>
    </w:p>
    <w:p w14:paraId="2FBE8D99" w14:textId="77777777" w:rsidR="00670739" w:rsidRPr="002462DE" w:rsidRDefault="00670739" w:rsidP="00C31533">
      <w:pPr>
        <w:rPr>
          <w:sz w:val="20"/>
          <w:szCs w:val="20"/>
        </w:rPr>
      </w:pPr>
    </w:p>
    <w:p w14:paraId="3C4AEFA3" w14:textId="77777777" w:rsidR="00670739" w:rsidRPr="002462DE" w:rsidRDefault="00670739" w:rsidP="00C31533">
      <w:pPr>
        <w:rPr>
          <w:sz w:val="20"/>
          <w:szCs w:val="20"/>
        </w:rPr>
      </w:pPr>
    </w:p>
    <w:p w14:paraId="21D81DE1" w14:textId="77777777" w:rsidR="00670739" w:rsidRPr="002462DE" w:rsidRDefault="00670739" w:rsidP="00C31533">
      <w:pPr>
        <w:rPr>
          <w:sz w:val="20"/>
          <w:szCs w:val="20"/>
        </w:rPr>
      </w:pPr>
    </w:p>
    <w:p w14:paraId="7AFEF629" w14:textId="77777777" w:rsidR="00670739" w:rsidRPr="002462DE" w:rsidRDefault="00670739" w:rsidP="00C31533">
      <w:pPr>
        <w:rPr>
          <w:sz w:val="20"/>
          <w:szCs w:val="20"/>
        </w:rPr>
      </w:pPr>
    </w:p>
    <w:p w14:paraId="2236704B" w14:textId="77777777" w:rsidR="00670739" w:rsidRPr="002462DE" w:rsidRDefault="00670739" w:rsidP="00C31533">
      <w:pPr>
        <w:rPr>
          <w:sz w:val="20"/>
          <w:szCs w:val="20"/>
        </w:rPr>
      </w:pPr>
    </w:p>
    <w:p w14:paraId="1D7EA838" w14:textId="77777777" w:rsidR="00670739" w:rsidRPr="002462DE" w:rsidRDefault="00670739" w:rsidP="00C31533">
      <w:pPr>
        <w:rPr>
          <w:sz w:val="20"/>
          <w:szCs w:val="20"/>
        </w:rPr>
      </w:pPr>
    </w:p>
    <w:bookmarkStart w:id="634" w:name="_Toc508612853"/>
    <w:p w14:paraId="1F081DF3" w14:textId="63902C10" w:rsidR="00670739" w:rsidRPr="00F27397" w:rsidRDefault="007216E3" w:rsidP="00F27397">
      <w:pPr>
        <w:pStyle w:val="Cmsor1"/>
        <w:numPr>
          <w:ilvl w:val="0"/>
          <w:numId w:val="19"/>
        </w:numPr>
        <w:rPr>
          <w:rFonts w:ascii="Tahoma" w:hAnsi="Tahoma" w:cs="Tahoma"/>
          <w:b/>
          <w:lang w:eastAsia="hu-HU"/>
        </w:rPr>
      </w:pPr>
      <w:sdt>
        <w:sdtPr>
          <w:rPr>
            <w:rFonts w:ascii="Tahoma" w:hAnsi="Tahoma" w:cs="Tahoma"/>
            <w:b/>
            <w:lang w:eastAsia="hu-HU"/>
          </w:rPr>
          <w:id w:val="440958465"/>
          <w14:checkbox>
            <w14:checked w14:val="1"/>
            <w14:checkedState w14:val="2612" w14:font="MS Gothic"/>
            <w14:uncheckedState w14:val="2610" w14:font="MS Gothic"/>
          </w14:checkbox>
        </w:sdtPr>
        <w:sdtContent>
          <w:r w:rsidR="00CE2D84" w:rsidRPr="00F27397">
            <w:rPr>
              <w:rFonts w:ascii="MS UI Gothic" w:eastAsia="MS UI Gothic" w:hAnsi="MS UI Gothic" w:cs="MS UI Gothic" w:hint="eastAsia"/>
              <w:b/>
              <w:lang w:eastAsia="hu-HU"/>
            </w:rPr>
            <w:t>☒</w:t>
          </w:r>
        </w:sdtContent>
      </w:sdt>
      <w:r w:rsidR="00FC7B11" w:rsidRPr="00F27397">
        <w:rPr>
          <w:rFonts w:ascii="Tahoma" w:hAnsi="Tahoma" w:cs="Tahoma"/>
          <w:b/>
          <w:lang w:eastAsia="hu-HU"/>
        </w:rPr>
        <w:t xml:space="preserve"> </w:t>
      </w:r>
      <w:r w:rsidR="00DD1229" w:rsidRPr="00F27397">
        <w:rPr>
          <w:rFonts w:ascii="Tahoma" w:hAnsi="Tahoma" w:cs="Tahoma"/>
          <w:b/>
          <w:lang w:eastAsia="hu-HU"/>
        </w:rPr>
        <w:t>Víz</w:t>
      </w:r>
      <w:r w:rsidR="00670739" w:rsidRPr="00F27397">
        <w:rPr>
          <w:rFonts w:ascii="Tahoma" w:hAnsi="Tahoma" w:cs="Tahoma"/>
          <w:b/>
          <w:lang w:eastAsia="hu-HU"/>
        </w:rPr>
        <w:t>csatlakozás</w:t>
      </w:r>
      <w:bookmarkEnd w:id="634"/>
    </w:p>
    <w:p w14:paraId="0E034082" w14:textId="34A8AA1F" w:rsidR="00AE4E0F" w:rsidRPr="002462DE" w:rsidRDefault="007739AD" w:rsidP="009A52F2">
      <w:pPr>
        <w:pStyle w:val="Cmsor1"/>
        <w:jc w:val="left"/>
        <w:rPr>
          <w:sz w:val="20"/>
          <w:szCs w:val="20"/>
        </w:rPr>
      </w:pPr>
      <w:bookmarkStart w:id="635" w:name="_Toc504478617"/>
      <w:bookmarkStart w:id="636" w:name="_Toc504480145"/>
      <w:bookmarkStart w:id="637" w:name="_Toc505938371"/>
      <w:bookmarkStart w:id="638" w:name="_Toc508612854"/>
      <w:r w:rsidRPr="002462DE">
        <w:rPr>
          <w:noProof/>
          <w:sz w:val="20"/>
          <w:szCs w:val="20"/>
          <w:lang w:val="en-GB" w:eastAsia="en-GB"/>
        </w:rPr>
        <mc:AlternateContent>
          <mc:Choice Requires="wpg">
            <w:drawing>
              <wp:anchor distT="0" distB="0" distL="114300" distR="114300" simplePos="0" relativeHeight="252107776" behindDoc="0" locked="0" layoutInCell="1" allowOverlap="1" wp14:anchorId="7E1D338D" wp14:editId="647519D4">
                <wp:simplePos x="0" y="0"/>
                <wp:positionH relativeFrom="margin">
                  <wp:align>center</wp:align>
                </wp:positionH>
                <wp:positionV relativeFrom="paragraph">
                  <wp:posOffset>389890</wp:posOffset>
                </wp:positionV>
                <wp:extent cx="4096385" cy="4243705"/>
                <wp:effectExtent l="0" t="0" r="0" b="4445"/>
                <wp:wrapTopAndBottom/>
                <wp:docPr id="548" name="Group 5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96385" cy="4243705"/>
                          <a:chOff x="0" y="-58006"/>
                          <a:chExt cx="4096986" cy="4245196"/>
                        </a:xfrm>
                      </wpg:grpSpPr>
                      <pic:pic xmlns:pic="http://schemas.openxmlformats.org/drawingml/2006/picture">
                        <pic:nvPicPr>
                          <pic:cNvPr id="407" name="Picture 407"/>
                          <pic:cNvPicPr>
                            <a:picLocks noChangeAspect="1"/>
                          </pic:cNvPicPr>
                        </pic:nvPicPr>
                        <pic:blipFill>
                          <a:blip r:embed="rId1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6250" y="415925"/>
                            <a:ext cx="3056890" cy="37712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531" name="Straight Connector 531"/>
                        <wps:cNvCnPr/>
                        <wps:spPr>
                          <a:xfrm flipV="1">
                            <a:off x="1555750" y="361950"/>
                            <a:ext cx="0" cy="456586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32" name="Straight Connector 532"/>
                        <wps:cNvCnPr/>
                        <wps:spPr>
                          <a:xfrm flipV="1">
                            <a:off x="2393950" y="361950"/>
                            <a:ext cx="0" cy="456586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33" name="Straight Connector 533"/>
                        <wps:cNvCnPr/>
                        <wps:spPr>
                          <a:xfrm flipV="1">
                            <a:off x="1028700" y="140627"/>
                            <a:ext cx="0" cy="482476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34" name="Straight Connector 534"/>
                        <wps:cNvCnPr/>
                        <wps:spPr>
                          <a:xfrm flipV="1">
                            <a:off x="2946400" y="140627"/>
                            <a:ext cx="0" cy="482511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35" name="Straight Connector 535"/>
                        <wps:cNvCnPr/>
                        <wps:spPr>
                          <a:xfrm flipH="1">
                            <a:off x="209550" y="2543175"/>
                            <a:ext cx="743585" cy="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36" name="Straight Connector 536"/>
                        <wps:cNvCnPr/>
                        <wps:spPr>
                          <a:xfrm flipH="1">
                            <a:off x="209550" y="679450"/>
                            <a:ext cx="391886" cy="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37" name="Straight Connector 537"/>
                        <wps:cNvCnPr/>
                        <wps:spPr>
                          <a:xfrm flipH="1">
                            <a:off x="209550" y="3260725"/>
                            <a:ext cx="1346200" cy="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40" name="Straight Arrow Connector 540"/>
                        <wps:cNvCnPr/>
                        <wps:spPr>
                          <a:xfrm>
                            <a:off x="1555750" y="415925"/>
                            <a:ext cx="839037" cy="0"/>
                          </a:xfrm>
                          <a:prstGeom prst="straightConnector1">
                            <a:avLst/>
                          </a:prstGeom>
                          <a:ln>
                            <a:headEnd type="triangle" w="sm" len="lg"/>
                            <a:tailEnd type="triangle" w="sm" len="lg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41" name="Straight Arrow Connector 541"/>
                        <wps:cNvCnPr/>
                        <wps:spPr>
                          <a:xfrm>
                            <a:off x="1028700" y="183294"/>
                            <a:ext cx="1919235" cy="0"/>
                          </a:xfrm>
                          <a:prstGeom prst="straightConnector1">
                            <a:avLst/>
                          </a:prstGeom>
                          <a:ln>
                            <a:headEnd type="triangle" w="sm" len="lg"/>
                            <a:tailEnd type="triangle" w="sm" len="lg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42" name="Straight Arrow Connector 542"/>
                        <wps:cNvCnPr/>
                        <wps:spPr>
                          <a:xfrm>
                            <a:off x="247650" y="679450"/>
                            <a:ext cx="0" cy="1863725"/>
                          </a:xfrm>
                          <a:prstGeom prst="straightConnector1">
                            <a:avLst/>
                          </a:prstGeom>
                          <a:ln>
                            <a:headEnd type="triangle" w="sm" len="lg"/>
                            <a:tailEnd type="triangle" w="sm" len="lg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43" name="Straight Arrow Connector 543"/>
                        <wps:cNvCnPr/>
                        <wps:spPr>
                          <a:xfrm>
                            <a:off x="247650" y="2543175"/>
                            <a:ext cx="0" cy="717550"/>
                          </a:xfrm>
                          <a:prstGeom prst="straightConnector1">
                            <a:avLst/>
                          </a:prstGeom>
                          <a:ln>
                            <a:headEnd type="triangle" w="sm" len="lg"/>
                            <a:tailEnd type="triangle" w="sm" len="lg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44" name="Text Box 544"/>
                        <wps:cNvSpPr txBox="1"/>
                        <wps:spPr>
                          <a:xfrm>
                            <a:off x="0" y="2768600"/>
                            <a:ext cx="311150" cy="2667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686ABBF" w14:textId="5AEC066A" w:rsidR="007216E3" w:rsidRDefault="007216E3">
                              <w:r>
                                <w:t>l</w:t>
                              </w:r>
                              <w:r w:rsidRPr="007739AD">
                                <w:rPr>
                                  <w:vertAlign w:val="subscript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5" name="Text Box 545"/>
                        <wps:cNvSpPr txBox="1"/>
                        <wps:spPr>
                          <a:xfrm>
                            <a:off x="0" y="1476375"/>
                            <a:ext cx="311150" cy="2667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900C24C" w14:textId="1E1D477B" w:rsidR="007216E3" w:rsidRDefault="007216E3">
                              <w:r>
                                <w:t>t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6" name="Text Box 546"/>
                        <wps:cNvSpPr txBox="1"/>
                        <wps:spPr>
                          <a:xfrm>
                            <a:off x="1807210" y="196850"/>
                            <a:ext cx="336550" cy="2667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A1C2D7A" w14:textId="1EBC37EF" w:rsidR="007216E3" w:rsidRDefault="007216E3" w:rsidP="00584D36">
                              <w:pPr>
                                <w:jc w:val="center"/>
                              </w:pPr>
                              <w:r>
                                <w:t>d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7" name="Text Box 547"/>
                        <wps:cNvSpPr txBox="1"/>
                        <wps:spPr>
                          <a:xfrm>
                            <a:off x="1819910" y="-58006"/>
                            <a:ext cx="336550" cy="2667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8337AA5" w14:textId="37EF88BC" w:rsidR="007216E3" w:rsidRDefault="007216E3">
                              <w:r>
                                <w:t>D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3" name="Text Box 313"/>
                        <wps:cNvSpPr txBox="1"/>
                        <wps:spPr>
                          <a:xfrm>
                            <a:off x="3698829" y="2383817"/>
                            <a:ext cx="311150" cy="2667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36C2656" w14:textId="483EB8BD" w:rsidR="007216E3" w:rsidRDefault="007216E3">
                              <w:r>
                                <w:t>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8" name="Straight Connector 318"/>
                        <wps:cNvCnPr>
                          <a:endCxn id="313" idx="1"/>
                        </wps:cNvCnPr>
                        <wps:spPr>
                          <a:xfrm flipV="1">
                            <a:off x="2394787" y="2517166"/>
                            <a:ext cx="1304041" cy="483798"/>
                          </a:xfrm>
                          <a:prstGeom prst="line">
                            <a:avLst/>
                          </a:prstGeom>
                          <a:ln>
                            <a:headEnd type="oval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74" name="Text Box 374"/>
                        <wps:cNvSpPr txBox="1"/>
                        <wps:spPr>
                          <a:xfrm>
                            <a:off x="3699163" y="1306522"/>
                            <a:ext cx="397823" cy="2667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2473236" w14:textId="6016D15E" w:rsidR="007216E3" w:rsidRDefault="007216E3">
                              <w:r>
                                <w:t>SW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5" name="Straight Connector 375"/>
                        <wps:cNvCnPr/>
                        <wps:spPr>
                          <a:xfrm flipV="1">
                            <a:off x="2535382" y="1519111"/>
                            <a:ext cx="1207308" cy="858180"/>
                          </a:xfrm>
                          <a:prstGeom prst="line">
                            <a:avLst/>
                          </a:prstGeom>
                          <a:ln>
                            <a:headEnd type="oval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E1D338D" id="Group 548" o:spid="_x0000_s1360" style="position:absolute;margin-left:0;margin-top:30.7pt;width:322.55pt;height:334.15pt;z-index:252107776;mso-position-horizontal:center;mso-position-horizontal-relative:margin;mso-width-relative:margin;mso-height-relative:margin" coordorigin=",-580" coordsize="40969,4245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">
                <v:shape id="Picture 407" o:spid="_x0000_s1361" type="#_x0000_t75" style="position:absolute;left:4762;top:4159;width:30569;height:377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">
                  <v:imagedata r:id="rId144" o:title=""/>
                  <v:path arrowok="t"/>
                </v:shape>
                <v:line id="Straight Connector 531" o:spid="_x0000_s1362" style="position:absolute;flip:y;visibility:visible;mso-wrap-style:square" from="15557,3619" to="15557,818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" strokecolor="black [3200]" strokeweight=".5pt">
                  <v:stroke joinstyle="miter"/>
                </v:line>
                <v:line id="Straight Connector 532" o:spid="_x0000_s1363" style="position:absolute;flip:y;visibility:visible;mso-wrap-style:square" from="23939,3619" to="23939,818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" strokecolor="black [3200]" strokeweight=".5pt">
                  <v:stroke joinstyle="miter"/>
                </v:line>
                <v:line id="Straight Connector 533" o:spid="_x0000_s1364" style="position:absolute;flip:y;visibility:visible;mso-wrap-style:square" from="10287,1406" to="10287,62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" strokecolor="black [3200]" strokeweight=".5pt">
                  <v:stroke joinstyle="miter"/>
                </v:line>
                <v:line id="Straight Connector 534" o:spid="_x0000_s1365" style="position:absolute;flip:y;visibility:visible;mso-wrap-style:square" from="29464,1406" to="29464,62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" strokecolor="black [3200]" strokeweight=".5pt">
                  <v:stroke joinstyle="miter"/>
                </v:line>
                <v:line id="Straight Connector 535" o:spid="_x0000_s1366" style="position:absolute;flip:x;visibility:visible;mso-wrap-style:square" from="2095,25431" to="9531,254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" strokecolor="black [3200]" strokeweight=".5pt">
                  <v:stroke joinstyle="miter"/>
                </v:line>
                <v:line id="Straight Connector 536" o:spid="_x0000_s1367" style="position:absolute;flip:x;visibility:visible;mso-wrap-style:square" from="2095,6794" to="6014,679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" strokecolor="black [3200]" strokeweight=".5pt">
                  <v:stroke joinstyle="miter"/>
                </v:line>
                <v:line id="Straight Connector 537" o:spid="_x0000_s1368" style="position:absolute;flip:x;visibility:visible;mso-wrap-style:square" from="2095,32607" to="15557,3260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" strokecolor="black [3200]" strokeweight=".5pt">
                  <v:stroke joinstyle="miter"/>
                </v:line>
                <v:shape id="Straight Arrow Connector 540" o:spid="_x0000_s1369" type="#_x0000_t32" style="position:absolute;left:15557;top:4159;width:8390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" strokecolor="black [3200]" strokeweight=".5pt">
                  <v:stroke startarrow="block" startarrowwidth="narrow" startarrowlength="long" endarrow="block" endarrowwidth="narrow" endarrowlength="long" joinstyle="miter"/>
                </v:shape>
                <v:shape id="Straight Arrow Connector 541" o:spid="_x0000_s1370" type="#_x0000_t32" style="position:absolute;left:10287;top:1832;width:19192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" strokecolor="black [3200]" strokeweight=".5pt">
                  <v:stroke startarrow="block" startarrowwidth="narrow" startarrowlength="long" endarrow="block" endarrowwidth="narrow" endarrowlength="long" joinstyle="miter"/>
                </v:shape>
                <v:shape id="Straight Arrow Connector 542" o:spid="_x0000_s1371" type="#_x0000_t32" style="position:absolute;left:2476;top:6794;width:0;height:18637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" strokecolor="black [3200]" strokeweight=".5pt">
                  <v:stroke startarrow="block" startarrowwidth="narrow" startarrowlength="long" endarrow="block" endarrowwidth="narrow" endarrowlength="long" joinstyle="miter"/>
                </v:shape>
                <v:shape id="Straight Arrow Connector 543" o:spid="_x0000_s1372" type="#_x0000_t32" style="position:absolute;left:2476;top:25431;width:0;height:7176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" strokecolor="black [3200]" strokeweight=".5pt">
                  <v:stroke startarrow="block" startarrowwidth="narrow" startarrowlength="long" endarrow="block" endarrowwidth="narrow" endarrowlength="long" joinstyle="miter"/>
                </v:shape>
                <v:shape id="Text Box 544" o:spid="_x0000_s1373" type="#_x0000_t202" style="position:absolute;top:27686;width:3111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" filled="f" stroked="f" strokeweight=".5pt">
                  <v:textbox>
                    <w:txbxContent>
                      <w:p w14:paraId="2686ABBF" w14:textId="5AEC066A" w:rsidR="007216E3" w:rsidRDefault="007216E3">
                        <w:r>
                          <w:t>l</w:t>
                        </w:r>
                        <w:r w:rsidRPr="007739AD">
                          <w:rPr>
                            <w:vertAlign w:val="subscript"/>
                          </w:rPr>
                          <w:t>1</w:t>
                        </w:r>
                      </w:p>
                    </w:txbxContent>
                  </v:textbox>
                </v:shape>
                <v:shape id="Text Box 545" o:spid="_x0000_s1374" type="#_x0000_t202" style="position:absolute;top:14763;width:3111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" filled="f" stroked="f" strokeweight=".5pt">
                  <v:textbox>
                    <w:txbxContent>
                      <w:p w14:paraId="1900C24C" w14:textId="1E1D477B" w:rsidR="007216E3" w:rsidRDefault="007216E3">
                        <w:r>
                          <w:t>t</w:t>
                        </w:r>
                      </w:p>
                    </w:txbxContent>
                  </v:textbox>
                </v:shape>
                <v:shape id="Text Box 546" o:spid="_x0000_s1375" type="#_x0000_t202" style="position:absolute;left:18072;top:1968;width:3365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" filled="f" stroked="f" strokeweight=".5pt">
                  <v:textbox>
                    <w:txbxContent>
                      <w:p w14:paraId="3A1C2D7A" w14:textId="1EBC37EF" w:rsidR="007216E3" w:rsidRDefault="007216E3" w:rsidP="00584D36">
                        <w:pPr>
                          <w:jc w:val="center"/>
                        </w:pPr>
                        <w:r>
                          <w:t>d</w:t>
                        </w:r>
                      </w:p>
                    </w:txbxContent>
                  </v:textbox>
                </v:shape>
                <v:shape id="Text Box 547" o:spid="_x0000_s1376" type="#_x0000_t202" style="position:absolute;left:18199;top:-580;width:3365;height:26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" filled="f" stroked="f" strokeweight=".5pt">
                  <v:textbox>
                    <w:txbxContent>
                      <w:p w14:paraId="08337AA5" w14:textId="37EF88BC" w:rsidR="007216E3" w:rsidRDefault="007216E3">
                        <w:r>
                          <w:t>D</w:t>
                        </w:r>
                      </w:p>
                    </w:txbxContent>
                  </v:textbox>
                </v:shape>
                <v:shape id="Text Box 313" o:spid="_x0000_s1377" type="#_x0000_t202" style="position:absolute;left:36988;top:23838;width:3111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" filled="f" stroked="f" strokeweight=".5pt">
                  <v:textbox>
                    <w:txbxContent>
                      <w:p w14:paraId="336C2656" w14:textId="483EB8BD" w:rsidR="007216E3" w:rsidRDefault="007216E3">
                        <w:r>
                          <w:t>A</w:t>
                        </w:r>
                      </w:p>
                    </w:txbxContent>
                  </v:textbox>
                </v:shape>
                <v:line id="Straight Connector 318" o:spid="_x0000_s1378" style="position:absolute;flip:y;visibility:visible;mso-wrap-style:square" from="23947,25171" to="36988,300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" strokecolor="black [3200]" strokeweight=".5pt">
                  <v:stroke startarrow="oval" joinstyle="miter"/>
                </v:line>
                <v:shape id="Text Box 374" o:spid="_x0000_s1379" type="#_x0000_t202" style="position:absolute;left:36991;top:13065;width:3978;height:2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" filled="f" stroked="f" strokeweight=".5pt">
                  <v:textbox>
                    <w:txbxContent>
                      <w:p w14:paraId="72473236" w14:textId="6016D15E" w:rsidR="007216E3" w:rsidRDefault="007216E3">
                        <w:r>
                          <w:t>SW</w:t>
                        </w:r>
                      </w:p>
                    </w:txbxContent>
                  </v:textbox>
                </v:shape>
                <v:line id="Straight Connector 375" o:spid="_x0000_s1380" style="position:absolute;flip:y;visibility:visible;mso-wrap-style:square" from="25353,15191" to="37426,2377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" strokecolor="black [3200]" strokeweight=".5pt">
                  <v:stroke startarrow="oval" joinstyle="miter"/>
                </v:line>
                <w10:wrap type="topAndBottom" anchorx="margin"/>
              </v:group>
            </w:pict>
          </mc:Fallback>
        </mc:AlternateContent>
      </w:r>
      <w:bookmarkEnd w:id="635"/>
      <w:bookmarkEnd w:id="636"/>
      <w:bookmarkEnd w:id="637"/>
      <w:bookmarkEnd w:id="638"/>
    </w:p>
    <w:p w14:paraId="00A50F4C" w14:textId="6800F078" w:rsidR="00EF0542" w:rsidRPr="002462DE" w:rsidRDefault="00EF0542" w:rsidP="00AF4B12">
      <w:pPr>
        <w:jc w:val="center"/>
        <w:rPr>
          <w:sz w:val="20"/>
          <w:szCs w:val="20"/>
        </w:rPr>
      </w:pPr>
      <w:r w:rsidRPr="00831849">
        <w:rPr>
          <w:b/>
          <w:noProof/>
          <w:sz w:val="20"/>
          <w:szCs w:val="20"/>
          <w:lang w:val="en-GB" w:eastAsia="en-GB"/>
        </w:rPr>
        <w:lastRenderedPageBreak/>
        <mc:AlternateContent>
          <mc:Choice Requires="wps">
            <w:drawing>
              <wp:anchor distT="0" distB="0" distL="114300" distR="114300" simplePos="0" relativeHeight="252095488" behindDoc="0" locked="0" layoutInCell="1" allowOverlap="1" wp14:anchorId="646901EC" wp14:editId="7B6CC4B6">
                <wp:simplePos x="0" y="0"/>
                <wp:positionH relativeFrom="column">
                  <wp:posOffset>3603729</wp:posOffset>
                </wp:positionH>
                <wp:positionV relativeFrom="paragraph">
                  <wp:posOffset>3587115</wp:posOffset>
                </wp:positionV>
                <wp:extent cx="0" cy="256233"/>
                <wp:effectExtent l="0" t="0" r="19050" b="29845"/>
                <wp:wrapNone/>
                <wp:docPr id="539" name="Straight Connector 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56233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F765507" id="Straight Connector 539" o:spid="_x0000_s1026" style="position:absolute;z-index:252095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83.75pt,282.45pt" to="283.75pt,302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" strokecolor="#5b9bd5 [3204]" strokeweight=".5pt">
                <v:stroke joinstyle="miter"/>
              </v:line>
            </w:pict>
          </mc:Fallback>
        </mc:AlternateContent>
      </w:r>
      <w:r w:rsidRPr="00831849">
        <w:rPr>
          <w:b/>
          <w:noProof/>
          <w:sz w:val="20"/>
          <w:szCs w:val="20"/>
          <w:lang w:val="en-GB" w:eastAsia="en-GB"/>
        </w:rPr>
        <mc:AlternateContent>
          <mc:Choice Requires="wps">
            <w:drawing>
              <wp:anchor distT="0" distB="0" distL="114300" distR="114300" simplePos="0" relativeHeight="252093440" behindDoc="0" locked="0" layoutInCell="1" allowOverlap="1" wp14:anchorId="11C87C13" wp14:editId="16C36D23">
                <wp:simplePos x="0" y="0"/>
                <wp:positionH relativeFrom="column">
                  <wp:posOffset>2840885</wp:posOffset>
                </wp:positionH>
                <wp:positionV relativeFrom="paragraph">
                  <wp:posOffset>3587352</wp:posOffset>
                </wp:positionV>
                <wp:extent cx="0" cy="256233"/>
                <wp:effectExtent l="0" t="0" r="19050" b="29845"/>
                <wp:wrapNone/>
                <wp:docPr id="538" name="Straight Connector 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56233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F233F03" id="Straight Connector 538" o:spid="_x0000_s1026" style="position:absolute;z-index:252093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23.7pt,282.45pt" to="223.7pt,302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" strokecolor="#5b9bd5 [3204]" strokeweight=".5pt">
                <v:stroke joinstyle="miter"/>
              </v:line>
            </w:pict>
          </mc:Fallback>
        </mc:AlternateContent>
      </w:r>
      <w:r w:rsidR="004E518D" w:rsidRPr="00831849">
        <w:rPr>
          <w:b/>
          <w:sz w:val="20"/>
          <w:szCs w:val="20"/>
        </w:rPr>
        <w:t>Talkob catalógus</w:t>
      </w:r>
      <w:r w:rsidR="004E518D" w:rsidRPr="002462DE">
        <w:rPr>
          <w:sz w:val="20"/>
          <w:szCs w:val="20"/>
        </w:rPr>
        <w:t>:</w:t>
      </w:r>
    </w:p>
    <w:tbl>
      <w:tblPr>
        <w:tblStyle w:val="Rcsostblzat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567"/>
        <w:gridCol w:w="1701"/>
        <w:gridCol w:w="851"/>
        <w:gridCol w:w="851"/>
        <w:gridCol w:w="851"/>
        <w:gridCol w:w="851"/>
        <w:gridCol w:w="851"/>
        <w:gridCol w:w="1134"/>
        <w:gridCol w:w="1134"/>
      </w:tblGrid>
      <w:tr w:rsidR="00584D36" w:rsidRPr="002462DE" w14:paraId="35ED50AF" w14:textId="77777777" w:rsidTr="00584D36">
        <w:trPr>
          <w:jc w:val="center"/>
        </w:trPr>
        <w:tc>
          <w:tcPr>
            <w:tcW w:w="2268" w:type="dxa"/>
            <w:gridSpan w:val="2"/>
            <w:tcBorders>
              <w:bottom w:val="single" w:sz="12" w:space="0" w:color="auto"/>
              <w:right w:val="single" w:sz="12" w:space="0" w:color="auto"/>
            </w:tcBorders>
            <w:shd w:val="clear" w:color="auto" w:fill="9CD4D2"/>
            <w:vAlign w:val="center"/>
          </w:tcPr>
          <w:p w14:paraId="41E54DAC" w14:textId="468C7B52" w:rsidR="00584D36" w:rsidRPr="002462DE" w:rsidRDefault="00584D36" w:rsidP="008F19AE">
            <w:pPr>
              <w:jc w:val="center"/>
              <w:rPr>
                <w:sz w:val="20"/>
                <w:szCs w:val="20"/>
              </w:rPr>
            </w:pPr>
            <w:r w:rsidRPr="002462DE">
              <w:rPr>
                <w:sz w:val="20"/>
                <w:szCs w:val="20"/>
              </w:rPr>
              <w:t>Article</w:t>
            </w:r>
            <w:r w:rsidRPr="002462DE">
              <w:rPr>
                <w:sz w:val="20"/>
                <w:szCs w:val="20"/>
              </w:rPr>
              <w:br/>
              <w:t>(Talkob)</w:t>
            </w:r>
          </w:p>
        </w:tc>
        <w:tc>
          <w:tcPr>
            <w:tcW w:w="851" w:type="dxa"/>
            <w:tcBorders>
              <w:left w:val="single" w:sz="12" w:space="0" w:color="auto"/>
              <w:bottom w:val="single" w:sz="12" w:space="0" w:color="auto"/>
            </w:tcBorders>
            <w:shd w:val="clear" w:color="auto" w:fill="9CD4D2"/>
            <w:vAlign w:val="center"/>
          </w:tcPr>
          <w:p w14:paraId="656B0AB0" w14:textId="3516AC86" w:rsidR="00584D36" w:rsidRPr="002462DE" w:rsidRDefault="00584D36" w:rsidP="008F19AE">
            <w:pPr>
              <w:jc w:val="center"/>
              <w:rPr>
                <w:sz w:val="20"/>
                <w:szCs w:val="20"/>
              </w:rPr>
            </w:pPr>
            <w:r w:rsidRPr="002462DE">
              <w:rPr>
                <w:sz w:val="20"/>
                <w:szCs w:val="20"/>
              </w:rPr>
              <w:t>t</w:t>
            </w:r>
          </w:p>
        </w:tc>
        <w:tc>
          <w:tcPr>
            <w:tcW w:w="851" w:type="dxa"/>
            <w:tcBorders>
              <w:bottom w:val="single" w:sz="12" w:space="0" w:color="auto"/>
            </w:tcBorders>
            <w:shd w:val="clear" w:color="auto" w:fill="9CD4D2"/>
            <w:vAlign w:val="center"/>
          </w:tcPr>
          <w:p w14:paraId="5685EB49" w14:textId="77777777" w:rsidR="00584D36" w:rsidRPr="002462DE" w:rsidRDefault="00584D36" w:rsidP="008F19AE">
            <w:pPr>
              <w:jc w:val="center"/>
              <w:rPr>
                <w:sz w:val="20"/>
                <w:szCs w:val="20"/>
              </w:rPr>
            </w:pPr>
            <w:r w:rsidRPr="002462DE">
              <w:rPr>
                <w:sz w:val="20"/>
                <w:szCs w:val="20"/>
              </w:rPr>
              <w:t>l</w:t>
            </w:r>
            <w:r w:rsidRPr="002462DE">
              <w:rPr>
                <w:sz w:val="20"/>
                <w:szCs w:val="20"/>
                <w:vertAlign w:val="subscript"/>
              </w:rPr>
              <w:t>1</w:t>
            </w:r>
          </w:p>
        </w:tc>
        <w:tc>
          <w:tcPr>
            <w:tcW w:w="851" w:type="dxa"/>
            <w:tcBorders>
              <w:bottom w:val="single" w:sz="12" w:space="0" w:color="auto"/>
            </w:tcBorders>
            <w:shd w:val="clear" w:color="auto" w:fill="9CD4D2"/>
            <w:vAlign w:val="center"/>
          </w:tcPr>
          <w:p w14:paraId="6AA03831" w14:textId="77777777" w:rsidR="00584D36" w:rsidRPr="002462DE" w:rsidRDefault="00584D36" w:rsidP="008F19AE">
            <w:pPr>
              <w:jc w:val="center"/>
              <w:rPr>
                <w:sz w:val="20"/>
                <w:szCs w:val="20"/>
              </w:rPr>
            </w:pPr>
            <w:r w:rsidRPr="002462DE">
              <w:rPr>
                <w:sz w:val="20"/>
                <w:szCs w:val="20"/>
              </w:rPr>
              <w:t>D</w:t>
            </w:r>
          </w:p>
        </w:tc>
        <w:tc>
          <w:tcPr>
            <w:tcW w:w="851" w:type="dxa"/>
            <w:tcBorders>
              <w:bottom w:val="single" w:sz="12" w:space="0" w:color="auto"/>
            </w:tcBorders>
            <w:shd w:val="clear" w:color="auto" w:fill="9CD4D2"/>
            <w:vAlign w:val="center"/>
          </w:tcPr>
          <w:p w14:paraId="1F98A67D" w14:textId="77777777" w:rsidR="00584D36" w:rsidRPr="002462DE" w:rsidRDefault="00584D36" w:rsidP="008F19AE">
            <w:pPr>
              <w:jc w:val="center"/>
              <w:rPr>
                <w:sz w:val="20"/>
                <w:szCs w:val="20"/>
              </w:rPr>
            </w:pPr>
            <w:r w:rsidRPr="002462DE">
              <w:rPr>
                <w:sz w:val="20"/>
                <w:szCs w:val="20"/>
              </w:rPr>
              <w:t>SW</w:t>
            </w:r>
          </w:p>
        </w:tc>
        <w:tc>
          <w:tcPr>
            <w:tcW w:w="851" w:type="dxa"/>
            <w:tcBorders>
              <w:bottom w:val="single" w:sz="12" w:space="0" w:color="auto"/>
            </w:tcBorders>
            <w:shd w:val="clear" w:color="auto" w:fill="9CD4D2"/>
            <w:vAlign w:val="center"/>
          </w:tcPr>
          <w:p w14:paraId="3E37D876" w14:textId="35BA8273" w:rsidR="00584D36" w:rsidRPr="002462DE" w:rsidRDefault="00584D36" w:rsidP="00584D36">
            <w:pPr>
              <w:jc w:val="center"/>
              <w:rPr>
                <w:sz w:val="20"/>
                <w:szCs w:val="20"/>
              </w:rPr>
            </w:pPr>
            <w:r w:rsidRPr="002462DE">
              <w:rPr>
                <w:sz w:val="20"/>
                <w:szCs w:val="20"/>
              </w:rPr>
              <w:t>d</w:t>
            </w:r>
          </w:p>
        </w:tc>
        <w:tc>
          <w:tcPr>
            <w:tcW w:w="1134" w:type="dxa"/>
            <w:tcBorders>
              <w:bottom w:val="single" w:sz="12" w:space="0" w:color="auto"/>
            </w:tcBorders>
            <w:shd w:val="clear" w:color="auto" w:fill="9CD4D2"/>
            <w:vAlign w:val="center"/>
          </w:tcPr>
          <w:p w14:paraId="7F77F28B" w14:textId="65518D0F" w:rsidR="00584D36" w:rsidRPr="002462DE" w:rsidRDefault="00584D36" w:rsidP="008F19AE">
            <w:pPr>
              <w:jc w:val="center"/>
              <w:rPr>
                <w:sz w:val="20"/>
                <w:szCs w:val="20"/>
              </w:rPr>
            </w:pPr>
            <w:r w:rsidRPr="002462DE">
              <w:rPr>
                <w:sz w:val="20"/>
                <w:szCs w:val="20"/>
              </w:rPr>
              <w:t>A</w:t>
            </w:r>
          </w:p>
        </w:tc>
        <w:tc>
          <w:tcPr>
            <w:tcW w:w="1134" w:type="dxa"/>
            <w:tcBorders>
              <w:bottom w:val="single" w:sz="12" w:space="0" w:color="auto"/>
            </w:tcBorders>
            <w:shd w:val="clear" w:color="auto" w:fill="9CD4D2"/>
            <w:vAlign w:val="center"/>
          </w:tcPr>
          <w:p w14:paraId="37A0A9DF" w14:textId="77777777" w:rsidR="00584D36" w:rsidRPr="002462DE" w:rsidRDefault="00584D36" w:rsidP="008F19AE">
            <w:pPr>
              <w:jc w:val="center"/>
              <w:rPr>
                <w:sz w:val="20"/>
                <w:szCs w:val="20"/>
              </w:rPr>
            </w:pPr>
            <w:r w:rsidRPr="002462DE">
              <w:rPr>
                <w:sz w:val="20"/>
                <w:szCs w:val="20"/>
              </w:rPr>
              <w:t>Cooling chanel Ø</w:t>
            </w:r>
          </w:p>
        </w:tc>
      </w:tr>
      <w:tr w:rsidR="00584D36" w:rsidRPr="002462DE" w14:paraId="638FCA3E" w14:textId="77777777" w:rsidTr="008F19AE">
        <w:trPr>
          <w:jc w:val="center"/>
        </w:trPr>
        <w:sdt>
          <w:sdtPr>
            <w:rPr>
              <w:sz w:val="20"/>
              <w:szCs w:val="20"/>
            </w:rPr>
            <w:id w:val="120111619"/>
            <w14:checkbox>
              <w14:checked w14:val="0"/>
              <w14:checkedState w14:val="2612" w14:font="MS Gothic"/>
              <w14:uncheckedState w14:val="2610" w14:font="MS Gothic"/>
            </w14:checkbox>
          </w:sdtPr>
          <w:sdtContent>
            <w:tc>
              <w:tcPr>
                <w:tcW w:w="567" w:type="dxa"/>
                <w:tcBorders>
                  <w:top w:val="single" w:sz="12" w:space="0" w:color="auto"/>
                  <w:right w:val="nil"/>
                </w:tcBorders>
                <w:vAlign w:val="center"/>
              </w:tcPr>
              <w:p w14:paraId="25DF7BD4" w14:textId="546FDF20" w:rsidR="00584D36" w:rsidRPr="002462DE" w:rsidRDefault="000A1DA0" w:rsidP="008F19AE">
                <w:pPr>
                  <w:jc w:val="right"/>
                  <w:rPr>
                    <w:sz w:val="20"/>
                    <w:szCs w:val="20"/>
                  </w:rPr>
                </w:pPr>
                <w:r w:rsidRPr="002462DE">
                  <w:rPr>
                    <w:rFonts w:ascii="MS Gothic" w:eastAsia="MS Gothic" w:hAnsi="MS Gothic" w:hint="eastAsia"/>
                    <w:sz w:val="20"/>
                    <w:szCs w:val="20"/>
                  </w:rPr>
                  <w:t>☐</w:t>
                </w:r>
              </w:p>
            </w:tc>
          </w:sdtContent>
        </w:sdt>
        <w:tc>
          <w:tcPr>
            <w:tcW w:w="1701" w:type="dxa"/>
            <w:tcBorders>
              <w:top w:val="single" w:sz="12" w:space="0" w:color="auto"/>
              <w:left w:val="nil"/>
              <w:right w:val="single" w:sz="12" w:space="0" w:color="auto"/>
            </w:tcBorders>
            <w:vAlign w:val="center"/>
          </w:tcPr>
          <w:p w14:paraId="2CEF2065" w14:textId="46905A62" w:rsidR="00584D36" w:rsidRPr="002462DE" w:rsidRDefault="000A1DA0" w:rsidP="008F19AE">
            <w:pPr>
              <w:rPr>
                <w:sz w:val="20"/>
                <w:szCs w:val="20"/>
              </w:rPr>
            </w:pPr>
            <w:r w:rsidRPr="002462DE">
              <w:rPr>
                <w:sz w:val="20"/>
                <w:szCs w:val="20"/>
              </w:rPr>
              <w:t>TN65M10</w:t>
            </w:r>
          </w:p>
        </w:tc>
        <w:tc>
          <w:tcPr>
            <w:tcW w:w="851" w:type="dxa"/>
            <w:tcBorders>
              <w:top w:val="single" w:sz="12" w:space="0" w:color="auto"/>
              <w:left w:val="single" w:sz="12" w:space="0" w:color="auto"/>
            </w:tcBorders>
            <w:vAlign w:val="center"/>
          </w:tcPr>
          <w:p w14:paraId="6C3D1E9E" w14:textId="7E32FB8C" w:rsidR="00584D36" w:rsidRPr="002462DE" w:rsidRDefault="00FA5A20" w:rsidP="008F19AE">
            <w:pPr>
              <w:jc w:val="center"/>
              <w:rPr>
                <w:sz w:val="20"/>
                <w:szCs w:val="20"/>
              </w:rPr>
            </w:pPr>
            <w:r w:rsidRPr="002462DE">
              <w:rPr>
                <w:sz w:val="20"/>
                <w:szCs w:val="20"/>
              </w:rPr>
              <w:t>18</w:t>
            </w:r>
          </w:p>
        </w:tc>
        <w:tc>
          <w:tcPr>
            <w:tcW w:w="851" w:type="dxa"/>
            <w:tcBorders>
              <w:top w:val="single" w:sz="12" w:space="0" w:color="auto"/>
            </w:tcBorders>
            <w:vAlign w:val="center"/>
          </w:tcPr>
          <w:p w14:paraId="7FCC7374" w14:textId="5100ACEF" w:rsidR="00584D36" w:rsidRPr="002462DE" w:rsidRDefault="000A1DA0" w:rsidP="008F19AE">
            <w:pPr>
              <w:jc w:val="center"/>
              <w:rPr>
                <w:sz w:val="20"/>
                <w:szCs w:val="20"/>
              </w:rPr>
            </w:pPr>
            <w:r w:rsidRPr="002462DE">
              <w:rPr>
                <w:sz w:val="20"/>
                <w:szCs w:val="20"/>
              </w:rPr>
              <w:t>7</w:t>
            </w:r>
          </w:p>
        </w:tc>
        <w:tc>
          <w:tcPr>
            <w:tcW w:w="851" w:type="dxa"/>
            <w:tcBorders>
              <w:top w:val="single" w:sz="12" w:space="0" w:color="auto"/>
            </w:tcBorders>
            <w:vAlign w:val="center"/>
          </w:tcPr>
          <w:p w14:paraId="6176243F" w14:textId="77777777" w:rsidR="00584D36" w:rsidRPr="002462DE" w:rsidRDefault="00584D36" w:rsidP="008F19AE">
            <w:pPr>
              <w:jc w:val="center"/>
              <w:rPr>
                <w:sz w:val="20"/>
                <w:szCs w:val="20"/>
              </w:rPr>
            </w:pPr>
            <w:r w:rsidRPr="002462DE">
              <w:rPr>
                <w:sz w:val="20"/>
                <w:szCs w:val="20"/>
              </w:rPr>
              <w:t>25</w:t>
            </w:r>
          </w:p>
        </w:tc>
        <w:tc>
          <w:tcPr>
            <w:tcW w:w="851" w:type="dxa"/>
            <w:tcBorders>
              <w:top w:val="single" w:sz="12" w:space="0" w:color="auto"/>
            </w:tcBorders>
            <w:vAlign w:val="center"/>
          </w:tcPr>
          <w:p w14:paraId="0C596F83" w14:textId="6C10A6D9" w:rsidR="00584D36" w:rsidRPr="002462DE" w:rsidRDefault="000A1DA0" w:rsidP="008F19AE">
            <w:pPr>
              <w:jc w:val="center"/>
              <w:rPr>
                <w:sz w:val="20"/>
                <w:szCs w:val="20"/>
              </w:rPr>
            </w:pPr>
            <w:r w:rsidRPr="002462DE">
              <w:rPr>
                <w:sz w:val="20"/>
                <w:szCs w:val="20"/>
              </w:rPr>
              <w:t>11</w:t>
            </w:r>
          </w:p>
        </w:tc>
        <w:tc>
          <w:tcPr>
            <w:tcW w:w="851" w:type="dxa"/>
            <w:tcBorders>
              <w:top w:val="single" w:sz="12" w:space="0" w:color="auto"/>
            </w:tcBorders>
            <w:vAlign w:val="center"/>
          </w:tcPr>
          <w:p w14:paraId="5E17BA46" w14:textId="77F25341" w:rsidR="00584D36" w:rsidRPr="002462DE" w:rsidRDefault="004E518D" w:rsidP="008F19AE">
            <w:pPr>
              <w:jc w:val="center"/>
              <w:rPr>
                <w:sz w:val="20"/>
                <w:szCs w:val="20"/>
              </w:rPr>
            </w:pPr>
            <w:r w:rsidRPr="002462DE">
              <w:rPr>
                <w:sz w:val="20"/>
                <w:szCs w:val="20"/>
              </w:rPr>
              <w:t>9</w:t>
            </w:r>
          </w:p>
        </w:tc>
        <w:tc>
          <w:tcPr>
            <w:tcW w:w="1134" w:type="dxa"/>
            <w:tcBorders>
              <w:top w:val="single" w:sz="12" w:space="0" w:color="auto"/>
            </w:tcBorders>
            <w:vAlign w:val="center"/>
          </w:tcPr>
          <w:p w14:paraId="4F51E66C" w14:textId="5B45076B" w:rsidR="00584D36" w:rsidRPr="002462DE" w:rsidRDefault="00584D36" w:rsidP="008F19AE">
            <w:pPr>
              <w:jc w:val="center"/>
              <w:rPr>
                <w:sz w:val="20"/>
                <w:szCs w:val="20"/>
              </w:rPr>
            </w:pPr>
            <w:r w:rsidRPr="002462DE">
              <w:rPr>
                <w:sz w:val="20"/>
                <w:szCs w:val="20"/>
              </w:rPr>
              <w:t>M10x1</w:t>
            </w:r>
          </w:p>
        </w:tc>
        <w:tc>
          <w:tcPr>
            <w:tcW w:w="1134" w:type="dxa"/>
            <w:tcBorders>
              <w:top w:val="single" w:sz="12" w:space="0" w:color="auto"/>
            </w:tcBorders>
            <w:vAlign w:val="center"/>
          </w:tcPr>
          <w:p w14:paraId="140192A8" w14:textId="06C63D53" w:rsidR="00584D36" w:rsidRPr="002462DE" w:rsidRDefault="00BC6B66" w:rsidP="00584D36">
            <w:pPr>
              <w:jc w:val="center"/>
              <w:rPr>
                <w:sz w:val="20"/>
                <w:szCs w:val="20"/>
              </w:rPr>
            </w:pPr>
            <w:r w:rsidRPr="002462DE">
              <w:rPr>
                <w:sz w:val="20"/>
                <w:szCs w:val="20"/>
              </w:rPr>
              <w:t>8-10</w:t>
            </w:r>
          </w:p>
        </w:tc>
      </w:tr>
      <w:tr w:rsidR="00584D36" w:rsidRPr="002462DE" w14:paraId="2F71887F" w14:textId="77777777" w:rsidTr="008F19AE">
        <w:trPr>
          <w:jc w:val="center"/>
        </w:trPr>
        <w:sdt>
          <w:sdtPr>
            <w:rPr>
              <w:sz w:val="20"/>
              <w:szCs w:val="20"/>
            </w:rPr>
            <w:id w:val="-2088751538"/>
            <w14:checkbox>
              <w14:checked w14:val="0"/>
              <w14:checkedState w14:val="2612" w14:font="MS Gothic"/>
              <w14:uncheckedState w14:val="2610" w14:font="MS Gothic"/>
            </w14:checkbox>
          </w:sdtPr>
          <w:sdtContent>
            <w:tc>
              <w:tcPr>
                <w:tcW w:w="567" w:type="dxa"/>
                <w:tcBorders>
                  <w:right w:val="nil"/>
                </w:tcBorders>
                <w:shd w:val="clear" w:color="auto" w:fill="D2EBEB"/>
                <w:vAlign w:val="center"/>
              </w:tcPr>
              <w:p w14:paraId="16B16E3E" w14:textId="6137B499" w:rsidR="00584D36" w:rsidRPr="002462DE" w:rsidRDefault="000A1DA0" w:rsidP="008F19AE">
                <w:pPr>
                  <w:jc w:val="right"/>
                  <w:rPr>
                    <w:sz w:val="20"/>
                    <w:szCs w:val="20"/>
                  </w:rPr>
                </w:pPr>
                <w:r w:rsidRPr="002462DE">
                  <w:rPr>
                    <w:rFonts w:ascii="MS Gothic" w:eastAsia="MS Gothic" w:hAnsi="MS Gothic" w:hint="eastAsia"/>
                    <w:sz w:val="20"/>
                    <w:szCs w:val="20"/>
                  </w:rPr>
                  <w:t>☐</w:t>
                </w:r>
              </w:p>
            </w:tc>
          </w:sdtContent>
        </w:sdt>
        <w:tc>
          <w:tcPr>
            <w:tcW w:w="1701" w:type="dxa"/>
            <w:tcBorders>
              <w:left w:val="nil"/>
              <w:right w:val="single" w:sz="12" w:space="0" w:color="auto"/>
            </w:tcBorders>
            <w:shd w:val="clear" w:color="auto" w:fill="D2EBEB"/>
            <w:vAlign w:val="center"/>
          </w:tcPr>
          <w:p w14:paraId="2FDEFC2B" w14:textId="1A54216C" w:rsidR="00584D36" w:rsidRPr="002462DE" w:rsidRDefault="004E518D" w:rsidP="008F19AE">
            <w:pPr>
              <w:rPr>
                <w:sz w:val="20"/>
                <w:szCs w:val="20"/>
              </w:rPr>
            </w:pPr>
            <w:r w:rsidRPr="002462DE">
              <w:rPr>
                <w:sz w:val="20"/>
                <w:szCs w:val="20"/>
              </w:rPr>
              <w:t>TN651/4</w:t>
            </w:r>
            <w:r w:rsidR="00576E2F" w:rsidRPr="002462DE">
              <w:rPr>
                <w:sz w:val="20"/>
                <w:szCs w:val="20"/>
              </w:rPr>
              <w:t>*</w:t>
            </w:r>
          </w:p>
        </w:tc>
        <w:tc>
          <w:tcPr>
            <w:tcW w:w="851" w:type="dxa"/>
            <w:tcBorders>
              <w:left w:val="single" w:sz="12" w:space="0" w:color="auto"/>
            </w:tcBorders>
            <w:shd w:val="clear" w:color="auto" w:fill="D2EBEB"/>
            <w:vAlign w:val="center"/>
          </w:tcPr>
          <w:p w14:paraId="187CC794" w14:textId="7B7DEAEC" w:rsidR="00584D36" w:rsidRPr="002462DE" w:rsidRDefault="00FA5A20" w:rsidP="008F19AE">
            <w:pPr>
              <w:jc w:val="center"/>
              <w:rPr>
                <w:sz w:val="20"/>
                <w:szCs w:val="20"/>
              </w:rPr>
            </w:pPr>
            <w:r w:rsidRPr="002462DE">
              <w:rPr>
                <w:sz w:val="20"/>
                <w:szCs w:val="20"/>
              </w:rPr>
              <w:t>18</w:t>
            </w:r>
          </w:p>
        </w:tc>
        <w:tc>
          <w:tcPr>
            <w:tcW w:w="851" w:type="dxa"/>
            <w:shd w:val="clear" w:color="auto" w:fill="D2EBEB"/>
            <w:vAlign w:val="center"/>
          </w:tcPr>
          <w:p w14:paraId="060136F6" w14:textId="69D9385B" w:rsidR="004E518D" w:rsidRPr="002462DE" w:rsidRDefault="004E518D" w:rsidP="004E518D">
            <w:pPr>
              <w:jc w:val="center"/>
              <w:rPr>
                <w:sz w:val="20"/>
                <w:szCs w:val="20"/>
              </w:rPr>
            </w:pPr>
            <w:r w:rsidRPr="002462DE">
              <w:rPr>
                <w:sz w:val="20"/>
                <w:szCs w:val="20"/>
              </w:rPr>
              <w:t>9</w:t>
            </w:r>
          </w:p>
        </w:tc>
        <w:tc>
          <w:tcPr>
            <w:tcW w:w="851" w:type="dxa"/>
            <w:shd w:val="clear" w:color="auto" w:fill="D2EBEB"/>
            <w:vAlign w:val="center"/>
          </w:tcPr>
          <w:p w14:paraId="77A625B3" w14:textId="76A23015" w:rsidR="00584D36" w:rsidRPr="002462DE" w:rsidRDefault="00584D36" w:rsidP="008F19AE">
            <w:pPr>
              <w:jc w:val="center"/>
              <w:rPr>
                <w:sz w:val="20"/>
                <w:szCs w:val="20"/>
              </w:rPr>
            </w:pPr>
            <w:r w:rsidRPr="002462DE">
              <w:rPr>
                <w:sz w:val="20"/>
                <w:szCs w:val="20"/>
              </w:rPr>
              <w:t>25</w:t>
            </w:r>
          </w:p>
        </w:tc>
        <w:tc>
          <w:tcPr>
            <w:tcW w:w="851" w:type="dxa"/>
            <w:shd w:val="clear" w:color="auto" w:fill="D2EBEB"/>
            <w:vAlign w:val="center"/>
          </w:tcPr>
          <w:p w14:paraId="3C0135EB" w14:textId="2A3F9F7A" w:rsidR="00584D36" w:rsidRPr="002462DE" w:rsidRDefault="004E518D" w:rsidP="00584D36">
            <w:pPr>
              <w:jc w:val="center"/>
              <w:rPr>
                <w:sz w:val="20"/>
                <w:szCs w:val="20"/>
              </w:rPr>
            </w:pPr>
            <w:r w:rsidRPr="002462DE">
              <w:rPr>
                <w:sz w:val="20"/>
                <w:szCs w:val="20"/>
              </w:rPr>
              <w:t>15</w:t>
            </w:r>
          </w:p>
        </w:tc>
        <w:tc>
          <w:tcPr>
            <w:tcW w:w="851" w:type="dxa"/>
            <w:shd w:val="clear" w:color="auto" w:fill="D2EBEB"/>
            <w:vAlign w:val="center"/>
          </w:tcPr>
          <w:p w14:paraId="157E55CF" w14:textId="6EEDAB36" w:rsidR="00584D36" w:rsidRPr="002462DE" w:rsidRDefault="004E518D" w:rsidP="008F19AE">
            <w:pPr>
              <w:jc w:val="center"/>
              <w:rPr>
                <w:sz w:val="20"/>
                <w:szCs w:val="20"/>
              </w:rPr>
            </w:pPr>
            <w:r w:rsidRPr="002462DE">
              <w:rPr>
                <w:sz w:val="20"/>
                <w:szCs w:val="20"/>
              </w:rPr>
              <w:t>9</w:t>
            </w:r>
          </w:p>
        </w:tc>
        <w:tc>
          <w:tcPr>
            <w:tcW w:w="1134" w:type="dxa"/>
            <w:shd w:val="clear" w:color="auto" w:fill="D2EBEB"/>
            <w:vAlign w:val="center"/>
          </w:tcPr>
          <w:p w14:paraId="2AAEAD15" w14:textId="35AA242D" w:rsidR="00584D36" w:rsidRPr="002462DE" w:rsidRDefault="004E518D" w:rsidP="008F19AE">
            <w:pPr>
              <w:jc w:val="center"/>
              <w:rPr>
                <w:sz w:val="20"/>
                <w:szCs w:val="20"/>
              </w:rPr>
            </w:pPr>
            <w:r w:rsidRPr="002462DE">
              <w:rPr>
                <w:sz w:val="20"/>
                <w:szCs w:val="20"/>
              </w:rPr>
              <w:t>G</w:t>
            </w:r>
            <w:r w:rsidR="00584D36" w:rsidRPr="002462DE">
              <w:rPr>
                <w:sz w:val="20"/>
                <w:szCs w:val="20"/>
              </w:rPr>
              <w:t>1/4</w:t>
            </w:r>
          </w:p>
        </w:tc>
        <w:tc>
          <w:tcPr>
            <w:tcW w:w="1134" w:type="dxa"/>
            <w:shd w:val="clear" w:color="auto" w:fill="D2EBEB"/>
            <w:vAlign w:val="center"/>
          </w:tcPr>
          <w:p w14:paraId="0A32D207" w14:textId="5C2DA4EC" w:rsidR="00584D36" w:rsidRPr="002462DE" w:rsidRDefault="00BC6B66" w:rsidP="008F19AE">
            <w:pPr>
              <w:jc w:val="center"/>
              <w:rPr>
                <w:sz w:val="20"/>
                <w:szCs w:val="20"/>
              </w:rPr>
            </w:pPr>
            <w:r w:rsidRPr="002462DE">
              <w:rPr>
                <w:sz w:val="20"/>
                <w:szCs w:val="20"/>
              </w:rPr>
              <w:t>8-10</w:t>
            </w:r>
          </w:p>
        </w:tc>
      </w:tr>
      <w:tr w:rsidR="004E518D" w:rsidRPr="002462DE" w14:paraId="014BFD82" w14:textId="77777777" w:rsidTr="00C524E6">
        <w:trPr>
          <w:jc w:val="center"/>
        </w:trPr>
        <w:sdt>
          <w:sdtPr>
            <w:rPr>
              <w:sz w:val="20"/>
              <w:szCs w:val="20"/>
            </w:rPr>
            <w:id w:val="-327372506"/>
            <w14:checkbox>
              <w14:checked w14:val="0"/>
              <w14:checkedState w14:val="2612" w14:font="MS Gothic"/>
              <w14:uncheckedState w14:val="2610" w14:font="MS Gothic"/>
            </w14:checkbox>
          </w:sdtPr>
          <w:sdtContent>
            <w:tc>
              <w:tcPr>
                <w:tcW w:w="567" w:type="dxa"/>
                <w:tcBorders>
                  <w:right w:val="nil"/>
                </w:tcBorders>
                <w:shd w:val="clear" w:color="auto" w:fill="FFFFFF" w:themeFill="background1"/>
                <w:vAlign w:val="center"/>
              </w:tcPr>
              <w:p w14:paraId="233CDA34" w14:textId="18614201" w:rsidR="004E518D" w:rsidRPr="002462DE" w:rsidRDefault="00BC6B66" w:rsidP="00C524E6">
                <w:pPr>
                  <w:jc w:val="right"/>
                  <w:rPr>
                    <w:sz w:val="20"/>
                    <w:szCs w:val="20"/>
                  </w:rPr>
                </w:pPr>
                <w:r w:rsidRPr="002462DE">
                  <w:rPr>
                    <w:rFonts w:ascii="MS Gothic" w:eastAsia="MS Gothic" w:hAnsi="MS Gothic" w:hint="eastAsia"/>
                    <w:sz w:val="20"/>
                    <w:szCs w:val="20"/>
                  </w:rPr>
                  <w:t>☐</w:t>
                </w:r>
              </w:p>
            </w:tc>
          </w:sdtContent>
        </w:sdt>
        <w:tc>
          <w:tcPr>
            <w:tcW w:w="1701" w:type="dxa"/>
            <w:tcBorders>
              <w:left w:val="nil"/>
              <w:right w:val="single" w:sz="12" w:space="0" w:color="auto"/>
            </w:tcBorders>
            <w:shd w:val="clear" w:color="auto" w:fill="FFFFFF" w:themeFill="background1"/>
            <w:vAlign w:val="center"/>
          </w:tcPr>
          <w:p w14:paraId="708BC694" w14:textId="68A7CFF3" w:rsidR="004E518D" w:rsidRPr="002462DE" w:rsidRDefault="00576E2F" w:rsidP="00576E2F">
            <w:pPr>
              <w:rPr>
                <w:sz w:val="20"/>
                <w:szCs w:val="20"/>
              </w:rPr>
            </w:pPr>
            <w:r w:rsidRPr="002462DE">
              <w:rPr>
                <w:sz w:val="20"/>
                <w:szCs w:val="20"/>
              </w:rPr>
              <w:t>TN65M14</w:t>
            </w:r>
          </w:p>
        </w:tc>
        <w:tc>
          <w:tcPr>
            <w:tcW w:w="851" w:type="dxa"/>
            <w:tcBorders>
              <w:left w:val="single" w:sz="12" w:space="0" w:color="auto"/>
            </w:tcBorders>
            <w:shd w:val="clear" w:color="auto" w:fill="FFFFFF" w:themeFill="background1"/>
            <w:vAlign w:val="center"/>
          </w:tcPr>
          <w:p w14:paraId="3D4E217A" w14:textId="1605B8BD" w:rsidR="00FA5A20" w:rsidRPr="002462DE" w:rsidRDefault="00FA5A20" w:rsidP="00FA5A20">
            <w:pPr>
              <w:jc w:val="center"/>
              <w:rPr>
                <w:sz w:val="20"/>
                <w:szCs w:val="20"/>
              </w:rPr>
            </w:pPr>
            <w:r w:rsidRPr="002462DE">
              <w:rPr>
                <w:sz w:val="20"/>
                <w:szCs w:val="20"/>
              </w:rPr>
              <w:t>18</w:t>
            </w:r>
          </w:p>
        </w:tc>
        <w:tc>
          <w:tcPr>
            <w:tcW w:w="851" w:type="dxa"/>
            <w:shd w:val="clear" w:color="auto" w:fill="FFFFFF" w:themeFill="background1"/>
            <w:vAlign w:val="center"/>
          </w:tcPr>
          <w:p w14:paraId="7967115F" w14:textId="52CFCA94" w:rsidR="004E518D" w:rsidRPr="002462DE" w:rsidRDefault="00FA5A20" w:rsidP="00C524E6">
            <w:pPr>
              <w:jc w:val="center"/>
              <w:rPr>
                <w:sz w:val="20"/>
                <w:szCs w:val="20"/>
              </w:rPr>
            </w:pPr>
            <w:r w:rsidRPr="002462DE">
              <w:rPr>
                <w:sz w:val="20"/>
                <w:szCs w:val="20"/>
              </w:rPr>
              <w:t>9</w:t>
            </w:r>
          </w:p>
        </w:tc>
        <w:tc>
          <w:tcPr>
            <w:tcW w:w="851" w:type="dxa"/>
            <w:shd w:val="clear" w:color="auto" w:fill="FFFFFF" w:themeFill="background1"/>
            <w:vAlign w:val="center"/>
          </w:tcPr>
          <w:p w14:paraId="0212515E" w14:textId="77777777" w:rsidR="004E518D" w:rsidRPr="002462DE" w:rsidRDefault="004E518D" w:rsidP="00C524E6">
            <w:pPr>
              <w:jc w:val="center"/>
              <w:rPr>
                <w:sz w:val="20"/>
                <w:szCs w:val="20"/>
              </w:rPr>
            </w:pPr>
            <w:r w:rsidRPr="002462DE">
              <w:rPr>
                <w:sz w:val="20"/>
                <w:szCs w:val="20"/>
              </w:rPr>
              <w:t>25</w:t>
            </w:r>
          </w:p>
        </w:tc>
        <w:tc>
          <w:tcPr>
            <w:tcW w:w="851" w:type="dxa"/>
            <w:shd w:val="clear" w:color="auto" w:fill="FFFFFF" w:themeFill="background1"/>
            <w:vAlign w:val="center"/>
          </w:tcPr>
          <w:p w14:paraId="13C82D56" w14:textId="5A414140" w:rsidR="004E518D" w:rsidRPr="002462DE" w:rsidRDefault="004E518D" w:rsidP="00FA5A20">
            <w:pPr>
              <w:jc w:val="center"/>
              <w:rPr>
                <w:sz w:val="20"/>
                <w:szCs w:val="20"/>
              </w:rPr>
            </w:pPr>
            <w:r w:rsidRPr="002462DE">
              <w:rPr>
                <w:sz w:val="20"/>
                <w:szCs w:val="20"/>
              </w:rPr>
              <w:t>1</w:t>
            </w:r>
            <w:r w:rsidR="00FA5A20" w:rsidRPr="002462DE">
              <w:rPr>
                <w:sz w:val="20"/>
                <w:szCs w:val="20"/>
              </w:rPr>
              <w:t>5</w:t>
            </w:r>
          </w:p>
        </w:tc>
        <w:tc>
          <w:tcPr>
            <w:tcW w:w="851" w:type="dxa"/>
            <w:shd w:val="clear" w:color="auto" w:fill="FFFFFF" w:themeFill="background1"/>
            <w:vAlign w:val="center"/>
          </w:tcPr>
          <w:p w14:paraId="017FF9D7" w14:textId="425BE70F" w:rsidR="004E518D" w:rsidRPr="002462DE" w:rsidRDefault="00FA5A20" w:rsidP="00FA5A20">
            <w:pPr>
              <w:jc w:val="center"/>
              <w:rPr>
                <w:sz w:val="20"/>
                <w:szCs w:val="20"/>
              </w:rPr>
            </w:pPr>
            <w:r w:rsidRPr="002462DE">
              <w:rPr>
                <w:sz w:val="20"/>
                <w:szCs w:val="20"/>
              </w:rPr>
              <w:t>9</w:t>
            </w:r>
          </w:p>
        </w:tc>
        <w:tc>
          <w:tcPr>
            <w:tcW w:w="1134" w:type="dxa"/>
            <w:shd w:val="clear" w:color="auto" w:fill="FFFFFF" w:themeFill="background1"/>
            <w:vAlign w:val="center"/>
          </w:tcPr>
          <w:p w14:paraId="25A05D10" w14:textId="0B44288B" w:rsidR="004E518D" w:rsidRPr="002462DE" w:rsidRDefault="00FA5A20" w:rsidP="00C524E6">
            <w:pPr>
              <w:jc w:val="center"/>
              <w:rPr>
                <w:sz w:val="20"/>
                <w:szCs w:val="20"/>
              </w:rPr>
            </w:pPr>
            <w:r w:rsidRPr="002462DE">
              <w:rPr>
                <w:sz w:val="20"/>
                <w:szCs w:val="20"/>
              </w:rPr>
              <w:t>M14x1,5</w:t>
            </w:r>
          </w:p>
        </w:tc>
        <w:tc>
          <w:tcPr>
            <w:tcW w:w="1134" w:type="dxa"/>
            <w:shd w:val="clear" w:color="auto" w:fill="FFFFFF" w:themeFill="background1"/>
            <w:vAlign w:val="center"/>
          </w:tcPr>
          <w:p w14:paraId="141EEBE2" w14:textId="11251ECD" w:rsidR="004E518D" w:rsidRPr="002462DE" w:rsidRDefault="00BC6B66" w:rsidP="00C524E6">
            <w:pPr>
              <w:jc w:val="center"/>
              <w:rPr>
                <w:sz w:val="20"/>
                <w:szCs w:val="20"/>
              </w:rPr>
            </w:pPr>
            <w:r w:rsidRPr="002462DE">
              <w:rPr>
                <w:sz w:val="20"/>
                <w:szCs w:val="20"/>
              </w:rPr>
              <w:t>8-10</w:t>
            </w:r>
          </w:p>
        </w:tc>
      </w:tr>
      <w:tr w:rsidR="00BC6B66" w:rsidRPr="002462DE" w14:paraId="56726D73" w14:textId="77777777" w:rsidTr="00C524E6">
        <w:trPr>
          <w:jc w:val="center"/>
        </w:trPr>
        <w:sdt>
          <w:sdtPr>
            <w:rPr>
              <w:sz w:val="20"/>
              <w:szCs w:val="20"/>
            </w:rPr>
            <w:id w:val="812608823"/>
            <w14:checkbox>
              <w14:checked w14:val="0"/>
              <w14:checkedState w14:val="2612" w14:font="MS Gothic"/>
              <w14:uncheckedState w14:val="2610" w14:font="MS Gothic"/>
            </w14:checkbox>
          </w:sdtPr>
          <w:sdtContent>
            <w:tc>
              <w:tcPr>
                <w:tcW w:w="567" w:type="dxa"/>
                <w:tcBorders>
                  <w:right w:val="nil"/>
                </w:tcBorders>
                <w:shd w:val="clear" w:color="auto" w:fill="FFFFFF" w:themeFill="background1"/>
                <w:vAlign w:val="center"/>
              </w:tcPr>
              <w:p w14:paraId="74D0199B" w14:textId="520D3A1F" w:rsidR="00BC6B66" w:rsidRPr="002462DE" w:rsidRDefault="00DD1229" w:rsidP="00C524E6">
                <w:pPr>
                  <w:jc w:val="right"/>
                  <w:rPr>
                    <w:sz w:val="20"/>
                    <w:szCs w:val="20"/>
                  </w:rPr>
                </w:pPr>
                <w:r>
                  <w:rPr>
                    <w:rFonts w:ascii="MS Gothic" w:eastAsia="MS Gothic" w:hAnsi="MS Gothic" w:hint="eastAsia"/>
                    <w:sz w:val="20"/>
                    <w:szCs w:val="20"/>
                  </w:rPr>
                  <w:t>☐</w:t>
                </w:r>
              </w:p>
            </w:tc>
          </w:sdtContent>
        </w:sdt>
        <w:tc>
          <w:tcPr>
            <w:tcW w:w="1701" w:type="dxa"/>
            <w:tcBorders>
              <w:left w:val="nil"/>
              <w:right w:val="single" w:sz="12" w:space="0" w:color="auto"/>
            </w:tcBorders>
            <w:shd w:val="clear" w:color="auto" w:fill="FFFFFF" w:themeFill="background1"/>
            <w:vAlign w:val="center"/>
          </w:tcPr>
          <w:p w14:paraId="6E733CB4" w14:textId="347ED5C2" w:rsidR="00BC6B66" w:rsidRPr="002462DE" w:rsidRDefault="00BC6B66" w:rsidP="00BC6B66">
            <w:pPr>
              <w:rPr>
                <w:sz w:val="20"/>
                <w:szCs w:val="20"/>
              </w:rPr>
            </w:pPr>
            <w:r w:rsidRPr="002462DE">
              <w:rPr>
                <w:sz w:val="20"/>
                <w:szCs w:val="20"/>
              </w:rPr>
              <w:t>TN903/8*</w:t>
            </w:r>
          </w:p>
        </w:tc>
        <w:tc>
          <w:tcPr>
            <w:tcW w:w="851" w:type="dxa"/>
            <w:tcBorders>
              <w:left w:val="single" w:sz="12" w:space="0" w:color="auto"/>
            </w:tcBorders>
            <w:shd w:val="clear" w:color="auto" w:fill="FFFFFF" w:themeFill="background1"/>
            <w:vAlign w:val="center"/>
          </w:tcPr>
          <w:p w14:paraId="55ECA6B9" w14:textId="5B3660C0" w:rsidR="00BC6B66" w:rsidRPr="002462DE" w:rsidRDefault="00BC6B66" w:rsidP="00FA5A20">
            <w:pPr>
              <w:jc w:val="center"/>
              <w:rPr>
                <w:sz w:val="20"/>
                <w:szCs w:val="20"/>
              </w:rPr>
            </w:pPr>
            <w:r w:rsidRPr="002462DE">
              <w:rPr>
                <w:sz w:val="20"/>
                <w:szCs w:val="20"/>
              </w:rPr>
              <w:t>18</w:t>
            </w:r>
          </w:p>
        </w:tc>
        <w:tc>
          <w:tcPr>
            <w:tcW w:w="851" w:type="dxa"/>
            <w:shd w:val="clear" w:color="auto" w:fill="FFFFFF" w:themeFill="background1"/>
            <w:vAlign w:val="center"/>
          </w:tcPr>
          <w:p w14:paraId="72C4DF3F" w14:textId="4F02ACB6" w:rsidR="00BC6B66" w:rsidRPr="002462DE" w:rsidRDefault="00576E2F" w:rsidP="00C524E6">
            <w:pPr>
              <w:jc w:val="center"/>
              <w:rPr>
                <w:sz w:val="20"/>
                <w:szCs w:val="20"/>
              </w:rPr>
            </w:pPr>
            <w:r w:rsidRPr="002462DE">
              <w:rPr>
                <w:sz w:val="20"/>
                <w:szCs w:val="20"/>
              </w:rPr>
              <w:t>9</w:t>
            </w:r>
          </w:p>
        </w:tc>
        <w:tc>
          <w:tcPr>
            <w:tcW w:w="851" w:type="dxa"/>
            <w:shd w:val="clear" w:color="auto" w:fill="FFFFFF" w:themeFill="background1"/>
            <w:vAlign w:val="center"/>
          </w:tcPr>
          <w:p w14:paraId="05B55E24" w14:textId="29325192" w:rsidR="00BC6B66" w:rsidRPr="002462DE" w:rsidRDefault="00BC6B66" w:rsidP="00C524E6">
            <w:pPr>
              <w:jc w:val="center"/>
              <w:rPr>
                <w:sz w:val="20"/>
                <w:szCs w:val="20"/>
              </w:rPr>
            </w:pPr>
            <w:r w:rsidRPr="002462DE">
              <w:rPr>
                <w:sz w:val="20"/>
                <w:szCs w:val="20"/>
              </w:rPr>
              <w:t>27</w:t>
            </w:r>
          </w:p>
        </w:tc>
        <w:tc>
          <w:tcPr>
            <w:tcW w:w="851" w:type="dxa"/>
            <w:shd w:val="clear" w:color="auto" w:fill="FFFFFF" w:themeFill="background1"/>
            <w:vAlign w:val="center"/>
          </w:tcPr>
          <w:p w14:paraId="19E92E13" w14:textId="2E70C2EE" w:rsidR="00BC6B66" w:rsidRPr="002462DE" w:rsidRDefault="00BC6B66" w:rsidP="00FA5A20">
            <w:pPr>
              <w:jc w:val="center"/>
              <w:rPr>
                <w:sz w:val="20"/>
                <w:szCs w:val="20"/>
              </w:rPr>
            </w:pPr>
            <w:r w:rsidRPr="002462DE">
              <w:rPr>
                <w:sz w:val="20"/>
                <w:szCs w:val="20"/>
              </w:rPr>
              <w:t>17</w:t>
            </w:r>
          </w:p>
        </w:tc>
        <w:tc>
          <w:tcPr>
            <w:tcW w:w="851" w:type="dxa"/>
            <w:shd w:val="clear" w:color="auto" w:fill="FFFFFF" w:themeFill="background1"/>
            <w:vAlign w:val="center"/>
          </w:tcPr>
          <w:p w14:paraId="21993BB6" w14:textId="0EAB3ABF" w:rsidR="00BC6B66" w:rsidRPr="002462DE" w:rsidRDefault="00BC6B66" w:rsidP="00DD1229">
            <w:pPr>
              <w:jc w:val="center"/>
              <w:rPr>
                <w:sz w:val="20"/>
                <w:szCs w:val="20"/>
              </w:rPr>
            </w:pPr>
            <w:r w:rsidRPr="002462DE">
              <w:rPr>
                <w:sz w:val="20"/>
                <w:szCs w:val="20"/>
              </w:rPr>
              <w:t>1</w:t>
            </w:r>
            <w:r w:rsidR="00DD1229" w:rsidRPr="002462DE">
              <w:rPr>
                <w:sz w:val="20"/>
                <w:szCs w:val="20"/>
              </w:rPr>
              <w:t>3</w:t>
            </w:r>
          </w:p>
        </w:tc>
        <w:tc>
          <w:tcPr>
            <w:tcW w:w="1134" w:type="dxa"/>
            <w:shd w:val="clear" w:color="auto" w:fill="FFFFFF" w:themeFill="background1"/>
            <w:vAlign w:val="center"/>
          </w:tcPr>
          <w:p w14:paraId="0E94806C" w14:textId="0ADC8931" w:rsidR="00BC6B66" w:rsidRPr="002462DE" w:rsidRDefault="00BC6B66" w:rsidP="00C524E6">
            <w:pPr>
              <w:jc w:val="center"/>
              <w:rPr>
                <w:sz w:val="20"/>
                <w:szCs w:val="20"/>
              </w:rPr>
            </w:pPr>
            <w:r w:rsidRPr="002462DE">
              <w:rPr>
                <w:sz w:val="20"/>
                <w:szCs w:val="20"/>
              </w:rPr>
              <w:t>G3/8</w:t>
            </w:r>
          </w:p>
        </w:tc>
        <w:tc>
          <w:tcPr>
            <w:tcW w:w="1134" w:type="dxa"/>
            <w:shd w:val="clear" w:color="auto" w:fill="FFFFFF" w:themeFill="background1"/>
            <w:vAlign w:val="center"/>
          </w:tcPr>
          <w:p w14:paraId="720F77C3" w14:textId="581B67FA" w:rsidR="00BC6B66" w:rsidRPr="002462DE" w:rsidRDefault="00BC6B66" w:rsidP="00C524E6">
            <w:pPr>
              <w:jc w:val="center"/>
              <w:rPr>
                <w:sz w:val="20"/>
                <w:szCs w:val="20"/>
              </w:rPr>
            </w:pPr>
            <w:r w:rsidRPr="002462DE">
              <w:rPr>
                <w:sz w:val="20"/>
                <w:szCs w:val="20"/>
              </w:rPr>
              <w:t>8-10</w:t>
            </w:r>
          </w:p>
        </w:tc>
      </w:tr>
    </w:tbl>
    <w:p w14:paraId="0F9284C4" w14:textId="77777777" w:rsidR="000A1DA0" w:rsidRDefault="000A1DA0">
      <w:pPr>
        <w:rPr>
          <w:sz w:val="20"/>
          <w:szCs w:val="20"/>
        </w:rPr>
      </w:pPr>
    </w:p>
    <w:p w14:paraId="12656005" w14:textId="77777777" w:rsidR="00831849" w:rsidRDefault="00831849">
      <w:pPr>
        <w:rPr>
          <w:sz w:val="20"/>
          <w:szCs w:val="20"/>
        </w:rPr>
      </w:pPr>
    </w:p>
    <w:p w14:paraId="56214CC6" w14:textId="6A2B7A0A" w:rsidR="00831849" w:rsidRDefault="00FC640C">
      <w:pPr>
        <w:rPr>
          <w:sz w:val="20"/>
          <w:szCs w:val="20"/>
        </w:rPr>
      </w:pPr>
      <w:r>
        <w:rPr>
          <w:sz w:val="20"/>
          <w:szCs w:val="20"/>
        </w:rPr>
        <w:t>A csatlakozókat minden esetben be kell süllyeszteni a lapokba.</w:t>
      </w:r>
    </w:p>
    <w:p w14:paraId="1F98A92A" w14:textId="727C2F72" w:rsidR="00FC640C" w:rsidRDefault="00FC640C">
      <w:pPr>
        <w:rPr>
          <w:sz w:val="20"/>
          <w:szCs w:val="20"/>
        </w:rPr>
      </w:pPr>
      <w:r>
        <w:rPr>
          <w:sz w:val="20"/>
          <w:szCs w:val="20"/>
        </w:rPr>
        <w:t>A hűtőfuratok kivezetése a szerszám oldalán kell hogy legyenek, alulra és felülre nem kerülhet csatlakozó</w:t>
      </w:r>
    </w:p>
    <w:p w14:paraId="7E483CC1" w14:textId="527A4348" w:rsidR="00FC640C" w:rsidDel="000055C5" w:rsidRDefault="00FC640C">
      <w:pPr>
        <w:rPr>
          <w:del w:id="639" w:author="Varga Ernő" w:date="2018-02-16T15:21:00Z"/>
          <w:sz w:val="20"/>
          <w:szCs w:val="20"/>
        </w:rPr>
      </w:pPr>
      <w:del w:id="640" w:author="Varga Ernő" w:date="2018-02-16T15:21:00Z">
        <w:r w:rsidDel="000055C5">
          <w:rPr>
            <w:sz w:val="20"/>
            <w:szCs w:val="20"/>
          </w:rPr>
          <w:delText>A hűtőfuratok dugózása nem kerülhet a szerszám tetejére.</w:delText>
        </w:r>
      </w:del>
    </w:p>
    <w:p w14:paraId="568B212B" w14:textId="77777777" w:rsidR="00831849" w:rsidRDefault="00831849">
      <w:pPr>
        <w:rPr>
          <w:sz w:val="20"/>
          <w:szCs w:val="20"/>
        </w:rPr>
      </w:pPr>
    </w:p>
    <w:p w14:paraId="32845546" w14:textId="77777777" w:rsidR="00831849" w:rsidRDefault="00831849">
      <w:pPr>
        <w:rPr>
          <w:sz w:val="20"/>
          <w:szCs w:val="20"/>
        </w:rPr>
      </w:pPr>
    </w:p>
    <w:p w14:paraId="209A6895" w14:textId="77777777" w:rsidR="00831849" w:rsidRPr="002462DE" w:rsidRDefault="00831849">
      <w:pPr>
        <w:rPr>
          <w:sz w:val="20"/>
          <w:szCs w:val="20"/>
        </w:rPr>
      </w:pPr>
    </w:p>
    <w:p w14:paraId="26C19798" w14:textId="5A242815" w:rsidR="00535983" w:rsidRPr="00831849" w:rsidRDefault="004E518D">
      <w:pPr>
        <w:rPr>
          <w:b/>
          <w:sz w:val="20"/>
          <w:szCs w:val="20"/>
        </w:rPr>
      </w:pPr>
      <w:r w:rsidRPr="00831849">
        <w:rPr>
          <w:b/>
          <w:sz w:val="20"/>
          <w:szCs w:val="20"/>
        </w:rPr>
        <w:t>A vízcsatlakozók az alábbi gyártók</w:t>
      </w:r>
      <w:r w:rsidR="001E1824">
        <w:rPr>
          <w:b/>
          <w:sz w:val="20"/>
          <w:szCs w:val="20"/>
        </w:rPr>
        <w:t>tól vagy alternatívából</w:t>
      </w:r>
      <w:r w:rsidRPr="00831849">
        <w:rPr>
          <w:b/>
          <w:sz w:val="20"/>
          <w:szCs w:val="20"/>
        </w:rPr>
        <w:t xml:space="preserve"> választhatóak, de </w:t>
      </w:r>
      <w:r w:rsidR="00FA5A20" w:rsidRPr="00831849">
        <w:rPr>
          <w:b/>
          <w:sz w:val="20"/>
          <w:szCs w:val="20"/>
        </w:rPr>
        <w:t xml:space="preserve">a </w:t>
      </w:r>
      <w:r w:rsidRPr="00831849">
        <w:rPr>
          <w:b/>
          <w:sz w:val="20"/>
          <w:szCs w:val="20"/>
        </w:rPr>
        <w:t>főbb méreteket a</w:t>
      </w:r>
      <w:r w:rsidR="00FA5A20" w:rsidRPr="00831849">
        <w:rPr>
          <w:b/>
          <w:sz w:val="20"/>
          <w:szCs w:val="20"/>
        </w:rPr>
        <w:t xml:space="preserve"> lenti</w:t>
      </w:r>
      <w:r w:rsidRPr="00831849">
        <w:rPr>
          <w:b/>
          <w:sz w:val="20"/>
          <w:szCs w:val="20"/>
        </w:rPr>
        <w:t xml:space="preserve"> táblázat meghatározza:</w:t>
      </w:r>
    </w:p>
    <w:p w14:paraId="109F658A" w14:textId="0DA7F95F" w:rsidR="0021046D" w:rsidRPr="00831849" w:rsidRDefault="007216E3">
      <w:pPr>
        <w:rPr>
          <w:b/>
          <w:sz w:val="40"/>
          <w:szCs w:val="40"/>
        </w:rPr>
      </w:pPr>
      <w:sdt>
        <w:sdtPr>
          <w:rPr>
            <w:b/>
            <w:sz w:val="40"/>
            <w:szCs w:val="40"/>
          </w:rPr>
          <w:id w:val="-1209792160"/>
          <w14:checkbox>
            <w14:checked w14:val="0"/>
            <w14:checkedState w14:val="2612" w14:font="MS Gothic"/>
            <w14:uncheckedState w14:val="2610" w14:font="MS Gothic"/>
          </w14:checkbox>
        </w:sdtPr>
        <w:sdtContent>
          <w:r w:rsidR="00BC6B66" w:rsidRPr="00831849">
            <w:rPr>
              <w:rFonts w:ascii="MS Gothic" w:eastAsia="MS Gothic" w:hAnsi="MS Gothic" w:hint="eastAsia"/>
              <w:b/>
              <w:sz w:val="40"/>
              <w:szCs w:val="40"/>
            </w:rPr>
            <w:t>☐</w:t>
          </w:r>
        </w:sdtContent>
      </w:sdt>
      <w:r w:rsidR="00BC6B66" w:rsidRPr="00831849">
        <w:rPr>
          <w:b/>
          <w:sz w:val="40"/>
          <w:szCs w:val="40"/>
        </w:rPr>
        <w:t xml:space="preserve"> </w:t>
      </w:r>
      <w:r w:rsidR="004E518D" w:rsidRPr="00831849">
        <w:rPr>
          <w:b/>
          <w:sz w:val="40"/>
          <w:szCs w:val="40"/>
        </w:rPr>
        <w:t>Meusburger</w:t>
      </w:r>
    </w:p>
    <w:p w14:paraId="019DEE1F" w14:textId="10C36340" w:rsidR="0021046D" w:rsidRPr="002462DE" w:rsidRDefault="00384733">
      <w:pPr>
        <w:rPr>
          <w:sz w:val="20"/>
          <w:szCs w:val="20"/>
        </w:rPr>
      </w:pPr>
      <w:r w:rsidRPr="002462DE">
        <w:rPr>
          <w:noProof/>
          <w:sz w:val="20"/>
          <w:szCs w:val="20"/>
          <w:lang w:val="en-GB" w:eastAsia="en-GB"/>
        </w:rPr>
        <w:drawing>
          <wp:inline distT="0" distB="0" distL="0" distR="0" wp14:anchorId="32C35343" wp14:editId="623E844C">
            <wp:extent cx="4026310" cy="2538382"/>
            <wp:effectExtent l="0" t="0" r="0" b="0"/>
            <wp:docPr id="575" name="Kép 5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026117" cy="253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F6033" w14:textId="43F54830" w:rsidR="004E518D" w:rsidRPr="00831849" w:rsidRDefault="007216E3">
      <w:pPr>
        <w:rPr>
          <w:b/>
          <w:sz w:val="40"/>
          <w:szCs w:val="40"/>
        </w:rPr>
      </w:pPr>
      <w:sdt>
        <w:sdtPr>
          <w:rPr>
            <w:b/>
            <w:sz w:val="40"/>
            <w:szCs w:val="40"/>
          </w:rPr>
          <w:id w:val="2943123"/>
          <w14:checkbox>
            <w14:checked w14:val="0"/>
            <w14:checkedState w14:val="2612" w14:font="MS Gothic"/>
            <w14:uncheckedState w14:val="2610" w14:font="MS Gothic"/>
          </w14:checkbox>
        </w:sdtPr>
        <w:sdtContent>
          <w:r w:rsidR="00BC6B66" w:rsidRPr="00831849">
            <w:rPr>
              <w:rFonts w:ascii="MS Gothic" w:eastAsia="MS Gothic" w:hAnsi="MS Gothic" w:hint="eastAsia"/>
              <w:b/>
              <w:sz w:val="40"/>
              <w:szCs w:val="40"/>
            </w:rPr>
            <w:t>☐</w:t>
          </w:r>
        </w:sdtContent>
      </w:sdt>
      <w:r w:rsidR="00BC6B66" w:rsidRPr="00831849">
        <w:rPr>
          <w:b/>
          <w:sz w:val="40"/>
          <w:szCs w:val="40"/>
        </w:rPr>
        <w:t xml:space="preserve"> </w:t>
      </w:r>
      <w:r w:rsidR="004E518D" w:rsidRPr="00831849">
        <w:rPr>
          <w:b/>
          <w:sz w:val="40"/>
          <w:szCs w:val="40"/>
        </w:rPr>
        <w:t>HASCO</w:t>
      </w:r>
    </w:p>
    <w:p w14:paraId="2E221C6C" w14:textId="5F2E5C7F" w:rsidR="0021046D" w:rsidRPr="002462DE" w:rsidRDefault="007216E3">
      <w:pPr>
        <w:rPr>
          <w:sz w:val="20"/>
          <w:szCs w:val="20"/>
        </w:rPr>
      </w:pPr>
      <w:hyperlink r:id="rId146" w:history="1">
        <w:r w:rsidR="0021046D" w:rsidRPr="002462DE">
          <w:rPr>
            <w:rStyle w:val="Hiperhivatkozs"/>
            <w:sz w:val="20"/>
            <w:szCs w:val="20"/>
            <w:u w:val="none"/>
          </w:rPr>
          <w:t>https://www.hasco.com/hasco/en/Product-catalogue/Z/Cooling-system/Connections-for-temperature-system/Fitting/Z81-d4xd7/p/Z81_d4xd7</w:t>
        </w:r>
      </w:hyperlink>
    </w:p>
    <w:p w14:paraId="15F69155" w14:textId="4321029B" w:rsidR="004E518D" w:rsidRPr="00831849" w:rsidRDefault="007216E3">
      <w:pPr>
        <w:rPr>
          <w:b/>
          <w:sz w:val="40"/>
          <w:szCs w:val="40"/>
        </w:rPr>
      </w:pPr>
      <w:sdt>
        <w:sdtPr>
          <w:rPr>
            <w:b/>
            <w:sz w:val="40"/>
            <w:szCs w:val="40"/>
          </w:rPr>
          <w:id w:val="1740516577"/>
          <w14:checkbox>
            <w14:checked w14:val="0"/>
            <w14:checkedState w14:val="2612" w14:font="MS Gothic"/>
            <w14:uncheckedState w14:val="2610" w14:font="MS Gothic"/>
          </w14:checkbox>
        </w:sdtPr>
        <w:sdtContent>
          <w:r w:rsidR="00BC6B66" w:rsidRPr="00831849">
            <w:rPr>
              <w:rFonts w:ascii="MS Gothic" w:eastAsia="MS Gothic" w:hAnsi="MS Gothic" w:hint="eastAsia"/>
              <w:b/>
              <w:sz w:val="40"/>
              <w:szCs w:val="40"/>
            </w:rPr>
            <w:t>☐</w:t>
          </w:r>
        </w:sdtContent>
      </w:sdt>
      <w:r w:rsidR="00BC6B66" w:rsidRPr="00831849">
        <w:rPr>
          <w:b/>
          <w:sz w:val="40"/>
          <w:szCs w:val="40"/>
        </w:rPr>
        <w:t xml:space="preserve"> </w:t>
      </w:r>
      <w:r w:rsidR="004E518D" w:rsidRPr="00831849">
        <w:rPr>
          <w:b/>
          <w:sz w:val="40"/>
          <w:szCs w:val="40"/>
        </w:rPr>
        <w:t>TALKOB</w:t>
      </w:r>
    </w:p>
    <w:p w14:paraId="6BE161C1" w14:textId="62A37F5E" w:rsidR="00535983" w:rsidRPr="002462DE" w:rsidRDefault="000A1DA0">
      <w:pPr>
        <w:rPr>
          <w:sz w:val="20"/>
          <w:szCs w:val="20"/>
        </w:rPr>
      </w:pPr>
      <w:r w:rsidRPr="002462DE">
        <w:rPr>
          <w:noProof/>
          <w:sz w:val="20"/>
          <w:szCs w:val="20"/>
          <w:lang w:val="en-GB" w:eastAsia="en-GB"/>
        </w:rPr>
        <w:drawing>
          <wp:inline distT="0" distB="0" distL="0" distR="0" wp14:anchorId="355A312F" wp14:editId="13663460">
            <wp:extent cx="4571082" cy="3001297"/>
            <wp:effectExtent l="0" t="0" r="1270" b="8890"/>
            <wp:docPr id="416" name="Kép 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582207" cy="3008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468C9" w14:textId="77777777" w:rsidR="000A1DA0" w:rsidRPr="002462DE" w:rsidRDefault="000A1DA0">
      <w:pPr>
        <w:rPr>
          <w:sz w:val="20"/>
          <w:szCs w:val="20"/>
        </w:rPr>
      </w:pPr>
    </w:p>
    <w:p w14:paraId="4C1EF5AC" w14:textId="77777777" w:rsidR="000468B2" w:rsidRDefault="000468B2">
      <w:pPr>
        <w:rPr>
          <w:sz w:val="20"/>
          <w:szCs w:val="20"/>
        </w:rPr>
      </w:pPr>
    </w:p>
    <w:p w14:paraId="373BAE90" w14:textId="41AE69D9" w:rsidR="009342D7" w:rsidRDefault="009342D7" w:rsidP="009342D7">
      <w:pPr>
        <w:rPr>
          <w:sz w:val="20"/>
          <w:szCs w:val="20"/>
        </w:rPr>
      </w:pPr>
      <w:r w:rsidRPr="002462DE">
        <w:rPr>
          <w:sz w:val="20"/>
          <w:szCs w:val="20"/>
        </w:rPr>
        <w:t>A hűtőcsatlakozókat a kezelő oldallal ellenkező oldalra kell tenni.</w:t>
      </w:r>
    </w:p>
    <w:p w14:paraId="3F3C0807" w14:textId="607B8C87" w:rsidR="009342D7" w:rsidRPr="001E1824" w:rsidRDefault="00DD1229" w:rsidP="009342D7">
      <w:pPr>
        <w:rPr>
          <w:sz w:val="20"/>
          <w:szCs w:val="20"/>
        </w:rPr>
      </w:pPr>
      <w:r w:rsidRPr="001E1824">
        <w:rPr>
          <w:sz w:val="20"/>
          <w:szCs w:val="20"/>
        </w:rPr>
        <w:t>Lehetőség szerint alulra ne kerüljön csatlakozás</w:t>
      </w:r>
    </w:p>
    <w:p w14:paraId="51BBC388" w14:textId="5B1F7ECD" w:rsidR="009342D7" w:rsidRPr="002462DE" w:rsidRDefault="009342D7" w:rsidP="009342D7">
      <w:pPr>
        <w:rPr>
          <w:sz w:val="20"/>
          <w:szCs w:val="20"/>
        </w:rPr>
      </w:pPr>
      <w:r w:rsidRPr="002462DE">
        <w:rPr>
          <w:noProof/>
          <w:sz w:val="20"/>
          <w:szCs w:val="20"/>
          <w:lang w:val="en-GB" w:eastAsia="en-GB"/>
        </w:rPr>
        <mc:AlternateContent>
          <mc:Choice Requires="wpg">
            <w:drawing>
              <wp:anchor distT="0" distB="0" distL="114300" distR="114300" simplePos="0" relativeHeight="252581888" behindDoc="0" locked="0" layoutInCell="1" allowOverlap="1" wp14:anchorId="02AA19E3" wp14:editId="52F3F568">
                <wp:simplePos x="0" y="0"/>
                <wp:positionH relativeFrom="column">
                  <wp:posOffset>734695</wp:posOffset>
                </wp:positionH>
                <wp:positionV relativeFrom="paragraph">
                  <wp:posOffset>1116965</wp:posOffset>
                </wp:positionV>
                <wp:extent cx="5010785" cy="2519680"/>
                <wp:effectExtent l="0" t="95250" r="0" b="0"/>
                <wp:wrapTopAndBottom/>
                <wp:docPr id="172" name="Group 17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10785" cy="2519680"/>
                          <a:chOff x="0" y="0"/>
                          <a:chExt cx="5010932" cy="2520000"/>
                        </a:xfrm>
                      </wpg:grpSpPr>
                      <wpg:grpSp>
                        <wpg:cNvPr id="433" name="Group 433"/>
                        <wpg:cNvGrpSpPr>
                          <a:grpSpLocks noChangeAspect="1"/>
                        </wpg:cNvGrpSpPr>
                        <wpg:grpSpPr>
                          <a:xfrm>
                            <a:off x="3135086" y="0"/>
                            <a:ext cx="1875846" cy="2520000"/>
                            <a:chOff x="1930" y="0"/>
                            <a:chExt cx="4426536" cy="5954395"/>
                          </a:xfrm>
                        </wpg:grpSpPr>
                        <wpg:grpSp>
                          <wpg:cNvPr id="432" name="Group 432"/>
                          <wpg:cNvGrpSpPr/>
                          <wpg:grpSpPr>
                            <a:xfrm>
                              <a:off x="1930" y="0"/>
                              <a:ext cx="4426536" cy="5954395"/>
                              <a:chOff x="1930" y="0"/>
                              <a:chExt cx="4426536" cy="5954395"/>
                            </a:xfrm>
                          </wpg:grpSpPr>
                          <wpg:grpSp>
                            <wpg:cNvPr id="431" name="Group 431"/>
                            <wpg:cNvGrpSpPr/>
                            <wpg:grpSpPr>
                              <a:xfrm>
                                <a:off x="1930" y="0"/>
                                <a:ext cx="4426536" cy="5954395"/>
                                <a:chOff x="1930" y="0"/>
                                <a:chExt cx="4426536" cy="5954395"/>
                              </a:xfrm>
                            </wpg:grpSpPr>
                            <wpg:grpSp>
                              <wpg:cNvPr id="430" name="Group 430"/>
                              <wpg:cNvGrpSpPr/>
                              <wpg:grpSpPr>
                                <a:xfrm>
                                  <a:off x="1930" y="0"/>
                                  <a:ext cx="4426536" cy="5954395"/>
                                  <a:chOff x="1930" y="0"/>
                                  <a:chExt cx="4426536" cy="5954395"/>
                                </a:xfrm>
                              </wpg:grpSpPr>
                              <pic:pic xmlns:pic="http://schemas.openxmlformats.org/drawingml/2006/picture">
                                <pic:nvPicPr>
                                  <pic:cNvPr id="423" name="Picture 423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148" cstate="print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1930" y="0"/>
                                    <a:ext cx="4426536" cy="595439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  <wps:wsp>
                                <wps:cNvPr id="429" name="Text Box 2"/>
                                <wps:cNvSpPr txBox="1">
                                  <a:spLocks noChangeArrowheads="1"/>
                                </wps:cNvSpPr>
                                <wps:spPr bwMode="auto">
                                  <a:xfrm>
                                    <a:off x="2373085" y="4389645"/>
                                    <a:ext cx="1033781" cy="131717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>
                                    <a:noFill/>
                                    <a:miter lim="800000"/>
                                    <a:headEnd/>
                                    <a:tailEnd/>
                                  </a:ln>
                                  <a:scene3d>
                                    <a:camera prst="isometricLeftDown"/>
                                    <a:lightRig rig="threePt" dir="t"/>
                                  </a:scene3d>
                                </wps:spPr>
                                <wps:txbx>
                                  <w:txbxContent>
                                    <w:p w14:paraId="5D0025C9" w14:textId="77777777" w:rsidR="007216E3" w:rsidRPr="00396A5A" w:rsidRDefault="007216E3" w:rsidP="009342D7">
                                      <w:pPr>
                                        <w:jc w:val="center"/>
                                        <w:rPr>
                                          <w:color w:val="000000" w:themeColor="text1"/>
                                          <w:sz w:val="28"/>
                                          <w:szCs w:val="28"/>
                                          <w14:shadow w14:blurRad="38100" w14:dist="19050" w14:dir="2700000" w14:sx="100000" w14:sy="100000" w14:kx="0" w14:ky="0" w14:algn="tl">
                                            <w14:schemeClr w14:val="dk1">
                                              <w14:alpha w14:val="60000"/>
                                            </w14:schemeClr>
                                          </w14:shadow>
                                          <w14:textOutline w14:w="0" w14:cap="flat" w14:cmpd="sng" w14:algn="ctr">
                                            <w14:noFill/>
                                            <w14:prstDash w14:val="solid"/>
                                            <w14:round/>
                                          </w14:textOutline>
                                        </w:rPr>
                                      </w:pPr>
                                      <w:r w:rsidRPr="00396A5A">
                                        <w:rPr>
                                          <w:color w:val="000000" w:themeColor="text1"/>
                                          <w:sz w:val="28"/>
                                          <w:szCs w:val="28"/>
                                          <w14:shadow w14:blurRad="38100" w14:dist="19050" w14:dir="2700000" w14:sx="100000" w14:sy="100000" w14:kx="0" w14:ky="0" w14:algn="tl">
                                            <w14:schemeClr w14:val="dk1">
                                              <w14:alpha w14:val="60000"/>
                                            </w14:schemeClr>
                                          </w14:shadow>
                                          <w14:textOutline w14:w="0" w14:cap="flat" w14:cmpd="sng" w14:algn="ctr">
                                            <w14:noFill/>
                                            <w14:prstDash w14:val="solid"/>
                                            <w14:round/>
                                          </w14:textOutline>
                                        </w:rPr>
                                        <w:t>IN2</w:t>
                                      </w:r>
                                    </w:p>
                                  </w:txbxContent>
                                </wps:txbx>
                                <wps:bodyPr rot="0" vert="horz" wrap="square" lIns="0" tIns="0" rIns="0" bIns="0" anchor="ctr" anchorCtr="0">
                                  <a:noAutofit/>
                                </wps:bodyPr>
                              </wps:wsp>
                            </wpg:grpSp>
                            <wps:wsp>
                              <wps:cNvPr id="428" name="Text Box 2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2373085" y="1110343"/>
                                  <a:ext cx="1033780" cy="1317171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scene3d>
                                  <a:camera prst="isometricLeftDown"/>
                                  <a:lightRig rig="threePt" dir="t"/>
                                </a:scene3d>
                              </wps:spPr>
                              <wps:txbx>
                                <w:txbxContent>
                                  <w:p w14:paraId="69B669C8" w14:textId="77777777" w:rsidR="007216E3" w:rsidRPr="00396A5A" w:rsidRDefault="007216E3" w:rsidP="009342D7">
                                    <w:pPr>
                                      <w:jc w:val="center"/>
                                      <w:rPr>
                                        <w:color w:val="000000" w:themeColor="text1"/>
                                        <w:sz w:val="28"/>
                                        <w:szCs w:val="28"/>
                                        <w14:shadow w14:blurRad="38100" w14:dist="19050" w14:dir="2700000" w14:sx="100000" w14:sy="100000" w14:kx="0" w14:ky="0" w14:algn="tl">
                                          <w14:schemeClr w14:val="dk1">
                                            <w14:alpha w14:val="60000"/>
                                          </w14:schemeClr>
                                        </w14:shadow>
                                        <w14:textOutline w14:w="0" w14:cap="flat" w14:cmpd="sng" w14:algn="ctr">
                                          <w14:noFill/>
                                          <w14:prstDash w14:val="solid"/>
                                          <w14:round/>
                                        </w14:textOutline>
                                      </w:rPr>
                                    </w:pPr>
                                    <w:r w:rsidRPr="00396A5A">
                                      <w:rPr>
                                        <w:color w:val="000000" w:themeColor="text1"/>
                                        <w:sz w:val="28"/>
                                        <w:szCs w:val="28"/>
                                        <w14:shadow w14:blurRad="38100" w14:dist="19050" w14:dir="2700000" w14:sx="100000" w14:sy="100000" w14:kx="0" w14:ky="0" w14:algn="tl">
                                          <w14:schemeClr w14:val="dk1">
                                            <w14:alpha w14:val="60000"/>
                                          </w14:schemeClr>
                                        </w14:shadow>
                                        <w14:textOutline w14:w="0" w14:cap="flat" w14:cmpd="sng" w14:algn="ctr">
                                          <w14:noFill/>
                                          <w14:prstDash w14:val="solid"/>
                                          <w14:round/>
                                        </w14:textOutline>
                                      </w:rPr>
                                      <w:t>IN1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ctr" anchorCtr="0">
                                <a:noAutofit/>
                              </wps:bodyPr>
                            </wps:wsp>
                          </wpg:grpSp>
                          <wps:wsp>
                            <wps:cNvPr id="427" name="Text Box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1273628" y="446314"/>
                                <a:ext cx="1033780" cy="1317171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  <a:scene3d>
                                <a:camera prst="isometricLeftDown"/>
                                <a:lightRig rig="threePt" dir="t"/>
                              </a:scene3d>
                            </wps:spPr>
                            <wps:txbx>
                              <w:txbxContent>
                                <w:p w14:paraId="16050EBA" w14:textId="77777777" w:rsidR="007216E3" w:rsidRPr="00396A5A" w:rsidRDefault="007216E3" w:rsidP="009342D7">
                                  <w:pPr>
                                    <w:jc w:val="center"/>
                                    <w:rPr>
                                      <w:color w:val="000000" w:themeColor="text1"/>
                                      <w:sz w:val="28"/>
                                      <w:szCs w:val="28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 w:rsidRPr="00396A5A">
                                    <w:rPr>
                                      <w:color w:val="000000" w:themeColor="text1"/>
                                      <w:sz w:val="28"/>
                                      <w:szCs w:val="28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OUT1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ctr" anchorCtr="0">
                              <a:noAutofit/>
                            </wps:bodyPr>
                          </wps:wsp>
                        </wpg:grpSp>
                        <wps:wsp>
                          <wps:cNvPr id="425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273628" y="3755571"/>
                              <a:ext cx="1033780" cy="1317171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  <a:scene3d>
                              <a:camera prst="isometricLeftDown"/>
                              <a:lightRig rig="threePt" dir="t"/>
                            </a:scene3d>
                            <a:sp3d/>
                          </wps:spPr>
                          <wps:txbx>
                            <w:txbxContent>
                              <w:p w14:paraId="5B12ACB7" w14:textId="77777777" w:rsidR="007216E3" w:rsidRPr="00396A5A" w:rsidRDefault="007216E3" w:rsidP="009342D7">
                                <w:pPr>
                                  <w:jc w:val="center"/>
                                  <w:rPr>
                                    <w:color w:val="000000" w:themeColor="text1"/>
                                    <w:sz w:val="28"/>
                                    <w:szCs w:val="28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r w:rsidRPr="00396A5A">
                                  <w:rPr>
                                    <w:color w:val="000000" w:themeColor="text1"/>
                                    <w:sz w:val="28"/>
                                    <w:szCs w:val="28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OUT2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ctr" anchorCtr="0"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435" name="Picture 435"/>
                          <pic:cNvPicPr>
                            <a:picLocks noChangeAspect="1"/>
                          </pic:cNvPicPr>
                        </pic:nvPicPr>
                        <pic:blipFill>
                          <a:blip r:embed="rId1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90750" cy="2519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71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1771507" y="261257"/>
                            <a:ext cx="1748339" cy="487588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noFill/>
                            <a:headEnd/>
                            <a:tailEnd/>
                          </a:ln>
                          <a:scene3d>
                            <a:camera prst="isometricLeftDown"/>
                            <a:lightRig rig="threePt" dir="t"/>
                          </a:scene3d>
                        </wps:spPr>
                        <wps:style>
                          <a:lnRef idx="2">
                            <a:schemeClr val="accent2"/>
                          </a:lnRef>
                          <a:fillRef idx="1">
                            <a:schemeClr val="lt1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678DCB1" w14:textId="77777777" w:rsidR="007216E3" w:rsidRPr="007E534E" w:rsidRDefault="007216E3" w:rsidP="009342D7">
                              <w:pPr>
                                <w:rPr>
                                  <w:sz w:val="40"/>
                                  <w:szCs w:val="40"/>
                                </w:rPr>
                              </w:pPr>
                              <w:r>
                                <w:rPr>
                                  <w:sz w:val="40"/>
                                  <w:szCs w:val="40"/>
                                </w:rPr>
                                <w:t>Operátor oldal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2AA19E3" id="Group 172" o:spid="_x0000_s1381" style="position:absolute;margin-left:57.85pt;margin-top:87.95pt;width:394.55pt;height:198.4pt;z-index:252581888" coordsize="50109,252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">
                <v:group id="Group 433" o:spid="_x0000_s1382" style="position:absolute;left:31350;width:18759;height:25200" coordorigin="19" coordsize="44265,595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">
                  <o:lock v:ext="edit" aspectratio="t"/>
                  <v:group id="Group 432" o:spid="_x0000_s1383" style="position:absolute;left:19;width:44265;height:59543" coordorigin="19" coordsize="44265,595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">
                    <v:group id="Group 431" o:spid="_x0000_s1384" style="position:absolute;left:19;width:44265;height:59543" coordorigin="19" coordsize="44265,595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">
                      <v:group id="Group 430" o:spid="_x0000_s1385" style="position:absolute;left:19;width:44265;height:59543" coordorigin="19" coordsize="44265,595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">
                        <v:shape id="Picture 423" o:spid="_x0000_s1386" type="#_x0000_t75" style="position:absolute;left:19;width:44265;height:595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">
                          <v:imagedata r:id="rId150" o:title=""/>
                          <v:path arrowok="t"/>
                        </v:shape>
                        <v:shape id="Text Box 2" o:spid="_x0000_s1387" type="#_x0000_t202" style="position:absolute;left:23730;top:43896;width:10338;height:131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" filled="f" stroked="f">
                          <v:textbox inset="0,0,0,0">
                            <w:txbxContent>
                              <w:p w14:paraId="5D0025C9" w14:textId="77777777" w:rsidR="007216E3" w:rsidRPr="00396A5A" w:rsidRDefault="007216E3" w:rsidP="009342D7">
                                <w:pPr>
                                  <w:jc w:val="center"/>
                                  <w:rPr>
                                    <w:color w:val="000000" w:themeColor="text1"/>
                                    <w:sz w:val="28"/>
                                    <w:szCs w:val="28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r w:rsidRPr="00396A5A">
                                  <w:rPr>
                                    <w:color w:val="000000" w:themeColor="text1"/>
                                    <w:sz w:val="28"/>
                                    <w:szCs w:val="28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IN2</w:t>
                                </w:r>
                              </w:p>
                            </w:txbxContent>
                          </v:textbox>
                        </v:shape>
                      </v:group>
                      <v:shape id="Text Box 2" o:spid="_x0000_s1388" type="#_x0000_t202" style="position:absolute;left:23730;top:11103;width:10338;height:131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" filled="f" stroked="f">
                        <v:textbox inset="0,0,0,0">
                          <w:txbxContent>
                            <w:p w14:paraId="69B669C8" w14:textId="77777777" w:rsidR="007216E3" w:rsidRPr="00396A5A" w:rsidRDefault="007216E3" w:rsidP="009342D7">
                              <w:pPr>
                                <w:jc w:val="center"/>
                                <w:rPr>
                                  <w:color w:val="000000" w:themeColor="text1"/>
                                  <w:sz w:val="28"/>
                                  <w:szCs w:val="28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</w:pPr>
                              <w:r w:rsidRPr="00396A5A">
                                <w:rPr>
                                  <w:color w:val="000000" w:themeColor="text1"/>
                                  <w:sz w:val="28"/>
                                  <w:szCs w:val="28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IN1</w:t>
                              </w:r>
                            </w:p>
                          </w:txbxContent>
                        </v:textbox>
                      </v:shape>
                    </v:group>
                    <v:shape id="Text Box 2" o:spid="_x0000_s1389" type="#_x0000_t202" style="position:absolute;left:12736;top:4463;width:10338;height:1317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" filled="f" stroked="f">
                      <v:textbox inset="0,0,0,0">
                        <w:txbxContent>
                          <w:p w14:paraId="16050EBA" w14:textId="77777777" w:rsidR="007216E3" w:rsidRPr="00396A5A" w:rsidRDefault="007216E3" w:rsidP="009342D7">
                            <w:pPr>
                              <w:jc w:val="center"/>
                              <w:rPr>
                                <w:color w:val="000000" w:themeColor="text1"/>
                                <w:sz w:val="28"/>
                                <w:szCs w:val="2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396A5A">
                              <w:rPr>
                                <w:color w:val="000000" w:themeColor="text1"/>
                                <w:sz w:val="28"/>
                                <w:szCs w:val="2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OUT1</w:t>
                            </w:r>
                          </w:p>
                        </w:txbxContent>
                      </v:textbox>
                    </v:shape>
                  </v:group>
                  <v:shape id="Text Box 2" o:spid="_x0000_s1390" type="#_x0000_t202" style="position:absolute;left:12736;top:37555;width:10338;height:131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" filled="f" stroked="f">
                    <o:extrusion v:ext="view" viewpoint="-100pt,-100pt" viewpointorigin="-.5" skewangle="0" skewamt="0"/>
                    <v:textbox inset="0,0,0,0">
                      <w:txbxContent>
                        <w:p w14:paraId="5B12ACB7" w14:textId="77777777" w:rsidR="007216E3" w:rsidRPr="00396A5A" w:rsidRDefault="007216E3" w:rsidP="009342D7">
                          <w:pPr>
                            <w:jc w:val="center"/>
                            <w:rPr>
                              <w:color w:val="000000" w:themeColor="text1"/>
                              <w:sz w:val="28"/>
                              <w:szCs w:val="28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</w:pPr>
                          <w:r w:rsidRPr="00396A5A">
                            <w:rPr>
                              <w:color w:val="000000" w:themeColor="text1"/>
                              <w:sz w:val="28"/>
                              <w:szCs w:val="28"/>
                              <w14:shadow w14:blurRad="38100" w14:dist="19050" w14:dir="2700000" w14:sx="100000" w14:sy="100000" w14:kx="0" w14:ky="0" w14:algn="tl">
                                <w14:schemeClr w14:val="dk1">
                                  <w14:alpha w14:val="60000"/>
                                </w14:schemeClr>
                              </w14:shadow>
                              <w14:textOutline w14:w="0" w14:cap="flat" w14:cmpd="sng" w14:algn="ctr">
                                <w14:noFill/>
                                <w14:prstDash w14:val="solid"/>
                                <w14:round/>
                              </w14:textOutline>
                            </w:rPr>
                            <w:t>OUT2</w:t>
                          </w:r>
                        </w:p>
                      </w:txbxContent>
                    </v:textbox>
                  </v:shape>
                </v:group>
                <v:shape id="Picture 435" o:spid="_x0000_s1391" type="#_x0000_t75" style="position:absolute;width:21907;height:251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">
                  <v:imagedata r:id="rId151" o:title=""/>
                  <v:path arrowok="t"/>
                </v:shape>
                <v:shape id="Text Box 2" o:spid="_x0000_s1392" type="#_x0000_t202" style="position:absolute;left:17715;top:2612;width:17483;height:48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" fillcolor="white [3212]" stroked="f" strokeweight="1pt">
                  <v:textbox>
                    <w:txbxContent>
                      <w:p w14:paraId="7678DCB1" w14:textId="77777777" w:rsidR="007216E3" w:rsidRPr="007E534E" w:rsidRDefault="007216E3" w:rsidP="009342D7">
                        <w:pPr>
                          <w:rPr>
                            <w:sz w:val="40"/>
                            <w:szCs w:val="40"/>
                          </w:rPr>
                        </w:pPr>
                        <w:r>
                          <w:rPr>
                            <w:sz w:val="40"/>
                            <w:szCs w:val="40"/>
                          </w:rPr>
                          <w:t>Operátor oldal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p w14:paraId="7D0CD0C7" w14:textId="6D264D8F" w:rsidR="009342D7" w:rsidRDefault="009342D7" w:rsidP="009342D7">
      <w:pPr>
        <w:rPr>
          <w:sz w:val="20"/>
          <w:szCs w:val="20"/>
        </w:rPr>
      </w:pPr>
      <w:r w:rsidRPr="002462DE">
        <w:rPr>
          <w:sz w:val="20"/>
          <w:szCs w:val="20"/>
        </w:rPr>
        <w:t>Álló oldal</w:t>
      </w:r>
    </w:p>
    <w:p w14:paraId="717A4847" w14:textId="77777777" w:rsidR="009342D7" w:rsidRDefault="009342D7" w:rsidP="009342D7">
      <w:pPr>
        <w:rPr>
          <w:sz w:val="20"/>
          <w:szCs w:val="20"/>
        </w:rPr>
      </w:pPr>
    </w:p>
    <w:p w14:paraId="6FB25322" w14:textId="77777777" w:rsidR="009342D7" w:rsidRPr="002462DE" w:rsidRDefault="009342D7" w:rsidP="009342D7">
      <w:pPr>
        <w:rPr>
          <w:sz w:val="20"/>
          <w:szCs w:val="20"/>
        </w:rPr>
      </w:pPr>
    </w:p>
    <w:p w14:paraId="31CB3D6C" w14:textId="49354F7D" w:rsidR="009342D7" w:rsidRPr="002462DE" w:rsidRDefault="009342D7">
      <w:pPr>
        <w:rPr>
          <w:sz w:val="20"/>
          <w:szCs w:val="20"/>
        </w:rPr>
      </w:pPr>
      <w:r w:rsidRPr="002462DE">
        <w:rPr>
          <w:sz w:val="20"/>
          <w:szCs w:val="20"/>
        </w:rPr>
        <w:t>Mozgó oldal</w:t>
      </w:r>
      <w:r w:rsidRPr="002462DE">
        <w:rPr>
          <w:noProof/>
          <w:sz w:val="20"/>
          <w:szCs w:val="20"/>
          <w:lang w:val="en-GB" w:eastAsia="en-GB"/>
        </w:rPr>
        <mc:AlternateContent>
          <mc:Choice Requires="wpg">
            <w:drawing>
              <wp:anchor distT="0" distB="0" distL="114300" distR="114300" simplePos="0" relativeHeight="252582912" behindDoc="0" locked="0" layoutInCell="1" allowOverlap="1" wp14:anchorId="3B22A493" wp14:editId="741A68E6">
                <wp:simplePos x="0" y="0"/>
                <wp:positionH relativeFrom="column">
                  <wp:posOffset>-259715</wp:posOffset>
                </wp:positionH>
                <wp:positionV relativeFrom="paragraph">
                  <wp:posOffset>635000</wp:posOffset>
                </wp:positionV>
                <wp:extent cx="5918835" cy="2879725"/>
                <wp:effectExtent l="0" t="0" r="5715" b="0"/>
                <wp:wrapNone/>
                <wp:docPr id="174" name="Group 17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18835" cy="2879725"/>
                          <a:chOff x="0" y="0"/>
                          <a:chExt cx="5919305" cy="2879725"/>
                        </a:xfrm>
                      </wpg:grpSpPr>
                      <wpg:grpSp>
                        <wpg:cNvPr id="454" name="Group 454"/>
                        <wpg:cNvGrpSpPr>
                          <a:grpSpLocks noChangeAspect="1"/>
                        </wpg:cNvGrpSpPr>
                        <wpg:grpSpPr>
                          <a:xfrm>
                            <a:off x="1282535" y="0"/>
                            <a:ext cx="4636770" cy="2879725"/>
                            <a:chOff x="0" y="0"/>
                            <a:chExt cx="5215383" cy="3239770"/>
                          </a:xfrm>
                        </wpg:grpSpPr>
                        <wpg:grpSp>
                          <wpg:cNvPr id="451" name="Group 451"/>
                          <wpg:cNvGrpSpPr>
                            <a:grpSpLocks noChangeAspect="1"/>
                          </wpg:cNvGrpSpPr>
                          <wpg:grpSpPr>
                            <a:xfrm>
                              <a:off x="3072868" y="180304"/>
                              <a:ext cx="2142515" cy="2879725"/>
                              <a:chOff x="1477" y="0"/>
                              <a:chExt cx="2517045" cy="3384298"/>
                            </a:xfrm>
                          </wpg:grpSpPr>
                          <wpg:grpSp>
                            <wpg:cNvPr id="440" name="Group 440"/>
                            <wpg:cNvGrpSpPr>
                              <a:grpSpLocks noChangeAspect="1"/>
                            </wpg:cNvGrpSpPr>
                            <wpg:grpSpPr>
                              <a:xfrm flipH="1">
                                <a:off x="1477" y="0"/>
                                <a:ext cx="2517045" cy="3384298"/>
                                <a:chOff x="2598" y="0"/>
                                <a:chExt cx="4425200" cy="5954395"/>
                              </a:xfrm>
                            </wpg:grpSpPr>
                            <wpg:grpSp>
                              <wpg:cNvPr id="441" name="Group 441"/>
                              <wpg:cNvGrpSpPr/>
                              <wpg:grpSpPr>
                                <a:xfrm>
                                  <a:off x="2598" y="0"/>
                                  <a:ext cx="4425200" cy="5954395"/>
                                  <a:chOff x="2598" y="0"/>
                                  <a:chExt cx="4425200" cy="5954395"/>
                                </a:xfrm>
                              </wpg:grpSpPr>
                              <wpg:grpSp>
                                <wpg:cNvPr id="442" name="Group 442"/>
                                <wpg:cNvGrpSpPr/>
                                <wpg:grpSpPr>
                                  <a:xfrm>
                                    <a:off x="2598" y="0"/>
                                    <a:ext cx="4425200" cy="5954395"/>
                                    <a:chOff x="2598" y="0"/>
                                    <a:chExt cx="4425200" cy="5954395"/>
                                  </a:xfrm>
                                </wpg:grpSpPr>
                                <wpg:grpSp>
                                  <wpg:cNvPr id="443" name="Group 443"/>
                                  <wpg:cNvGrpSpPr/>
                                  <wpg:grpSpPr>
                                    <a:xfrm>
                                      <a:off x="2598" y="0"/>
                                      <a:ext cx="4425200" cy="5954395"/>
                                      <a:chOff x="2598" y="0"/>
                                      <a:chExt cx="4425200" cy="5954395"/>
                                    </a:xfrm>
                                  </wpg:grpSpPr>
                                  <pic:pic xmlns:pic="http://schemas.openxmlformats.org/drawingml/2006/picture">
                                    <pic:nvPicPr>
                                      <pic:cNvPr id="444" name="Picture 444"/>
                                      <pic:cNvPicPr>
                                        <a:picLocks noChangeAspect="1"/>
                                      </pic:cNvPicPr>
                                    </pic:nvPicPr>
                                    <pic:blipFill>
                                      <a:blip r:embed="rId148" cstate="print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2598" y="0"/>
                                        <a:ext cx="4425200" cy="595439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  <wps:wsp>
                                    <wps:cNvPr id="445" name="Text Box 2"/>
                                    <wps:cNvSpPr txBox="1">
                                      <a:spLocks noChangeArrowheads="1"/>
                                    </wps:cNvSpPr>
                                    <wps:spPr bwMode="auto">
                                      <a:xfrm>
                                        <a:off x="2373085" y="4389645"/>
                                        <a:ext cx="1033781" cy="131717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  <a:scene3d>
                                        <a:camera prst="isometricRightUp"/>
                                        <a:lightRig rig="threePt" dir="t"/>
                                      </a:scene3d>
                                    </wps:spPr>
                                    <wps:txbx>
                                      <w:txbxContent>
                                        <w:p w14:paraId="15B767F1" w14:textId="77777777" w:rsidR="007216E3" w:rsidRPr="0067239F" w:rsidRDefault="007216E3" w:rsidP="009342D7">
                                          <w:pPr>
                                            <w:jc w:val="center"/>
                                            <w:rPr>
                                              <w:color w:val="000000" w:themeColor="text1"/>
                                              <w:sz w:val="28"/>
                                              <w:szCs w:val="28"/>
                                              <w14:shadow w14:blurRad="38100" w14:dist="19050" w14:dir="2700000" w14:sx="100000" w14:sy="100000" w14:kx="0" w14:ky="0" w14:algn="tl">
                                                <w14:schemeClr w14:val="dk1">
                                                  <w14:alpha w14:val="60000"/>
                                                </w14:schemeClr>
                                              </w14:shadow>
                                              <w14:textOutline w14:w="0" w14:cap="flat" w14:cmpd="sng" w14:algn="ctr">
                                                <w14:noFill/>
                                                <w14:prstDash w14:val="solid"/>
                                                <w14:round/>
                                              </w14:textOutline>
                                            </w:rPr>
                                          </w:pPr>
                                          <w:r w:rsidRPr="0067239F">
                                            <w:rPr>
                                              <w:color w:val="000000" w:themeColor="text1"/>
                                              <w:sz w:val="28"/>
                                              <w:szCs w:val="28"/>
                                              <w14:shadow w14:blurRad="38100" w14:dist="19050" w14:dir="2700000" w14:sx="100000" w14:sy="100000" w14:kx="0" w14:ky="0" w14:algn="tl">
                                                <w14:schemeClr w14:val="dk1">
                                                  <w14:alpha w14:val="60000"/>
                                                </w14:schemeClr>
                                              </w14:shadow>
                                              <w14:textOutline w14:w="0" w14:cap="flat" w14:cmpd="sng" w14:algn="ctr">
                                                <w14:noFill/>
                                                <w14:prstDash w14:val="solid"/>
                                                <w14:round/>
                                              </w14:textOutline>
                                            </w:rPr>
                                            <w:t>IN2</w:t>
                                          </w:r>
                                        </w:p>
                                      </w:txbxContent>
                                    </wps:txbx>
                                    <wps:bodyPr rot="0" vert="horz" wrap="square" lIns="0" tIns="0" rIns="0" bIns="0" anchor="ctr" anchorCtr="0">
                                      <a:noAutofit/>
                                    </wps:bodyPr>
                                  </wps:wsp>
                                </wpg:grpSp>
                                <wps:wsp>
                                  <wps:cNvPr id="446" name="Text Box 2"/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>
                                      <a:off x="2373085" y="1110343"/>
                                      <a:ext cx="1033780" cy="1317171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9525">
                                      <a:noFill/>
                                      <a:miter lim="800000"/>
                                      <a:headEnd/>
                                      <a:tailEnd/>
                                    </a:ln>
                                    <a:scene3d>
                                      <a:camera prst="isometricRightUp"/>
                                      <a:lightRig rig="threePt" dir="t"/>
                                    </a:scene3d>
                                  </wps:spPr>
                                  <wps:txbx>
                                    <w:txbxContent>
                                      <w:p w14:paraId="381B42EC" w14:textId="77777777" w:rsidR="007216E3" w:rsidRPr="0067239F" w:rsidRDefault="007216E3" w:rsidP="009342D7">
                                        <w:pPr>
                                          <w:jc w:val="center"/>
                                          <w:rPr>
                                            <w:color w:val="000000" w:themeColor="text1"/>
                                            <w:sz w:val="28"/>
                                            <w:szCs w:val="28"/>
                                            <w14:shadow w14:blurRad="38100" w14:dist="19050" w14:dir="2700000" w14:sx="100000" w14:sy="100000" w14:kx="0" w14:ky="0" w14:algn="tl">
                                              <w14:schemeClr w14:val="dk1">
                                                <w14:alpha w14:val="60000"/>
                                              </w14:schemeClr>
                                            </w14:shadow>
                                            <w14:textOutline w14:w="0" w14:cap="flat" w14:cmpd="sng" w14:algn="ctr">
                                              <w14:noFill/>
                                              <w14:prstDash w14:val="solid"/>
                                              <w14:round/>
                                            </w14:textOutline>
                                          </w:rPr>
                                        </w:pPr>
                                        <w:r w:rsidRPr="0067239F">
                                          <w:rPr>
                                            <w:color w:val="000000" w:themeColor="text1"/>
                                            <w:sz w:val="28"/>
                                            <w:szCs w:val="28"/>
                                            <w14:shadow w14:blurRad="38100" w14:dist="19050" w14:dir="2700000" w14:sx="100000" w14:sy="100000" w14:kx="0" w14:ky="0" w14:algn="tl">
                                              <w14:schemeClr w14:val="dk1">
                                                <w14:alpha w14:val="60000"/>
                                              </w14:schemeClr>
                                            </w14:shadow>
                                            <w14:textOutline w14:w="0" w14:cap="flat" w14:cmpd="sng" w14:algn="ctr">
                                              <w14:noFill/>
                                              <w14:prstDash w14:val="solid"/>
                                              <w14:round/>
                                            </w14:textOutline>
                                          </w:rPr>
                                          <w:t>IN1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0" tIns="0" rIns="0" bIns="0" anchor="ctr" anchorCtr="0">
                                    <a:noAutofit/>
                                  </wps:bodyPr>
                                </wps:wsp>
                              </wpg:grpSp>
                              <wps:wsp>
                                <wps:cNvPr id="447" name="Text Box 2"/>
                                <wps:cNvSpPr txBox="1">
                                  <a:spLocks noChangeArrowheads="1"/>
                                </wps:cNvSpPr>
                                <wps:spPr bwMode="auto">
                                  <a:xfrm>
                                    <a:off x="1273628" y="487751"/>
                                    <a:ext cx="1033780" cy="131717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>
                                    <a:noFill/>
                                    <a:miter lim="800000"/>
                                    <a:headEnd/>
                                    <a:tailEnd/>
                                  </a:ln>
                                  <a:scene3d>
                                    <a:camera prst="isometricRightUp"/>
                                    <a:lightRig rig="threePt" dir="t"/>
                                  </a:scene3d>
                                </wps:spPr>
                                <wps:txbx>
                                  <w:txbxContent>
                                    <w:p w14:paraId="08E31E52" w14:textId="77777777" w:rsidR="007216E3" w:rsidRPr="0067239F" w:rsidRDefault="007216E3" w:rsidP="009342D7">
                                      <w:pPr>
                                        <w:jc w:val="center"/>
                                        <w:rPr>
                                          <w:color w:val="000000" w:themeColor="text1"/>
                                          <w:sz w:val="28"/>
                                          <w:szCs w:val="28"/>
                                          <w14:shadow w14:blurRad="38100" w14:dist="19050" w14:dir="2700000" w14:sx="100000" w14:sy="100000" w14:kx="0" w14:ky="0" w14:algn="tl">
                                            <w14:schemeClr w14:val="dk1">
                                              <w14:alpha w14:val="60000"/>
                                            </w14:schemeClr>
                                          </w14:shadow>
                                          <w14:textOutline w14:w="0" w14:cap="flat" w14:cmpd="sng" w14:algn="ctr">
                                            <w14:noFill/>
                                            <w14:prstDash w14:val="solid"/>
                                            <w14:round/>
                                          </w14:textOutline>
                                        </w:rPr>
                                      </w:pPr>
                                      <w:r w:rsidRPr="0067239F">
                                        <w:rPr>
                                          <w:color w:val="000000" w:themeColor="text1"/>
                                          <w:sz w:val="28"/>
                                          <w:szCs w:val="28"/>
                                          <w14:shadow w14:blurRad="38100" w14:dist="19050" w14:dir="2700000" w14:sx="100000" w14:sy="100000" w14:kx="0" w14:ky="0" w14:algn="tl">
                                            <w14:schemeClr w14:val="dk1">
                                              <w14:alpha w14:val="60000"/>
                                            </w14:schemeClr>
                                          </w14:shadow>
                                          <w14:textOutline w14:w="0" w14:cap="flat" w14:cmpd="sng" w14:algn="ctr">
                                            <w14:noFill/>
                                            <w14:prstDash w14:val="solid"/>
                                            <w14:round/>
                                          </w14:textOutline>
                                        </w:rPr>
                                        <w:t>OUT1</w:t>
                                      </w:r>
                                    </w:p>
                                  </w:txbxContent>
                                </wps:txbx>
                                <wps:bodyPr rot="0" vert="horz" wrap="square" lIns="0" tIns="0" rIns="0" bIns="0" anchor="ctr" anchorCtr="0">
                                  <a:noAutofit/>
                                </wps:bodyPr>
                              </wps:wsp>
                            </wpg:grpSp>
                            <wps:wsp>
                              <wps:cNvPr id="448" name="Text Box 2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1273629" y="3848766"/>
                                  <a:ext cx="1033779" cy="131717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  <a:scene3d>
                                  <a:camera prst="isometricRightUp"/>
                                  <a:lightRig rig="threePt" dir="t"/>
                                </a:scene3d>
                                <a:sp3d/>
                              </wps:spPr>
                              <wps:txbx>
                                <w:txbxContent>
                                  <w:p w14:paraId="0C0EE750" w14:textId="77777777" w:rsidR="007216E3" w:rsidRPr="0067239F" w:rsidRDefault="007216E3" w:rsidP="009342D7">
                                    <w:pPr>
                                      <w:jc w:val="center"/>
                                      <w:rPr>
                                        <w:color w:val="000000" w:themeColor="text1"/>
                                        <w:sz w:val="28"/>
                                        <w:szCs w:val="28"/>
                                        <w14:shadow w14:blurRad="38100" w14:dist="19050" w14:dir="2700000" w14:sx="100000" w14:sy="100000" w14:kx="0" w14:ky="0" w14:algn="tl">
                                          <w14:schemeClr w14:val="dk1">
                                            <w14:alpha w14:val="60000"/>
                                          </w14:schemeClr>
                                        </w14:shadow>
                                        <w14:textOutline w14:w="0" w14:cap="flat" w14:cmpd="sng" w14:algn="ctr">
                                          <w14:noFill/>
                                          <w14:prstDash w14:val="solid"/>
                                          <w14:round/>
                                        </w14:textOutline>
                                      </w:rPr>
                                    </w:pPr>
                                    <w:r w:rsidRPr="0067239F">
                                      <w:rPr>
                                        <w:color w:val="000000" w:themeColor="text1"/>
                                        <w:sz w:val="28"/>
                                        <w:szCs w:val="28"/>
                                        <w14:shadow w14:blurRad="38100" w14:dist="19050" w14:dir="2700000" w14:sx="100000" w14:sy="100000" w14:kx="0" w14:ky="0" w14:algn="tl">
                                          <w14:schemeClr w14:val="dk1">
                                            <w14:alpha w14:val="60000"/>
                                          </w14:schemeClr>
                                        </w14:shadow>
                                        <w14:textOutline w14:w="0" w14:cap="flat" w14:cmpd="sng" w14:algn="ctr">
                                          <w14:noFill/>
                                          <w14:prstDash w14:val="solid"/>
                                          <w14:round/>
                                        </w14:textOutline>
                                      </w:rPr>
                                      <w:t>OUT2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ctr" anchorCtr="0">
                                <a:noAutofit/>
                              </wps:bodyPr>
                            </wps:wsp>
                          </wpg:grpSp>
                          <wps:wsp>
                            <wps:cNvPr id="450" name="Text Box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1915886" y="2492828"/>
                                <a:ext cx="533400" cy="783771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32CCB264" w14:textId="77777777" w:rsidR="007216E3" w:rsidRPr="00FC63C9" w:rsidRDefault="007216E3" w:rsidP="009342D7">
                                  <w:pPr>
                                    <w:rPr>
                                      <w:sz w:val="60"/>
                                      <w:szCs w:val="60"/>
                                    </w:rPr>
                                  </w:pPr>
                                  <w:r w:rsidRPr="00FC63C9">
                                    <w:rPr>
                                      <w:sz w:val="60"/>
                                      <w:szCs w:val="60"/>
                                    </w:rPr>
                                    <w:t>B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wpg:grpSp>
                        <pic:pic xmlns:pic="http://schemas.openxmlformats.org/drawingml/2006/picture">
                          <pic:nvPicPr>
                            <pic:cNvPr id="436" name="Picture 436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52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0"/>
                              <a:ext cx="2205355" cy="323977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  <wps:wsp>
                        <wps:cNvPr id="173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350322"/>
                            <a:ext cx="1748339" cy="487588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noFill/>
                            <a:headEnd/>
                            <a:tailEnd/>
                          </a:ln>
                          <a:scene3d>
                            <a:camera prst="isometricRightUp"/>
                            <a:lightRig rig="threePt" dir="t"/>
                          </a:scene3d>
                        </wps:spPr>
                        <wps:style>
                          <a:lnRef idx="2">
                            <a:schemeClr val="accent2"/>
                          </a:lnRef>
                          <a:fillRef idx="1">
                            <a:schemeClr val="lt1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1E4875C" w14:textId="77777777" w:rsidR="007216E3" w:rsidRPr="007E534E" w:rsidRDefault="007216E3" w:rsidP="009342D7">
                              <w:pPr>
                                <w:rPr>
                                  <w:sz w:val="40"/>
                                  <w:szCs w:val="40"/>
                                </w:rPr>
                              </w:pPr>
                              <w:r>
                                <w:rPr>
                                  <w:sz w:val="40"/>
                                  <w:szCs w:val="40"/>
                                </w:rPr>
                                <w:t>Operátor oldal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B22A493" id="Group 174" o:spid="_x0000_s1393" style="position:absolute;margin-left:-20.45pt;margin-top:50pt;width:466.05pt;height:226.75pt;z-index:252582912" coordsize="59193,2879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">
                <v:group id="Group 454" o:spid="_x0000_s1394" style="position:absolute;left:12825;width:46368;height:28797" coordsize="52153,323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">
                  <o:lock v:ext="edit" aspectratio="t"/>
                  <v:group id="Group 451" o:spid="_x0000_s1395" style="position:absolute;left:30728;top:1803;width:21425;height:28797" coordorigin="14" coordsize="25170,338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">
                    <o:lock v:ext="edit" aspectratio="t"/>
                    <v:group id="Group 440" o:spid="_x0000_s1396" style="position:absolute;left:14;width:25171;height:33842;flip:x" coordorigin="25" coordsize="44252,595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">
                      <o:lock v:ext="edit" aspectratio="t"/>
                      <v:group id="Group 441" o:spid="_x0000_s1397" style="position:absolute;left:25;width:44252;height:59543" coordorigin="25" coordsize="44252,595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">
                        <v:group id="Group 442" o:spid="_x0000_s1398" style="position:absolute;left:25;width:44252;height:59543" coordorigin="25" coordsize="44252,595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">
                          <v:group id="Group 443" o:spid="_x0000_s1399" style="position:absolute;left:25;width:44252;height:59543" coordorigin="25" coordsize="44252,595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">
                            <v:shape id="Picture 444" o:spid="_x0000_s1400" type="#_x0000_t75" style="position:absolute;left:25;width:44252;height:595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">
                              <v:imagedata r:id="rId150" o:title=""/>
                              <v:path arrowok="t"/>
                            </v:shape>
                            <v:shape id="Text Box 2" o:spid="_x0000_s1401" type="#_x0000_t202" style="position:absolute;left:23730;top:43896;width:10338;height:131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" filled="f" stroked="f">
                              <v:textbox inset="0,0,0,0">
                                <w:txbxContent>
                                  <w:p w14:paraId="15B767F1" w14:textId="77777777" w:rsidR="007216E3" w:rsidRPr="0067239F" w:rsidRDefault="007216E3" w:rsidP="009342D7">
                                    <w:pPr>
                                      <w:jc w:val="center"/>
                                      <w:rPr>
                                        <w:color w:val="000000" w:themeColor="text1"/>
                                        <w:sz w:val="28"/>
                                        <w:szCs w:val="28"/>
                                        <w14:shadow w14:blurRad="38100" w14:dist="19050" w14:dir="2700000" w14:sx="100000" w14:sy="100000" w14:kx="0" w14:ky="0" w14:algn="tl">
                                          <w14:schemeClr w14:val="dk1">
                                            <w14:alpha w14:val="60000"/>
                                          </w14:schemeClr>
                                        </w14:shadow>
                                        <w14:textOutline w14:w="0" w14:cap="flat" w14:cmpd="sng" w14:algn="ctr">
                                          <w14:noFill/>
                                          <w14:prstDash w14:val="solid"/>
                                          <w14:round/>
                                        </w14:textOutline>
                                      </w:rPr>
                                    </w:pPr>
                                    <w:r w:rsidRPr="0067239F">
                                      <w:rPr>
                                        <w:color w:val="000000" w:themeColor="text1"/>
                                        <w:sz w:val="28"/>
                                        <w:szCs w:val="28"/>
                                        <w14:shadow w14:blurRad="38100" w14:dist="19050" w14:dir="2700000" w14:sx="100000" w14:sy="100000" w14:kx="0" w14:ky="0" w14:algn="tl">
                                          <w14:schemeClr w14:val="dk1">
                                            <w14:alpha w14:val="60000"/>
                                          </w14:schemeClr>
                                        </w14:shadow>
                                        <w14:textOutline w14:w="0" w14:cap="flat" w14:cmpd="sng" w14:algn="ctr">
                                          <w14:noFill/>
                                          <w14:prstDash w14:val="solid"/>
                                          <w14:round/>
                                        </w14:textOutline>
                                      </w:rPr>
                                      <w:t>IN2</w:t>
                                    </w:r>
                                  </w:p>
                                </w:txbxContent>
                              </v:textbox>
                            </v:shape>
                          </v:group>
                          <v:shape id="Text Box 2" o:spid="_x0000_s1402" type="#_x0000_t202" style="position:absolute;left:23730;top:11103;width:10338;height:131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" filled="f" stroked="f">
                            <v:textbox inset="0,0,0,0">
                              <w:txbxContent>
                                <w:p w14:paraId="381B42EC" w14:textId="77777777" w:rsidR="007216E3" w:rsidRPr="0067239F" w:rsidRDefault="007216E3" w:rsidP="009342D7">
                                  <w:pPr>
                                    <w:jc w:val="center"/>
                                    <w:rPr>
                                      <w:color w:val="000000" w:themeColor="text1"/>
                                      <w:sz w:val="28"/>
                                      <w:szCs w:val="28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</w:pPr>
                                  <w:r w:rsidRPr="0067239F">
                                    <w:rPr>
                                      <w:color w:val="000000" w:themeColor="text1"/>
                                      <w:sz w:val="28"/>
                                      <w:szCs w:val="28"/>
                                      <w14:shadow w14:blurRad="38100" w14:dist="19050" w14:dir="2700000" w14:sx="100000" w14:sy="100000" w14:kx="0" w14:ky="0" w14:algn="tl">
                                        <w14:schemeClr w14:val="dk1">
                                          <w14:alpha w14:val="60000"/>
                                        </w14:schemeClr>
                                      </w14:shadow>
                                      <w14:textOutline w14:w="0" w14:cap="flat" w14:cmpd="sng" w14:algn="ctr">
                                        <w14:noFill/>
                                        <w14:prstDash w14:val="solid"/>
                                        <w14:round/>
                                      </w14:textOutline>
                                    </w:rPr>
                                    <w:t>IN1</w:t>
                                  </w:r>
                                </w:p>
                              </w:txbxContent>
                            </v:textbox>
                          </v:shape>
                        </v:group>
                        <v:shape id="Text Box 2" o:spid="_x0000_s1403" type="#_x0000_t202" style="position:absolute;left:12736;top:4877;width:10338;height:131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" filled="f" stroked="f">
                          <v:textbox inset="0,0,0,0">
                            <w:txbxContent>
                              <w:p w14:paraId="08E31E52" w14:textId="77777777" w:rsidR="007216E3" w:rsidRPr="0067239F" w:rsidRDefault="007216E3" w:rsidP="009342D7">
                                <w:pPr>
                                  <w:jc w:val="center"/>
                                  <w:rPr>
                                    <w:color w:val="000000" w:themeColor="text1"/>
                                    <w:sz w:val="28"/>
                                    <w:szCs w:val="28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</w:pPr>
                                <w:r w:rsidRPr="0067239F">
                                  <w:rPr>
                                    <w:color w:val="000000" w:themeColor="text1"/>
                                    <w:sz w:val="28"/>
                                    <w:szCs w:val="28"/>
                                    <w14:shadow w14:blurRad="38100" w14:dist="19050" w14:dir="2700000" w14:sx="100000" w14:sy="100000" w14:kx="0" w14:ky="0" w14:algn="tl">
                                      <w14:schemeClr w14:val="dk1">
                                        <w14:alpha w14:val="60000"/>
                                      </w14:schemeClr>
                                    </w14:shadow>
                                    <w14:textOutline w14:w="0" w14:cap="flat" w14:cmpd="sng" w14:algn="ctr">
                                      <w14:noFill/>
                                      <w14:prstDash w14:val="solid"/>
                                      <w14:round/>
                                    </w14:textOutline>
                                  </w:rPr>
                                  <w:t>OUT1</w:t>
                                </w:r>
                              </w:p>
                            </w:txbxContent>
                          </v:textbox>
                        </v:shape>
                      </v:group>
                      <v:shape id="Text Box 2" o:spid="_x0000_s1404" type="#_x0000_t202" style="position:absolute;left:12736;top:38487;width:10338;height:131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" filled="f" stroked="f">
                        <o:extrusion v:ext="view" viewpoint="100pt,-100pt" skewangle="0" skewamt="0"/>
                        <v:textbox inset="0,0,0,0">
                          <w:txbxContent>
                            <w:p w14:paraId="0C0EE750" w14:textId="77777777" w:rsidR="007216E3" w:rsidRPr="0067239F" w:rsidRDefault="007216E3" w:rsidP="009342D7">
                              <w:pPr>
                                <w:jc w:val="center"/>
                                <w:rPr>
                                  <w:color w:val="000000" w:themeColor="text1"/>
                                  <w:sz w:val="28"/>
                                  <w:szCs w:val="28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</w:pPr>
                              <w:r w:rsidRPr="0067239F">
                                <w:rPr>
                                  <w:color w:val="000000" w:themeColor="text1"/>
                                  <w:sz w:val="28"/>
                                  <w:szCs w:val="28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OUT2</w:t>
                              </w:r>
                            </w:p>
                          </w:txbxContent>
                        </v:textbox>
                      </v:shape>
                    </v:group>
                    <v:shape id="Text Box 2" o:spid="_x0000_s1405" type="#_x0000_t202" style="position:absolute;left:19158;top:24928;width:5334;height:78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" fillcolor="white [3212]" stroked="f">
                      <v:textbox>
                        <w:txbxContent>
                          <w:p w14:paraId="32CCB264" w14:textId="77777777" w:rsidR="007216E3" w:rsidRPr="00FC63C9" w:rsidRDefault="007216E3" w:rsidP="009342D7">
                            <w:pPr>
                              <w:rPr>
                                <w:sz w:val="60"/>
                                <w:szCs w:val="60"/>
                              </w:rPr>
                            </w:pPr>
                            <w:r w:rsidRPr="00FC63C9">
                              <w:rPr>
                                <w:sz w:val="60"/>
                                <w:szCs w:val="60"/>
                              </w:rPr>
                              <w:t>B</w:t>
                            </w:r>
                          </w:p>
                        </w:txbxContent>
                      </v:textbox>
                    </v:shape>
                  </v:group>
                  <v:shape id="Picture 436" o:spid="_x0000_s1406" type="#_x0000_t75" style="position:absolute;width:22053;height:323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">
                    <v:imagedata r:id="rId153" o:title=""/>
                    <v:path arrowok="t"/>
                  </v:shape>
                </v:group>
                <v:shape id="Text Box 2" o:spid="_x0000_s1407" type="#_x0000_t202" style="position:absolute;top:3503;width:17483;height:48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" fillcolor="white [3212]" stroked="f" strokeweight="1pt">
                  <v:textbox>
                    <w:txbxContent>
                      <w:p w14:paraId="71E4875C" w14:textId="77777777" w:rsidR="007216E3" w:rsidRPr="007E534E" w:rsidRDefault="007216E3" w:rsidP="009342D7">
                        <w:pPr>
                          <w:rPr>
                            <w:sz w:val="40"/>
                            <w:szCs w:val="40"/>
                          </w:rPr>
                        </w:pPr>
                        <w:r>
                          <w:rPr>
                            <w:sz w:val="40"/>
                            <w:szCs w:val="40"/>
                          </w:rPr>
                          <w:t>Operátor oldal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Pr="002462DE">
        <w:rPr>
          <w:sz w:val="20"/>
          <w:szCs w:val="20"/>
        </w:rPr>
        <w:br w:type="page"/>
      </w:r>
    </w:p>
    <w:p w14:paraId="23C480DD" w14:textId="17E9261D" w:rsidR="00C524E6" w:rsidRPr="00DF372C" w:rsidRDefault="00CE2D84" w:rsidP="007441AA">
      <w:pPr>
        <w:pStyle w:val="Cmsor1"/>
        <w:numPr>
          <w:ilvl w:val="0"/>
          <w:numId w:val="19"/>
        </w:numPr>
        <w:rPr>
          <w:rFonts w:ascii="Tahoma" w:hAnsi="Tahoma" w:cs="Tahoma"/>
          <w:b/>
          <w:sz w:val="40"/>
          <w:szCs w:val="40"/>
          <w:lang w:eastAsia="hu-HU"/>
        </w:rPr>
      </w:pPr>
      <w:r w:rsidRPr="00DF372C">
        <w:rPr>
          <w:rFonts w:ascii="Tahoma" w:hAnsi="Tahoma" w:cs="Tahoma"/>
          <w:b/>
          <w:sz w:val="40"/>
          <w:szCs w:val="40"/>
          <w:lang w:eastAsia="hu-HU"/>
        </w:rPr>
        <w:lastRenderedPageBreak/>
        <w:t xml:space="preserve"> </w:t>
      </w:r>
      <w:bookmarkStart w:id="641" w:name="_Toc508612855"/>
      <w:sdt>
        <w:sdtPr>
          <w:rPr>
            <w:rFonts w:ascii="Tahoma" w:hAnsi="Tahoma" w:cs="Tahoma"/>
            <w:b/>
            <w:sz w:val="40"/>
            <w:szCs w:val="40"/>
            <w:lang w:eastAsia="hu-HU"/>
          </w:rPr>
          <w:id w:val="252242192"/>
          <w14:checkbox>
            <w14:checked w14:val="1"/>
            <w14:checkedState w14:val="2612" w14:font="MS Gothic"/>
            <w14:uncheckedState w14:val="2610" w14:font="MS Gothic"/>
          </w14:checkbox>
        </w:sdtPr>
        <w:sdtContent>
          <w:r w:rsidRPr="00DF372C">
            <w:rPr>
              <w:rFonts w:ascii="Tahoma" w:hAnsi="Tahoma" w:cs="Tahoma" w:hint="eastAsia"/>
              <w:b/>
              <w:sz w:val="40"/>
              <w:szCs w:val="40"/>
              <w:lang w:eastAsia="hu-HU"/>
            </w:rPr>
            <w:t>☒</w:t>
          </w:r>
        </w:sdtContent>
      </w:sdt>
      <w:r w:rsidR="00123731" w:rsidRPr="00DF372C">
        <w:rPr>
          <w:rFonts w:ascii="Tahoma" w:hAnsi="Tahoma" w:cs="Tahoma"/>
          <w:b/>
          <w:sz w:val="40"/>
          <w:szCs w:val="40"/>
          <w:lang w:eastAsia="hu-HU"/>
        </w:rPr>
        <w:t xml:space="preserve"> </w:t>
      </w:r>
      <w:r w:rsidR="00C524E6" w:rsidRPr="00DF372C">
        <w:rPr>
          <w:rFonts w:ascii="Tahoma" w:hAnsi="Tahoma" w:cs="Tahoma"/>
          <w:b/>
          <w:sz w:val="40"/>
          <w:szCs w:val="40"/>
          <w:lang w:eastAsia="hu-HU"/>
        </w:rPr>
        <w:t>Hűtés</w:t>
      </w:r>
      <w:bookmarkEnd w:id="641"/>
    </w:p>
    <w:p w14:paraId="49325F85" w14:textId="5503962D" w:rsidR="00C524E6" w:rsidRPr="002462DE" w:rsidRDefault="006E4D03" w:rsidP="00C524E6">
      <w:pPr>
        <w:pStyle w:val="Listaszerbekezds"/>
        <w:numPr>
          <w:ilvl w:val="0"/>
          <w:numId w:val="5"/>
        </w:numPr>
        <w:rPr>
          <w:sz w:val="20"/>
          <w:szCs w:val="20"/>
        </w:rPr>
      </w:pPr>
      <w:r w:rsidRPr="002462DE">
        <w:rPr>
          <w:sz w:val="20"/>
          <w:szCs w:val="20"/>
        </w:rPr>
        <w:t xml:space="preserve">A szerszámba </w:t>
      </w:r>
      <w:r w:rsidR="00C524E6" w:rsidRPr="002462DE">
        <w:rPr>
          <w:sz w:val="20"/>
          <w:szCs w:val="20"/>
        </w:rPr>
        <w:t>a</w:t>
      </w:r>
      <w:r w:rsidR="0021387C" w:rsidRPr="002462DE">
        <w:rPr>
          <w:sz w:val="20"/>
          <w:szCs w:val="20"/>
        </w:rPr>
        <w:t xml:space="preserve"> </w:t>
      </w:r>
      <w:r w:rsidR="00C524E6" w:rsidRPr="002462DE">
        <w:rPr>
          <w:sz w:val="20"/>
          <w:szCs w:val="20"/>
        </w:rPr>
        <w:t>lehető legtöbb hűtőfuratot be kell épít</w:t>
      </w:r>
      <w:r w:rsidR="0021387C" w:rsidRPr="002462DE">
        <w:rPr>
          <w:sz w:val="20"/>
          <w:szCs w:val="20"/>
        </w:rPr>
        <w:t>e</w:t>
      </w:r>
      <w:r w:rsidR="00C524E6" w:rsidRPr="002462DE">
        <w:rPr>
          <w:sz w:val="20"/>
          <w:szCs w:val="20"/>
        </w:rPr>
        <w:t>ni</w:t>
      </w:r>
      <w:r w:rsidR="0021387C" w:rsidRPr="002462DE">
        <w:rPr>
          <w:sz w:val="20"/>
          <w:szCs w:val="20"/>
        </w:rPr>
        <w:t>.</w:t>
      </w:r>
    </w:p>
    <w:p w14:paraId="1DD181AC" w14:textId="6AB053A1" w:rsidR="000468B2" w:rsidRPr="00CF36E5" w:rsidRDefault="00C524E6" w:rsidP="000468B2">
      <w:pPr>
        <w:pStyle w:val="Listaszerbekezds"/>
        <w:numPr>
          <w:ilvl w:val="0"/>
          <w:numId w:val="5"/>
        </w:numPr>
        <w:rPr>
          <w:sz w:val="20"/>
          <w:szCs w:val="20"/>
        </w:rPr>
      </w:pPr>
      <w:r w:rsidRPr="002462DE">
        <w:rPr>
          <w:sz w:val="20"/>
          <w:szCs w:val="20"/>
        </w:rPr>
        <w:t>A hűtőfuratok</w:t>
      </w:r>
      <w:r w:rsidR="00DF1974" w:rsidRPr="002462DE">
        <w:rPr>
          <w:sz w:val="20"/>
          <w:szCs w:val="20"/>
        </w:rPr>
        <w:t xml:space="preserve"> közötti falvastagságnak minimum 8mm-nek kell lennie.</w:t>
      </w:r>
    </w:p>
    <w:p w14:paraId="2BE43FFC" w14:textId="1E1FDAC2" w:rsidR="00DF1974" w:rsidRPr="002462DE" w:rsidRDefault="000468B2" w:rsidP="00DF1974">
      <w:pPr>
        <w:rPr>
          <w:sz w:val="20"/>
          <w:szCs w:val="20"/>
        </w:rPr>
      </w:pPr>
      <w:r w:rsidRPr="002462DE">
        <w:rPr>
          <w:noProof/>
          <w:sz w:val="20"/>
          <w:szCs w:val="20"/>
          <w:lang w:val="en-GB" w:eastAsia="en-GB"/>
        </w:rPr>
        <w:drawing>
          <wp:inline distT="0" distB="0" distL="0" distR="0" wp14:anchorId="0F2814A9" wp14:editId="343742C1">
            <wp:extent cx="4171950" cy="2447925"/>
            <wp:effectExtent l="0" t="0" r="0" b="9525"/>
            <wp:docPr id="576" name="Kép 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B61B0" w14:textId="2D2EFA30" w:rsidR="00DF1974" w:rsidRPr="00831849" w:rsidRDefault="00DF1974" w:rsidP="00DF1974">
      <w:pPr>
        <w:jc w:val="center"/>
        <w:rPr>
          <w:b/>
          <w:sz w:val="20"/>
          <w:szCs w:val="20"/>
        </w:rPr>
      </w:pPr>
      <w:r w:rsidRPr="00831849">
        <w:rPr>
          <w:b/>
          <w:sz w:val="28"/>
          <w:szCs w:val="28"/>
        </w:rPr>
        <w:t>A hűtőfuratok kialakítása</w:t>
      </w:r>
      <w:r w:rsidRPr="00831849">
        <w:rPr>
          <w:b/>
          <w:sz w:val="20"/>
          <w:szCs w:val="20"/>
        </w:rPr>
        <w:t>:</w:t>
      </w:r>
    </w:p>
    <w:p w14:paraId="704CCF9F" w14:textId="57947C09" w:rsidR="00C524E6" w:rsidRPr="002462DE" w:rsidRDefault="00C524E6" w:rsidP="00DF1974">
      <w:pPr>
        <w:jc w:val="center"/>
        <w:rPr>
          <w:sz w:val="20"/>
          <w:szCs w:val="20"/>
        </w:rPr>
      </w:pPr>
      <w:r w:rsidRPr="002462DE">
        <w:rPr>
          <w:noProof/>
          <w:sz w:val="20"/>
          <w:szCs w:val="20"/>
          <w:lang w:val="en-GB" w:eastAsia="en-GB"/>
        </w:rPr>
        <w:drawing>
          <wp:inline distT="0" distB="0" distL="0" distR="0" wp14:anchorId="7667597B" wp14:editId="4708C20D">
            <wp:extent cx="5325979" cy="2717337"/>
            <wp:effectExtent l="0" t="0" r="8255" b="6985"/>
            <wp:docPr id="269" name="Kép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329073" cy="2718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FC353" w14:textId="4E9870F5" w:rsidR="00DF1974" w:rsidRPr="00831849" w:rsidRDefault="00DF1974" w:rsidP="00DF1974">
      <w:pPr>
        <w:rPr>
          <w:b/>
          <w:sz w:val="40"/>
          <w:szCs w:val="40"/>
        </w:rPr>
      </w:pPr>
      <w:r w:rsidRPr="002462DE">
        <w:rPr>
          <w:sz w:val="20"/>
          <w:szCs w:val="20"/>
        </w:rPr>
        <w:tab/>
      </w:r>
      <w:r w:rsidR="000468B2" w:rsidRPr="002462DE">
        <w:rPr>
          <w:sz w:val="20"/>
          <w:szCs w:val="20"/>
        </w:rPr>
        <w:tab/>
      </w:r>
      <w:r w:rsidRPr="002462DE">
        <w:rPr>
          <w:sz w:val="20"/>
          <w:szCs w:val="20"/>
        </w:rPr>
        <w:tab/>
      </w:r>
      <w:sdt>
        <w:sdtPr>
          <w:rPr>
            <w:b/>
            <w:sz w:val="40"/>
            <w:szCs w:val="40"/>
          </w:rPr>
          <w:id w:val="980046826"/>
          <w14:checkbox>
            <w14:checked w14:val="0"/>
            <w14:checkedState w14:val="2612" w14:font="MS Gothic"/>
            <w14:uncheckedState w14:val="2610" w14:font="MS Gothic"/>
          </w14:checkbox>
        </w:sdtPr>
        <w:sdtContent>
          <w:r w:rsidR="00831849">
            <w:rPr>
              <w:rFonts w:ascii="MS Gothic" w:eastAsia="MS Gothic" w:hAnsi="MS Gothic" w:hint="eastAsia"/>
              <w:b/>
              <w:sz w:val="40"/>
              <w:szCs w:val="40"/>
            </w:rPr>
            <w:t>☐</w:t>
          </w:r>
        </w:sdtContent>
      </w:sdt>
      <w:r w:rsidR="000468B2" w:rsidRPr="00831849">
        <w:rPr>
          <w:b/>
          <w:sz w:val="40"/>
          <w:szCs w:val="40"/>
        </w:rPr>
        <w:tab/>
      </w:r>
      <w:r w:rsidR="000468B2" w:rsidRPr="00831849">
        <w:rPr>
          <w:b/>
          <w:sz w:val="40"/>
          <w:szCs w:val="40"/>
        </w:rPr>
        <w:tab/>
      </w:r>
      <w:r w:rsidR="000468B2" w:rsidRPr="00831849">
        <w:rPr>
          <w:b/>
          <w:sz w:val="40"/>
          <w:szCs w:val="40"/>
        </w:rPr>
        <w:tab/>
      </w:r>
      <w:r w:rsidRPr="00831849">
        <w:rPr>
          <w:b/>
          <w:sz w:val="40"/>
          <w:szCs w:val="40"/>
        </w:rPr>
        <w:tab/>
      </w:r>
      <w:sdt>
        <w:sdtPr>
          <w:rPr>
            <w:b/>
            <w:sz w:val="40"/>
            <w:szCs w:val="40"/>
          </w:rPr>
          <w:id w:val="1369729103"/>
          <w14:checkbox>
            <w14:checked w14:val="0"/>
            <w14:checkedState w14:val="2612" w14:font="MS Gothic"/>
            <w14:uncheckedState w14:val="2610" w14:font="MS Gothic"/>
          </w14:checkbox>
        </w:sdtPr>
        <w:sdtContent>
          <w:r w:rsidRPr="00831849">
            <w:rPr>
              <w:rFonts w:ascii="MS Gothic" w:eastAsia="MS Gothic" w:hAnsi="MS Gothic" w:hint="eastAsia"/>
              <w:b/>
              <w:sz w:val="40"/>
              <w:szCs w:val="40"/>
            </w:rPr>
            <w:t>☐</w:t>
          </w:r>
        </w:sdtContent>
      </w:sdt>
      <w:r w:rsidR="000468B2" w:rsidRPr="00831849">
        <w:rPr>
          <w:b/>
          <w:sz w:val="40"/>
          <w:szCs w:val="40"/>
        </w:rPr>
        <w:tab/>
      </w:r>
      <w:r w:rsidR="000468B2" w:rsidRPr="00831849">
        <w:rPr>
          <w:b/>
          <w:sz w:val="40"/>
          <w:szCs w:val="40"/>
        </w:rPr>
        <w:tab/>
      </w:r>
      <w:r w:rsidR="000468B2" w:rsidRPr="00831849">
        <w:rPr>
          <w:b/>
          <w:sz w:val="40"/>
          <w:szCs w:val="40"/>
        </w:rPr>
        <w:tab/>
      </w:r>
      <w:r w:rsidRPr="00831849">
        <w:rPr>
          <w:b/>
          <w:sz w:val="40"/>
          <w:szCs w:val="40"/>
        </w:rPr>
        <w:tab/>
      </w:r>
      <w:sdt>
        <w:sdtPr>
          <w:rPr>
            <w:b/>
            <w:sz w:val="40"/>
            <w:szCs w:val="40"/>
          </w:rPr>
          <w:id w:val="-502122377"/>
          <w14:checkbox>
            <w14:checked w14:val="1"/>
            <w14:checkedState w14:val="2612" w14:font="MS Gothic"/>
            <w14:uncheckedState w14:val="2610" w14:font="MS Gothic"/>
          </w14:checkbox>
        </w:sdtPr>
        <w:sdtContent>
          <w:r w:rsidR="00DD1229">
            <w:rPr>
              <w:rFonts w:ascii="MS Gothic" w:eastAsia="MS Gothic" w:hAnsi="MS Gothic" w:hint="eastAsia"/>
              <w:b/>
              <w:sz w:val="40"/>
              <w:szCs w:val="40"/>
            </w:rPr>
            <w:t>☒</w:t>
          </w:r>
        </w:sdtContent>
      </w:sdt>
    </w:p>
    <w:p w14:paraId="0E353384" w14:textId="77777777" w:rsidR="00DF1974" w:rsidRPr="00831849" w:rsidRDefault="00DF1974" w:rsidP="00DF1974">
      <w:pPr>
        <w:rPr>
          <w:sz w:val="28"/>
          <w:szCs w:val="28"/>
        </w:rPr>
      </w:pPr>
      <w:r w:rsidRPr="00831849">
        <w:rPr>
          <w:b/>
          <w:sz w:val="28"/>
          <w:szCs w:val="28"/>
        </w:rPr>
        <w:t>A hűtőfuratok mérete</w:t>
      </w:r>
      <w:r w:rsidRPr="00831849">
        <w:rPr>
          <w:sz w:val="28"/>
          <w:szCs w:val="28"/>
        </w:rPr>
        <w:t>:</w:t>
      </w:r>
    </w:p>
    <w:p w14:paraId="2A060EF2" w14:textId="07A07069" w:rsidR="00DF1974" w:rsidRPr="00831849" w:rsidRDefault="007216E3" w:rsidP="00DF1974">
      <w:pPr>
        <w:rPr>
          <w:b/>
          <w:sz w:val="40"/>
          <w:szCs w:val="40"/>
        </w:rPr>
      </w:pPr>
      <w:sdt>
        <w:sdtPr>
          <w:rPr>
            <w:b/>
            <w:sz w:val="40"/>
            <w:szCs w:val="40"/>
          </w:rPr>
          <w:id w:val="-1087926496"/>
          <w14:checkbox>
            <w14:checked w14:val="0"/>
            <w14:checkedState w14:val="2612" w14:font="MS Gothic"/>
            <w14:uncheckedState w14:val="2610" w14:font="MS Gothic"/>
          </w14:checkbox>
        </w:sdtPr>
        <w:sdtContent>
          <w:r w:rsidR="00831849" w:rsidRPr="00831849">
            <w:rPr>
              <w:rFonts w:ascii="MS Gothic" w:eastAsia="MS Gothic" w:hAnsi="MS Gothic" w:hint="eastAsia"/>
              <w:b/>
              <w:sz w:val="40"/>
              <w:szCs w:val="40"/>
            </w:rPr>
            <w:t>☐</w:t>
          </w:r>
        </w:sdtContent>
      </w:sdt>
      <w:r w:rsidR="00DF1974" w:rsidRPr="00831849">
        <w:rPr>
          <w:b/>
          <w:sz w:val="40"/>
          <w:szCs w:val="40"/>
        </w:rPr>
        <w:t xml:space="preserve"> ø8mm</w:t>
      </w:r>
    </w:p>
    <w:p w14:paraId="29A3899D" w14:textId="05A50D59" w:rsidR="00DF1974" w:rsidRPr="00831849" w:rsidRDefault="007216E3" w:rsidP="00DF1974">
      <w:pPr>
        <w:rPr>
          <w:b/>
          <w:sz w:val="40"/>
          <w:szCs w:val="40"/>
        </w:rPr>
      </w:pPr>
      <w:sdt>
        <w:sdtPr>
          <w:rPr>
            <w:b/>
            <w:sz w:val="40"/>
            <w:szCs w:val="40"/>
          </w:rPr>
          <w:id w:val="472191190"/>
          <w14:checkbox>
            <w14:checked w14:val="0"/>
            <w14:checkedState w14:val="2612" w14:font="MS Gothic"/>
            <w14:uncheckedState w14:val="2610" w14:font="MS Gothic"/>
          </w14:checkbox>
        </w:sdtPr>
        <w:sdtContent>
          <w:r w:rsidR="00DF1974" w:rsidRPr="00831849">
            <w:rPr>
              <w:rFonts w:ascii="MS Gothic" w:eastAsia="MS Gothic" w:hAnsi="MS Gothic" w:hint="eastAsia"/>
              <w:b/>
              <w:sz w:val="40"/>
              <w:szCs w:val="40"/>
            </w:rPr>
            <w:t>☐</w:t>
          </w:r>
        </w:sdtContent>
      </w:sdt>
      <w:r w:rsidR="00DF1974" w:rsidRPr="00831849">
        <w:rPr>
          <w:b/>
          <w:sz w:val="40"/>
          <w:szCs w:val="40"/>
        </w:rPr>
        <w:t xml:space="preserve"> ø10mm</w:t>
      </w:r>
    </w:p>
    <w:p w14:paraId="630BB96D" w14:textId="3B6AA3A5" w:rsidR="00C524E6" w:rsidRPr="00DF372C" w:rsidRDefault="00123731" w:rsidP="007441AA">
      <w:pPr>
        <w:pStyle w:val="Cmsor1"/>
        <w:numPr>
          <w:ilvl w:val="0"/>
          <w:numId w:val="19"/>
        </w:numPr>
        <w:rPr>
          <w:rFonts w:ascii="Tahoma" w:hAnsi="Tahoma" w:cs="Tahoma"/>
          <w:b/>
          <w:sz w:val="40"/>
          <w:szCs w:val="40"/>
          <w:lang w:eastAsia="hu-HU"/>
        </w:rPr>
      </w:pPr>
      <w:r w:rsidRPr="00DF372C">
        <w:rPr>
          <w:rFonts w:ascii="Tahoma" w:hAnsi="Tahoma" w:cs="Tahoma"/>
          <w:b/>
          <w:sz w:val="40"/>
          <w:szCs w:val="40"/>
          <w:lang w:eastAsia="hu-HU"/>
        </w:rPr>
        <w:t xml:space="preserve"> </w:t>
      </w:r>
      <w:bookmarkStart w:id="642" w:name="_Toc508612856"/>
      <w:sdt>
        <w:sdtPr>
          <w:rPr>
            <w:rFonts w:ascii="Tahoma" w:hAnsi="Tahoma" w:cs="Tahoma"/>
            <w:b/>
            <w:sz w:val="40"/>
            <w:szCs w:val="40"/>
            <w:lang w:eastAsia="hu-HU"/>
          </w:rPr>
          <w:id w:val="1463221681"/>
          <w14:checkbox>
            <w14:checked w14:val="1"/>
            <w14:checkedState w14:val="2612" w14:font="MS Gothic"/>
            <w14:uncheckedState w14:val="2610" w14:font="MS Gothic"/>
          </w14:checkbox>
        </w:sdtPr>
        <w:sdtContent>
          <w:r w:rsidR="001E1824">
            <w:rPr>
              <w:rFonts w:ascii="MS Gothic" w:eastAsia="MS Gothic" w:hAnsi="MS Gothic" w:cs="Tahoma" w:hint="eastAsia"/>
              <w:b/>
              <w:sz w:val="40"/>
              <w:szCs w:val="40"/>
              <w:lang w:eastAsia="hu-HU"/>
            </w:rPr>
            <w:t>☒</w:t>
          </w:r>
        </w:sdtContent>
      </w:sdt>
      <w:r w:rsidRPr="00DF372C">
        <w:rPr>
          <w:rFonts w:ascii="Tahoma" w:hAnsi="Tahoma" w:cs="Tahoma"/>
          <w:b/>
          <w:sz w:val="40"/>
          <w:szCs w:val="40"/>
          <w:lang w:eastAsia="hu-HU"/>
        </w:rPr>
        <w:t xml:space="preserve"> </w:t>
      </w:r>
      <w:r w:rsidR="00DF1974" w:rsidRPr="00DF372C">
        <w:rPr>
          <w:rFonts w:ascii="Tahoma" w:hAnsi="Tahoma" w:cs="Tahoma"/>
          <w:b/>
          <w:sz w:val="40"/>
          <w:szCs w:val="40"/>
          <w:lang w:eastAsia="hu-HU"/>
        </w:rPr>
        <w:t>Záró és terelődugó</w:t>
      </w:r>
      <w:bookmarkEnd w:id="642"/>
    </w:p>
    <w:p w14:paraId="25A9F0A2" w14:textId="7F179834" w:rsidR="00DF1974" w:rsidRPr="002462DE" w:rsidRDefault="00846FFB" w:rsidP="00DF1974">
      <w:pPr>
        <w:rPr>
          <w:sz w:val="20"/>
          <w:szCs w:val="20"/>
        </w:rPr>
      </w:pPr>
      <w:r w:rsidRPr="002462DE">
        <w:rPr>
          <w:sz w:val="20"/>
          <w:szCs w:val="20"/>
        </w:rPr>
        <w:t>A hűtőkör kialakításától függően mindig legyen áramlási irány meghatározva</w:t>
      </w:r>
    </w:p>
    <w:p w14:paraId="06C88EF7" w14:textId="53BDDCC3" w:rsidR="00DF1974" w:rsidRDefault="00846FFB" w:rsidP="00DF1974">
      <w:pPr>
        <w:jc w:val="center"/>
        <w:rPr>
          <w:sz w:val="20"/>
          <w:szCs w:val="20"/>
        </w:rPr>
      </w:pPr>
      <w:r w:rsidRPr="002462DE">
        <w:rPr>
          <w:noProof/>
          <w:sz w:val="20"/>
          <w:szCs w:val="20"/>
          <w:lang w:val="en-GB" w:eastAsia="en-GB"/>
        </w:rPr>
        <mc:AlternateContent>
          <mc:Choice Requires="wps">
            <w:drawing>
              <wp:anchor distT="0" distB="0" distL="114300" distR="114300" simplePos="0" relativeHeight="252402688" behindDoc="0" locked="0" layoutInCell="1" allowOverlap="1" wp14:anchorId="35CB09B2" wp14:editId="360941B1">
                <wp:simplePos x="0" y="0"/>
                <wp:positionH relativeFrom="column">
                  <wp:posOffset>2611387</wp:posOffset>
                </wp:positionH>
                <wp:positionV relativeFrom="paragraph">
                  <wp:posOffset>1191260</wp:posOffset>
                </wp:positionV>
                <wp:extent cx="898358" cy="272716"/>
                <wp:effectExtent l="0" t="0" r="16510" b="13335"/>
                <wp:wrapNone/>
                <wp:docPr id="290" name="Szövegdoboz 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98358" cy="27271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06AE7C5" w14:textId="4B025AD2" w:rsidR="007216E3" w:rsidRDefault="007216E3" w:rsidP="00846FFB">
                            <w:r>
                              <w:t>Terelődugó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CB09B2" id="Szövegdoboz 290" o:spid="_x0000_s1408" type="#_x0000_t202" style="position:absolute;left:0;text-align:left;margin-left:205.6pt;margin-top:93.8pt;width:70.75pt;height:21.45pt;z-index:25240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" fillcolor="white [3201]" strokeweight=".5pt">
                <v:textbox>
                  <w:txbxContent>
                    <w:p w14:paraId="706AE7C5" w14:textId="4B025AD2" w:rsidR="007216E3" w:rsidRDefault="007216E3" w:rsidP="00846FFB">
                      <w:r>
                        <w:t>Terelődugó</w:t>
                      </w:r>
                    </w:p>
                  </w:txbxContent>
                </v:textbox>
              </v:shape>
            </w:pict>
          </mc:Fallback>
        </mc:AlternateContent>
      </w:r>
      <w:r w:rsidRPr="002462DE">
        <w:rPr>
          <w:noProof/>
          <w:sz w:val="20"/>
          <w:szCs w:val="20"/>
          <w:lang w:val="en-GB" w:eastAsia="en-GB"/>
        </w:rPr>
        <mc:AlternateContent>
          <mc:Choice Requires="wps">
            <w:drawing>
              <wp:anchor distT="0" distB="0" distL="114300" distR="114300" simplePos="0" relativeHeight="252400640" behindDoc="0" locked="0" layoutInCell="1" allowOverlap="1" wp14:anchorId="5120EB78" wp14:editId="1C29FC65">
                <wp:simplePos x="0" y="0"/>
                <wp:positionH relativeFrom="column">
                  <wp:posOffset>1721485</wp:posOffset>
                </wp:positionH>
                <wp:positionV relativeFrom="paragraph">
                  <wp:posOffset>2530876</wp:posOffset>
                </wp:positionV>
                <wp:extent cx="737937" cy="272716"/>
                <wp:effectExtent l="0" t="0" r="24130" b="13335"/>
                <wp:wrapNone/>
                <wp:docPr id="289" name="Szövegdoboz 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7937" cy="27271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7440CEC" w14:textId="6219035A" w:rsidR="007216E3" w:rsidRDefault="007216E3">
                            <w:r>
                              <w:t>Záródugó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0EB78" id="Szövegdoboz 289" o:spid="_x0000_s1409" type="#_x0000_t202" style="position:absolute;left:0;text-align:left;margin-left:135.55pt;margin-top:199.3pt;width:58.1pt;height:21.45pt;z-index:25240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" fillcolor="white [3201]" strokeweight=".5pt">
                <v:textbox>
                  <w:txbxContent>
                    <w:p w14:paraId="67440CEC" w14:textId="6219035A" w:rsidR="007216E3" w:rsidRDefault="007216E3">
                      <w:r>
                        <w:t>Záródugó</w:t>
                      </w:r>
                    </w:p>
                  </w:txbxContent>
                </v:textbox>
              </v:shape>
            </w:pict>
          </mc:Fallback>
        </mc:AlternateContent>
      </w:r>
      <w:r w:rsidR="00DF1974" w:rsidRPr="002462DE">
        <w:rPr>
          <w:noProof/>
          <w:sz w:val="20"/>
          <w:szCs w:val="20"/>
          <w:lang w:val="en-GB" w:eastAsia="en-GB"/>
        </w:rPr>
        <w:drawing>
          <wp:inline distT="0" distB="0" distL="0" distR="0" wp14:anchorId="2962692E" wp14:editId="11C4610C">
            <wp:extent cx="4963327" cy="2470485"/>
            <wp:effectExtent l="0" t="0" r="8890" b="6350"/>
            <wp:docPr id="277" name="Kép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965681" cy="2471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00E56" w14:textId="77777777" w:rsidR="00831849" w:rsidRPr="002462DE" w:rsidRDefault="00831849" w:rsidP="00DF1974">
      <w:pPr>
        <w:jc w:val="center"/>
        <w:rPr>
          <w:sz w:val="20"/>
          <w:szCs w:val="20"/>
        </w:rPr>
      </w:pPr>
    </w:p>
    <w:p w14:paraId="07F054C1" w14:textId="4E61F285" w:rsidR="00C524E6" w:rsidRPr="00831849" w:rsidRDefault="007216E3">
      <w:pPr>
        <w:rPr>
          <w:b/>
          <w:sz w:val="40"/>
          <w:szCs w:val="40"/>
        </w:rPr>
      </w:pPr>
      <w:sdt>
        <w:sdtPr>
          <w:rPr>
            <w:b/>
            <w:sz w:val="40"/>
            <w:szCs w:val="40"/>
          </w:rPr>
          <w:id w:val="-1052382369"/>
          <w14:checkbox>
            <w14:checked w14:val="1"/>
            <w14:checkedState w14:val="2612" w14:font="MS Gothic"/>
            <w14:uncheckedState w14:val="2610" w14:font="MS Gothic"/>
          </w14:checkbox>
        </w:sdtPr>
        <w:sdtContent>
          <w:r w:rsidR="001E1824">
            <w:rPr>
              <w:rFonts w:ascii="MS Gothic" w:eastAsia="MS Gothic" w:hAnsi="MS Gothic" w:hint="eastAsia"/>
              <w:b/>
              <w:sz w:val="40"/>
              <w:szCs w:val="40"/>
            </w:rPr>
            <w:t>☒</w:t>
          </w:r>
        </w:sdtContent>
      </w:sdt>
      <w:r w:rsidR="00DD1229">
        <w:rPr>
          <w:b/>
          <w:sz w:val="40"/>
          <w:szCs w:val="40"/>
        </w:rPr>
        <w:t xml:space="preserve"> Terelő</w:t>
      </w:r>
    </w:p>
    <w:p w14:paraId="27844350" w14:textId="4072EC1C" w:rsidR="00846FFB" w:rsidRPr="002462DE" w:rsidRDefault="00C524E6">
      <w:pPr>
        <w:rPr>
          <w:sz w:val="20"/>
          <w:szCs w:val="20"/>
        </w:rPr>
      </w:pPr>
      <w:r w:rsidRPr="002462DE">
        <w:rPr>
          <w:noProof/>
          <w:sz w:val="20"/>
          <w:szCs w:val="20"/>
          <w:lang w:val="en-GB" w:eastAsia="en-GB"/>
        </w:rPr>
        <w:drawing>
          <wp:inline distT="0" distB="0" distL="0" distR="0" wp14:anchorId="4699406F" wp14:editId="35CBBF3C">
            <wp:extent cx="4162425" cy="1714500"/>
            <wp:effectExtent l="0" t="0" r="9525" b="0"/>
            <wp:docPr id="256" name="Kép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02A84" w14:textId="15A5B4BD" w:rsidR="00535983" w:rsidRPr="00831849" w:rsidRDefault="007216E3">
      <w:pPr>
        <w:rPr>
          <w:b/>
          <w:sz w:val="40"/>
          <w:szCs w:val="40"/>
        </w:rPr>
      </w:pPr>
      <w:sdt>
        <w:sdtPr>
          <w:rPr>
            <w:b/>
            <w:sz w:val="40"/>
            <w:szCs w:val="40"/>
          </w:rPr>
          <w:id w:val="2139759369"/>
          <w14:checkbox>
            <w14:checked w14:val="0"/>
            <w14:checkedState w14:val="2612" w14:font="MS Gothic"/>
            <w14:uncheckedState w14:val="2610" w14:font="MS Gothic"/>
          </w14:checkbox>
        </w:sdtPr>
        <w:sdtContent>
          <w:r w:rsidR="00831849">
            <w:rPr>
              <w:rFonts w:ascii="MS Gothic" w:eastAsia="MS Gothic" w:hAnsi="MS Gothic" w:hint="eastAsia"/>
              <w:b/>
              <w:sz w:val="40"/>
              <w:szCs w:val="40"/>
            </w:rPr>
            <w:t>☐</w:t>
          </w:r>
        </w:sdtContent>
      </w:sdt>
      <w:r w:rsidR="00831849">
        <w:rPr>
          <w:b/>
          <w:sz w:val="40"/>
          <w:szCs w:val="40"/>
        </w:rPr>
        <w:t xml:space="preserve"> Végdugó</w:t>
      </w:r>
    </w:p>
    <w:p w14:paraId="2A1BD81B" w14:textId="79517777" w:rsidR="00535983" w:rsidRPr="002462DE" w:rsidRDefault="00DF1974">
      <w:pPr>
        <w:rPr>
          <w:sz w:val="20"/>
          <w:szCs w:val="20"/>
        </w:rPr>
      </w:pPr>
      <w:r w:rsidRPr="002462DE">
        <w:rPr>
          <w:noProof/>
          <w:sz w:val="20"/>
          <w:szCs w:val="20"/>
          <w:lang w:val="en-GB" w:eastAsia="en-GB"/>
        </w:rPr>
        <w:lastRenderedPageBreak/>
        <w:drawing>
          <wp:inline distT="0" distB="0" distL="0" distR="0" wp14:anchorId="4561178D" wp14:editId="64742B46">
            <wp:extent cx="4362450" cy="1866900"/>
            <wp:effectExtent l="0" t="0" r="0" b="0"/>
            <wp:docPr id="270" name="Kép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E4899" w14:textId="77777777" w:rsidR="00535983" w:rsidRPr="002462DE" w:rsidRDefault="00535983">
      <w:pPr>
        <w:rPr>
          <w:sz w:val="20"/>
          <w:szCs w:val="20"/>
        </w:rPr>
      </w:pPr>
    </w:p>
    <w:p w14:paraId="181723F0" w14:textId="08BA1795" w:rsidR="00846FFB" w:rsidRPr="00831849" w:rsidRDefault="007216E3">
      <w:pPr>
        <w:rPr>
          <w:b/>
          <w:sz w:val="40"/>
          <w:szCs w:val="40"/>
        </w:rPr>
      </w:pPr>
      <w:sdt>
        <w:sdtPr>
          <w:rPr>
            <w:b/>
            <w:sz w:val="40"/>
            <w:szCs w:val="40"/>
          </w:rPr>
          <w:id w:val="-1785419427"/>
          <w14:checkbox>
            <w14:checked w14:val="1"/>
            <w14:checkedState w14:val="2612" w14:font="MS Gothic"/>
            <w14:uncheckedState w14:val="2610" w14:font="MS Gothic"/>
          </w14:checkbox>
        </w:sdtPr>
        <w:sdtContent>
          <w:r w:rsidR="001E1824">
            <w:rPr>
              <w:rFonts w:ascii="MS Gothic" w:eastAsia="MS Gothic" w:hAnsi="MS Gothic" w:hint="eastAsia"/>
              <w:b/>
              <w:sz w:val="40"/>
              <w:szCs w:val="40"/>
            </w:rPr>
            <w:t>☒</w:t>
          </w:r>
        </w:sdtContent>
      </w:sdt>
      <w:r w:rsidR="00831849">
        <w:rPr>
          <w:b/>
          <w:sz w:val="40"/>
          <w:szCs w:val="40"/>
        </w:rPr>
        <w:t xml:space="preserve"> Végdugó</w:t>
      </w:r>
    </w:p>
    <w:p w14:paraId="3573BF51" w14:textId="513CA5FA" w:rsidR="00535983" w:rsidRPr="002462DE" w:rsidRDefault="00DF1974">
      <w:pPr>
        <w:rPr>
          <w:sz w:val="20"/>
          <w:szCs w:val="20"/>
        </w:rPr>
      </w:pPr>
      <w:r w:rsidRPr="002462DE">
        <w:rPr>
          <w:noProof/>
          <w:sz w:val="20"/>
          <w:szCs w:val="20"/>
          <w:lang w:val="en-GB" w:eastAsia="en-GB"/>
        </w:rPr>
        <w:drawing>
          <wp:inline distT="0" distB="0" distL="0" distR="0" wp14:anchorId="1EB83FB7" wp14:editId="57AD0B66">
            <wp:extent cx="3857625" cy="1771650"/>
            <wp:effectExtent l="0" t="0" r="9525" b="0"/>
            <wp:docPr id="271" name="Kép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3857625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8554D" w14:textId="77777777" w:rsidR="00846FFB" w:rsidRPr="002462DE" w:rsidRDefault="00846FFB">
      <w:pPr>
        <w:rPr>
          <w:sz w:val="20"/>
          <w:szCs w:val="20"/>
        </w:rPr>
      </w:pPr>
    </w:p>
    <w:p w14:paraId="347F66EF" w14:textId="3A10F4DC" w:rsidR="00535983" w:rsidRPr="00831849" w:rsidRDefault="007216E3">
      <w:pPr>
        <w:rPr>
          <w:b/>
          <w:sz w:val="40"/>
          <w:szCs w:val="40"/>
        </w:rPr>
      </w:pPr>
      <w:sdt>
        <w:sdtPr>
          <w:rPr>
            <w:b/>
            <w:sz w:val="40"/>
            <w:szCs w:val="40"/>
          </w:rPr>
          <w:id w:val="-1388651337"/>
          <w14:checkbox>
            <w14:checked w14:val="0"/>
            <w14:checkedState w14:val="2612" w14:font="MS Gothic"/>
            <w14:uncheckedState w14:val="2610" w14:font="MS Gothic"/>
          </w14:checkbox>
        </w:sdtPr>
        <w:sdtContent>
          <w:r w:rsidR="00831849">
            <w:rPr>
              <w:rFonts w:ascii="MS Gothic" w:eastAsia="MS Gothic" w:hAnsi="MS Gothic" w:hint="eastAsia"/>
              <w:b/>
              <w:sz w:val="40"/>
              <w:szCs w:val="40"/>
            </w:rPr>
            <w:t>☐</w:t>
          </w:r>
        </w:sdtContent>
      </w:sdt>
      <w:r w:rsidR="00831849">
        <w:rPr>
          <w:b/>
          <w:sz w:val="40"/>
          <w:szCs w:val="40"/>
        </w:rPr>
        <w:t xml:space="preserve"> Végdugó</w:t>
      </w:r>
    </w:p>
    <w:p w14:paraId="169CB6DE" w14:textId="08A450F8" w:rsidR="00535983" w:rsidRPr="002462DE" w:rsidRDefault="00DF1974">
      <w:pPr>
        <w:rPr>
          <w:sz w:val="20"/>
          <w:szCs w:val="20"/>
        </w:rPr>
      </w:pPr>
      <w:r w:rsidRPr="002462DE">
        <w:rPr>
          <w:noProof/>
          <w:sz w:val="20"/>
          <w:szCs w:val="20"/>
          <w:lang w:val="en-GB" w:eastAsia="en-GB"/>
        </w:rPr>
        <w:drawing>
          <wp:inline distT="0" distB="0" distL="0" distR="0" wp14:anchorId="22C2F7D7" wp14:editId="249B2245">
            <wp:extent cx="3590925" cy="1733550"/>
            <wp:effectExtent l="0" t="0" r="9525" b="0"/>
            <wp:docPr id="272" name="Kép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3590925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7E582" w14:textId="77777777" w:rsidR="00846FFB" w:rsidRPr="002462DE" w:rsidRDefault="00846FFB">
      <w:pPr>
        <w:rPr>
          <w:sz w:val="20"/>
          <w:szCs w:val="20"/>
        </w:rPr>
      </w:pPr>
    </w:p>
    <w:p w14:paraId="27FDD05F" w14:textId="77777777" w:rsidR="006E4D03" w:rsidRPr="002462DE" w:rsidRDefault="006E4D03">
      <w:pPr>
        <w:rPr>
          <w:sz w:val="20"/>
          <w:szCs w:val="20"/>
        </w:rPr>
      </w:pPr>
    </w:p>
    <w:p w14:paraId="4F2F9976" w14:textId="77777777" w:rsidR="006E4D03" w:rsidRPr="002462DE" w:rsidRDefault="006E4D03">
      <w:pPr>
        <w:rPr>
          <w:sz w:val="20"/>
          <w:szCs w:val="20"/>
        </w:rPr>
      </w:pPr>
    </w:p>
    <w:p w14:paraId="701F329C" w14:textId="77777777" w:rsidR="006E4D03" w:rsidRPr="002462DE" w:rsidRDefault="006E4D03">
      <w:pPr>
        <w:rPr>
          <w:sz w:val="20"/>
          <w:szCs w:val="20"/>
        </w:rPr>
      </w:pPr>
    </w:p>
    <w:p w14:paraId="77E57657" w14:textId="77777777" w:rsidR="006E4D03" w:rsidRPr="002462DE" w:rsidRDefault="006E4D03">
      <w:pPr>
        <w:rPr>
          <w:sz w:val="20"/>
          <w:szCs w:val="20"/>
        </w:rPr>
      </w:pPr>
    </w:p>
    <w:p w14:paraId="38F9E88F" w14:textId="77777777" w:rsidR="006E4D03" w:rsidRPr="002462DE" w:rsidRDefault="006E4D03">
      <w:pPr>
        <w:rPr>
          <w:sz w:val="20"/>
          <w:szCs w:val="20"/>
        </w:rPr>
      </w:pPr>
    </w:p>
    <w:p w14:paraId="665B80A7" w14:textId="77777777" w:rsidR="006E4D03" w:rsidRPr="002462DE" w:rsidRDefault="006E4D03">
      <w:pPr>
        <w:rPr>
          <w:sz w:val="20"/>
          <w:szCs w:val="20"/>
        </w:rPr>
      </w:pPr>
    </w:p>
    <w:p w14:paraId="5F63642D" w14:textId="77777777" w:rsidR="006E4D03" w:rsidRPr="002462DE" w:rsidRDefault="006E4D03">
      <w:pPr>
        <w:rPr>
          <w:sz w:val="20"/>
          <w:szCs w:val="20"/>
        </w:rPr>
      </w:pPr>
    </w:p>
    <w:p w14:paraId="03070691" w14:textId="77777777" w:rsidR="006E4D03" w:rsidRPr="002462DE" w:rsidRDefault="006E4D03">
      <w:pPr>
        <w:rPr>
          <w:sz w:val="20"/>
          <w:szCs w:val="20"/>
        </w:rPr>
      </w:pPr>
    </w:p>
    <w:p w14:paraId="3F939196" w14:textId="77777777" w:rsidR="006E4D03" w:rsidRPr="002462DE" w:rsidRDefault="006E4D03">
      <w:pPr>
        <w:rPr>
          <w:sz w:val="20"/>
          <w:szCs w:val="20"/>
        </w:rPr>
      </w:pPr>
    </w:p>
    <w:p w14:paraId="1B450814" w14:textId="77777777" w:rsidR="006E4D03" w:rsidRPr="002462DE" w:rsidRDefault="006E4D03">
      <w:pPr>
        <w:rPr>
          <w:sz w:val="20"/>
          <w:szCs w:val="20"/>
        </w:rPr>
      </w:pPr>
    </w:p>
    <w:p w14:paraId="378E607B" w14:textId="77777777" w:rsidR="00831849" w:rsidRPr="002462DE" w:rsidRDefault="00831849">
      <w:pPr>
        <w:rPr>
          <w:sz w:val="20"/>
          <w:szCs w:val="20"/>
        </w:rPr>
      </w:pPr>
    </w:p>
    <w:p w14:paraId="275D577D" w14:textId="26947AD8" w:rsidR="00846FFB" w:rsidRPr="00DF372C" w:rsidRDefault="00123731" w:rsidP="007441AA">
      <w:pPr>
        <w:pStyle w:val="Cmsor1"/>
        <w:numPr>
          <w:ilvl w:val="0"/>
          <w:numId w:val="19"/>
        </w:numPr>
        <w:rPr>
          <w:rFonts w:ascii="Tahoma" w:hAnsi="Tahoma" w:cs="Tahoma"/>
          <w:b/>
          <w:sz w:val="40"/>
          <w:szCs w:val="40"/>
          <w:lang w:eastAsia="hu-HU"/>
        </w:rPr>
      </w:pPr>
      <w:r w:rsidRPr="00DF372C">
        <w:rPr>
          <w:rFonts w:ascii="Tahoma" w:hAnsi="Tahoma" w:cs="Tahoma"/>
          <w:b/>
          <w:sz w:val="40"/>
          <w:szCs w:val="40"/>
          <w:lang w:eastAsia="hu-HU"/>
        </w:rPr>
        <w:t xml:space="preserve"> </w:t>
      </w:r>
      <w:bookmarkStart w:id="643" w:name="_Toc508612857"/>
      <w:sdt>
        <w:sdtPr>
          <w:rPr>
            <w:rFonts w:ascii="Tahoma" w:hAnsi="Tahoma" w:cs="Tahoma"/>
            <w:b/>
            <w:sz w:val="40"/>
            <w:szCs w:val="40"/>
            <w:lang w:eastAsia="hu-HU"/>
          </w:rPr>
          <w:id w:val="2003854192"/>
          <w14:checkbox>
            <w14:checked w14:val="0"/>
            <w14:checkedState w14:val="2612" w14:font="MS Gothic"/>
            <w14:uncheckedState w14:val="2610" w14:font="MS Gothic"/>
          </w14:checkbox>
        </w:sdtPr>
        <w:sdtContent>
          <w:r w:rsidR="001E1824">
            <w:rPr>
              <w:rFonts w:ascii="MS Gothic" w:eastAsia="MS Gothic" w:hAnsi="MS Gothic" w:cs="Tahoma" w:hint="eastAsia"/>
              <w:b/>
              <w:sz w:val="40"/>
              <w:szCs w:val="40"/>
              <w:lang w:eastAsia="hu-HU"/>
            </w:rPr>
            <w:t>☐</w:t>
          </w:r>
        </w:sdtContent>
      </w:sdt>
      <w:r w:rsidRPr="00DF372C">
        <w:rPr>
          <w:rFonts w:ascii="Tahoma" w:hAnsi="Tahoma" w:cs="Tahoma"/>
          <w:b/>
          <w:sz w:val="40"/>
          <w:szCs w:val="40"/>
          <w:lang w:eastAsia="hu-HU"/>
        </w:rPr>
        <w:t xml:space="preserve"> </w:t>
      </w:r>
      <w:r w:rsidR="00A010CC" w:rsidRPr="00DF372C">
        <w:rPr>
          <w:rFonts w:ascii="Tahoma" w:hAnsi="Tahoma" w:cs="Tahoma"/>
          <w:b/>
          <w:sz w:val="40"/>
          <w:szCs w:val="40"/>
          <w:lang w:eastAsia="hu-HU"/>
        </w:rPr>
        <w:t>Mag hűtés</w:t>
      </w:r>
      <w:bookmarkEnd w:id="643"/>
    </w:p>
    <w:p w14:paraId="3BFB9951" w14:textId="502F2B3F" w:rsidR="00A010CC" w:rsidRPr="002462DE" w:rsidRDefault="00A010CC" w:rsidP="00A010CC">
      <w:pPr>
        <w:pStyle w:val="Listaszerbekezds"/>
        <w:numPr>
          <w:ilvl w:val="0"/>
          <w:numId w:val="5"/>
        </w:numPr>
        <w:jc w:val="center"/>
        <w:rPr>
          <w:sz w:val="20"/>
          <w:szCs w:val="20"/>
        </w:rPr>
      </w:pPr>
      <w:r w:rsidRPr="002462DE">
        <w:rPr>
          <w:sz w:val="20"/>
          <w:szCs w:val="20"/>
        </w:rPr>
        <w:t>Az álló ás mozgó oldali formaadó betétekben az alábbi terelőlemezeket kell használni.</w:t>
      </w:r>
    </w:p>
    <w:p w14:paraId="58844193" w14:textId="0BE76E69" w:rsidR="00A010CC" w:rsidRPr="002462DE" w:rsidRDefault="00A010CC" w:rsidP="00A010CC">
      <w:pPr>
        <w:pStyle w:val="Listaszerbekezds"/>
        <w:numPr>
          <w:ilvl w:val="0"/>
          <w:numId w:val="5"/>
        </w:numPr>
        <w:jc w:val="center"/>
        <w:rPr>
          <w:sz w:val="20"/>
          <w:szCs w:val="20"/>
        </w:rPr>
      </w:pPr>
      <w:r w:rsidRPr="002462DE">
        <w:rPr>
          <w:sz w:val="20"/>
          <w:szCs w:val="20"/>
        </w:rPr>
        <w:t xml:space="preserve">A min. </w:t>
      </w:r>
      <w:del w:id="644" w:author="Varga Ernő" w:date="2018-02-16T15:30:00Z">
        <w:r w:rsidRPr="002462DE" w:rsidDel="000055C5">
          <w:rPr>
            <w:sz w:val="20"/>
            <w:szCs w:val="20"/>
          </w:rPr>
          <w:delText xml:space="preserve">50mm </w:delText>
        </w:r>
      </w:del>
      <w:ins w:id="645" w:author="Varga Ernő" w:date="2018-02-16T15:30:00Z">
        <w:r w:rsidR="000055C5">
          <w:rPr>
            <w:sz w:val="20"/>
            <w:szCs w:val="20"/>
          </w:rPr>
          <w:t>30</w:t>
        </w:r>
        <w:r w:rsidR="000055C5" w:rsidRPr="002462DE">
          <w:rPr>
            <w:sz w:val="20"/>
            <w:szCs w:val="20"/>
          </w:rPr>
          <w:t xml:space="preserve">mm </w:t>
        </w:r>
      </w:ins>
      <w:r w:rsidRPr="002462DE">
        <w:rPr>
          <w:sz w:val="20"/>
          <w:szCs w:val="20"/>
        </w:rPr>
        <w:t>magasságú mag oldali betétekben kötelező használni az alábbi terelő elemeket.</w:t>
      </w:r>
    </w:p>
    <w:p w14:paraId="6A55950A" w14:textId="77777777" w:rsidR="00A010CC" w:rsidRPr="002462DE" w:rsidRDefault="00A010CC" w:rsidP="00A010CC">
      <w:pPr>
        <w:pStyle w:val="Listaszerbekezds"/>
        <w:rPr>
          <w:sz w:val="20"/>
          <w:szCs w:val="20"/>
        </w:rPr>
      </w:pPr>
    </w:p>
    <w:p w14:paraId="145AB646" w14:textId="1F001886" w:rsidR="00846FFB" w:rsidRPr="00831849" w:rsidRDefault="007216E3" w:rsidP="00846FFB">
      <w:pPr>
        <w:rPr>
          <w:b/>
          <w:sz w:val="40"/>
          <w:szCs w:val="40"/>
        </w:rPr>
      </w:pPr>
      <w:sdt>
        <w:sdtPr>
          <w:rPr>
            <w:b/>
            <w:sz w:val="40"/>
            <w:szCs w:val="40"/>
          </w:rPr>
          <w:id w:val="2063435472"/>
          <w14:checkbox>
            <w14:checked w14:val="0"/>
            <w14:checkedState w14:val="2612" w14:font="MS Gothic"/>
            <w14:uncheckedState w14:val="2610" w14:font="MS Gothic"/>
          </w14:checkbox>
        </w:sdtPr>
        <w:sdtContent>
          <w:r w:rsidR="00831849">
            <w:rPr>
              <w:rFonts w:ascii="MS Gothic" w:eastAsia="MS Gothic" w:hAnsi="MS Gothic" w:hint="eastAsia"/>
              <w:b/>
              <w:sz w:val="40"/>
              <w:szCs w:val="40"/>
            </w:rPr>
            <w:t>☐</w:t>
          </w:r>
        </w:sdtContent>
      </w:sdt>
      <w:r w:rsidR="00846FFB" w:rsidRPr="00831849">
        <w:rPr>
          <w:b/>
          <w:sz w:val="40"/>
          <w:szCs w:val="40"/>
        </w:rPr>
        <w:t xml:space="preserve"> Terelőlemezzel</w:t>
      </w:r>
    </w:p>
    <w:p w14:paraId="42F22310" w14:textId="4823C4D8" w:rsidR="00846FFB" w:rsidRPr="002462DE" w:rsidRDefault="00846FFB">
      <w:pPr>
        <w:rPr>
          <w:sz w:val="20"/>
          <w:szCs w:val="20"/>
        </w:rPr>
      </w:pPr>
      <w:r w:rsidRPr="002462DE">
        <w:rPr>
          <w:noProof/>
          <w:sz w:val="20"/>
          <w:szCs w:val="20"/>
          <w:lang w:val="en-GB" w:eastAsia="en-GB"/>
        </w:rPr>
        <w:drawing>
          <wp:inline distT="0" distB="0" distL="0" distR="0" wp14:anchorId="1F437813" wp14:editId="6E7E7F37">
            <wp:extent cx="4848225" cy="1828800"/>
            <wp:effectExtent l="0" t="0" r="9525" b="0"/>
            <wp:docPr id="292" name="Kép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B2BEC" w14:textId="77777777" w:rsidR="00846FFB" w:rsidRPr="002462DE" w:rsidRDefault="00846FFB">
      <w:pPr>
        <w:rPr>
          <w:sz w:val="20"/>
          <w:szCs w:val="20"/>
        </w:rPr>
      </w:pPr>
    </w:p>
    <w:p w14:paraId="5E37EFAF" w14:textId="553F6A66" w:rsidR="00846FFB" w:rsidRPr="002462DE" w:rsidRDefault="00846FFB">
      <w:pPr>
        <w:rPr>
          <w:sz w:val="20"/>
          <w:szCs w:val="20"/>
        </w:rPr>
      </w:pPr>
      <w:r w:rsidRPr="002462DE">
        <w:rPr>
          <w:noProof/>
          <w:sz w:val="20"/>
          <w:szCs w:val="20"/>
          <w:lang w:val="en-GB" w:eastAsia="en-GB"/>
        </w:rPr>
        <w:lastRenderedPageBreak/>
        <w:drawing>
          <wp:inline distT="0" distB="0" distL="0" distR="0" wp14:anchorId="7CE1BD3E" wp14:editId="05E34C22">
            <wp:extent cx="4848225" cy="2886075"/>
            <wp:effectExtent l="0" t="0" r="9525" b="9525"/>
            <wp:docPr id="291" name="Kép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2E25F" w14:textId="77777777" w:rsidR="00846FFB" w:rsidRPr="002462DE" w:rsidRDefault="00846FFB">
      <w:pPr>
        <w:rPr>
          <w:sz w:val="20"/>
          <w:szCs w:val="20"/>
        </w:rPr>
      </w:pPr>
    </w:p>
    <w:p w14:paraId="209D0C12" w14:textId="77777777" w:rsidR="006E4D03" w:rsidRPr="002462DE" w:rsidRDefault="006E4D03">
      <w:pPr>
        <w:rPr>
          <w:sz w:val="20"/>
          <w:szCs w:val="20"/>
        </w:rPr>
      </w:pPr>
    </w:p>
    <w:p w14:paraId="43E4D8F1" w14:textId="77777777" w:rsidR="006E4D03" w:rsidRPr="002462DE" w:rsidRDefault="006E4D03">
      <w:pPr>
        <w:rPr>
          <w:sz w:val="20"/>
          <w:szCs w:val="20"/>
        </w:rPr>
      </w:pPr>
    </w:p>
    <w:p w14:paraId="3D637D8D" w14:textId="77777777" w:rsidR="006E4D03" w:rsidRPr="002462DE" w:rsidRDefault="006E4D03">
      <w:pPr>
        <w:rPr>
          <w:sz w:val="20"/>
          <w:szCs w:val="20"/>
        </w:rPr>
      </w:pPr>
    </w:p>
    <w:p w14:paraId="2CD4688F" w14:textId="77777777" w:rsidR="006E4D03" w:rsidRPr="002462DE" w:rsidRDefault="006E4D03">
      <w:pPr>
        <w:rPr>
          <w:sz w:val="20"/>
          <w:szCs w:val="20"/>
        </w:rPr>
      </w:pPr>
    </w:p>
    <w:p w14:paraId="0D2ABF5A" w14:textId="77777777" w:rsidR="00A010CC" w:rsidRPr="002462DE" w:rsidRDefault="00A010CC">
      <w:pPr>
        <w:rPr>
          <w:sz w:val="20"/>
          <w:szCs w:val="20"/>
        </w:rPr>
      </w:pPr>
    </w:p>
    <w:p w14:paraId="3CC644B1" w14:textId="57B5D34D" w:rsidR="00846FFB" w:rsidRPr="00831849" w:rsidRDefault="007216E3" w:rsidP="00846FFB">
      <w:pPr>
        <w:rPr>
          <w:b/>
          <w:sz w:val="40"/>
          <w:szCs w:val="40"/>
        </w:rPr>
      </w:pPr>
      <w:sdt>
        <w:sdtPr>
          <w:rPr>
            <w:b/>
            <w:sz w:val="40"/>
            <w:szCs w:val="40"/>
          </w:rPr>
          <w:id w:val="-503741299"/>
          <w14:checkbox>
            <w14:checked w14:val="1"/>
            <w14:checkedState w14:val="2612" w14:font="MS Gothic"/>
            <w14:uncheckedState w14:val="2610" w14:font="MS Gothic"/>
          </w14:checkbox>
        </w:sdtPr>
        <w:sdtContent>
          <w:r w:rsidR="001E1824">
            <w:rPr>
              <w:rFonts w:ascii="MS Gothic" w:eastAsia="MS Gothic" w:hAnsi="MS Gothic" w:hint="eastAsia"/>
              <w:b/>
              <w:sz w:val="40"/>
              <w:szCs w:val="40"/>
            </w:rPr>
            <w:t>☒</w:t>
          </w:r>
        </w:sdtContent>
      </w:sdt>
      <w:r w:rsidR="00846FFB" w:rsidRPr="00831849">
        <w:rPr>
          <w:b/>
          <w:sz w:val="40"/>
          <w:szCs w:val="40"/>
        </w:rPr>
        <w:t xml:space="preserve"> Spirál vízterelővel</w:t>
      </w:r>
    </w:p>
    <w:p w14:paraId="52E36201" w14:textId="628C6E61" w:rsidR="00846FFB" w:rsidRPr="002462DE" w:rsidRDefault="00846FFB">
      <w:pPr>
        <w:rPr>
          <w:sz w:val="20"/>
          <w:szCs w:val="20"/>
        </w:rPr>
      </w:pPr>
      <w:r w:rsidRPr="002462DE">
        <w:rPr>
          <w:noProof/>
          <w:sz w:val="20"/>
          <w:szCs w:val="20"/>
          <w:lang w:val="en-GB" w:eastAsia="en-GB"/>
        </w:rPr>
        <w:drawing>
          <wp:inline distT="0" distB="0" distL="0" distR="0" wp14:anchorId="6A79AE25" wp14:editId="7BEC5E3C">
            <wp:extent cx="4608871" cy="1906243"/>
            <wp:effectExtent l="0" t="0" r="1270" b="0"/>
            <wp:docPr id="293" name="Kép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621397" cy="1911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B0043" w14:textId="7A2C5619" w:rsidR="00846FFB" w:rsidRPr="002462DE" w:rsidRDefault="00846FFB">
      <w:pPr>
        <w:rPr>
          <w:sz w:val="20"/>
          <w:szCs w:val="20"/>
        </w:rPr>
      </w:pPr>
      <w:r w:rsidRPr="002462DE">
        <w:rPr>
          <w:noProof/>
          <w:sz w:val="20"/>
          <w:szCs w:val="20"/>
          <w:lang w:val="en-GB" w:eastAsia="en-GB"/>
        </w:rPr>
        <w:lastRenderedPageBreak/>
        <w:drawing>
          <wp:inline distT="0" distB="0" distL="0" distR="0" wp14:anchorId="1B1DA365" wp14:editId="35E8123E">
            <wp:extent cx="4515852" cy="1970063"/>
            <wp:effectExtent l="0" t="0" r="0" b="0"/>
            <wp:docPr id="302" name="Kép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516937" cy="1970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6FEB3" w14:textId="78F4A58B" w:rsidR="00846FFB" w:rsidRPr="00831849" w:rsidRDefault="007216E3" w:rsidP="00846FFB">
      <w:pPr>
        <w:rPr>
          <w:b/>
          <w:sz w:val="40"/>
          <w:szCs w:val="40"/>
        </w:rPr>
      </w:pPr>
      <w:sdt>
        <w:sdtPr>
          <w:rPr>
            <w:b/>
            <w:sz w:val="40"/>
            <w:szCs w:val="40"/>
          </w:rPr>
          <w:id w:val="147711855"/>
          <w14:checkbox>
            <w14:checked w14:val="0"/>
            <w14:checkedState w14:val="2612" w14:font="MS Gothic"/>
            <w14:uncheckedState w14:val="2610" w14:font="MS Gothic"/>
          </w14:checkbox>
        </w:sdtPr>
        <w:sdtContent>
          <w:r w:rsidR="00A427DB">
            <w:rPr>
              <w:rFonts w:ascii="MS Gothic" w:eastAsia="MS Gothic" w:hAnsi="MS Gothic" w:hint="eastAsia"/>
              <w:b/>
              <w:sz w:val="40"/>
              <w:szCs w:val="40"/>
            </w:rPr>
            <w:t>☐</w:t>
          </w:r>
        </w:sdtContent>
      </w:sdt>
      <w:r w:rsidR="00846FFB" w:rsidRPr="00831849">
        <w:rPr>
          <w:b/>
          <w:sz w:val="40"/>
          <w:szCs w:val="40"/>
        </w:rPr>
        <w:t xml:space="preserve"> Spirálcsővel</w:t>
      </w:r>
    </w:p>
    <w:p w14:paraId="27760034" w14:textId="77777777" w:rsidR="00846FFB" w:rsidRPr="002462DE" w:rsidRDefault="00846FFB">
      <w:pPr>
        <w:rPr>
          <w:sz w:val="20"/>
          <w:szCs w:val="20"/>
        </w:rPr>
      </w:pPr>
    </w:p>
    <w:p w14:paraId="2E0A341D" w14:textId="094EDAF4" w:rsidR="00846FFB" w:rsidRPr="002462DE" w:rsidRDefault="00846FFB">
      <w:pPr>
        <w:rPr>
          <w:sz w:val="20"/>
          <w:szCs w:val="20"/>
        </w:rPr>
      </w:pPr>
      <w:r w:rsidRPr="002462DE">
        <w:rPr>
          <w:noProof/>
          <w:sz w:val="20"/>
          <w:szCs w:val="20"/>
          <w:lang w:val="en-GB" w:eastAsia="en-GB"/>
        </w:rPr>
        <w:drawing>
          <wp:inline distT="0" distB="0" distL="0" distR="0" wp14:anchorId="208FC882" wp14:editId="2310A479">
            <wp:extent cx="4612105" cy="1408787"/>
            <wp:effectExtent l="0" t="0" r="0" b="1270"/>
            <wp:docPr id="310" name="Kép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4612989" cy="1409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E0D06" w14:textId="100AAD25" w:rsidR="005843CD" w:rsidRPr="002462DE" w:rsidRDefault="00846FFB">
      <w:pPr>
        <w:rPr>
          <w:sz w:val="20"/>
          <w:szCs w:val="20"/>
        </w:rPr>
      </w:pPr>
      <w:r w:rsidRPr="002462DE">
        <w:rPr>
          <w:noProof/>
          <w:sz w:val="20"/>
          <w:szCs w:val="20"/>
          <w:lang w:val="en-GB" w:eastAsia="en-GB"/>
        </w:rPr>
        <w:drawing>
          <wp:inline distT="0" distB="0" distL="0" distR="0" wp14:anchorId="11DCD1A7" wp14:editId="50828887">
            <wp:extent cx="4483768" cy="1500579"/>
            <wp:effectExtent l="0" t="0" r="0" b="4445"/>
            <wp:docPr id="304" name="Kép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480460" cy="1499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4BEB4" w14:textId="1C3D001F" w:rsidR="006E4D03" w:rsidRPr="00DF372C" w:rsidRDefault="00CE2D84" w:rsidP="007441AA">
      <w:pPr>
        <w:pStyle w:val="Cmsor1"/>
        <w:numPr>
          <w:ilvl w:val="0"/>
          <w:numId w:val="19"/>
        </w:numPr>
        <w:rPr>
          <w:rFonts w:ascii="Tahoma" w:hAnsi="Tahoma" w:cs="Tahoma"/>
          <w:b/>
          <w:sz w:val="40"/>
          <w:szCs w:val="40"/>
          <w:lang w:eastAsia="hu-HU"/>
        </w:rPr>
      </w:pPr>
      <w:bookmarkStart w:id="646" w:name="_Toc504480146"/>
      <w:r w:rsidRPr="00DF372C">
        <w:rPr>
          <w:rFonts w:ascii="Tahoma" w:hAnsi="Tahoma" w:cs="Tahoma"/>
          <w:b/>
          <w:sz w:val="40"/>
          <w:szCs w:val="40"/>
          <w:lang w:eastAsia="hu-HU"/>
        </w:rPr>
        <w:t xml:space="preserve"> </w:t>
      </w:r>
      <w:bookmarkStart w:id="647" w:name="_Toc508612858"/>
      <w:sdt>
        <w:sdtPr>
          <w:rPr>
            <w:rFonts w:ascii="Tahoma" w:hAnsi="Tahoma" w:cs="Tahoma"/>
            <w:b/>
            <w:sz w:val="40"/>
            <w:szCs w:val="40"/>
            <w:lang w:eastAsia="hu-HU"/>
          </w:rPr>
          <w:id w:val="1117176625"/>
          <w14:checkbox>
            <w14:checked w14:val="1"/>
            <w14:checkedState w14:val="2612" w14:font="MS Gothic"/>
            <w14:uncheckedState w14:val="2610" w14:font="MS Gothic"/>
          </w14:checkbox>
        </w:sdtPr>
        <w:sdtContent>
          <w:r w:rsidRPr="00DF372C">
            <w:rPr>
              <w:rFonts w:ascii="Tahoma" w:hAnsi="Tahoma" w:cs="Tahoma" w:hint="eastAsia"/>
              <w:b/>
              <w:sz w:val="40"/>
              <w:szCs w:val="40"/>
              <w:lang w:eastAsia="hu-HU"/>
            </w:rPr>
            <w:t>☒</w:t>
          </w:r>
        </w:sdtContent>
      </w:sdt>
      <w:r w:rsidR="00123731" w:rsidRPr="00DF372C">
        <w:rPr>
          <w:rFonts w:ascii="Tahoma" w:hAnsi="Tahoma" w:cs="Tahoma"/>
          <w:b/>
          <w:sz w:val="40"/>
          <w:szCs w:val="40"/>
          <w:lang w:eastAsia="hu-HU"/>
        </w:rPr>
        <w:t xml:space="preserve"> </w:t>
      </w:r>
      <w:r w:rsidR="008B1C4F" w:rsidRPr="00DF372C">
        <w:rPr>
          <w:rFonts w:ascii="Tahoma" w:hAnsi="Tahoma" w:cs="Tahoma"/>
          <w:b/>
          <w:sz w:val="40"/>
          <w:szCs w:val="40"/>
          <w:lang w:eastAsia="hu-HU"/>
        </w:rPr>
        <w:t>Vízkörök tömítése</w:t>
      </w:r>
      <w:bookmarkEnd w:id="646"/>
      <w:bookmarkEnd w:id="647"/>
    </w:p>
    <w:p w14:paraId="7178ECAF" w14:textId="10B2FD3D" w:rsidR="00831849" w:rsidRDefault="00831849" w:rsidP="00A010CC">
      <w:pPr>
        <w:pStyle w:val="Cmsor1"/>
        <w:rPr>
          <w:sz w:val="20"/>
          <w:szCs w:val="20"/>
        </w:rPr>
      </w:pPr>
      <w:bookmarkStart w:id="648" w:name="_Toc504478619"/>
      <w:bookmarkStart w:id="649" w:name="_Toc504480147"/>
      <w:bookmarkStart w:id="650" w:name="_Toc505938376"/>
      <w:bookmarkStart w:id="651" w:name="_Toc508612859"/>
      <w:r w:rsidRPr="00831849">
        <w:rPr>
          <w:rFonts w:ascii="Tahoma" w:hAnsi="Tahoma" w:cs="Tahoma"/>
          <w:b/>
          <w:noProof/>
          <w:sz w:val="40"/>
          <w:szCs w:val="40"/>
          <w:lang w:val="en-GB" w:eastAsia="en-GB"/>
        </w:rPr>
        <w:lastRenderedPageBreak/>
        <mc:AlternateContent>
          <mc:Choice Requires="wpg">
            <w:drawing>
              <wp:anchor distT="0" distB="0" distL="114300" distR="114300" simplePos="0" relativeHeight="252126208" behindDoc="0" locked="0" layoutInCell="1" allowOverlap="1" wp14:anchorId="68B68961" wp14:editId="3ABC8354">
                <wp:simplePos x="0" y="0"/>
                <wp:positionH relativeFrom="margin">
                  <wp:posOffset>1203960</wp:posOffset>
                </wp:positionH>
                <wp:positionV relativeFrom="paragraph">
                  <wp:posOffset>67310</wp:posOffset>
                </wp:positionV>
                <wp:extent cx="3701415" cy="3645535"/>
                <wp:effectExtent l="0" t="0" r="0" b="0"/>
                <wp:wrapTopAndBottom/>
                <wp:docPr id="565" name="Group 56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01415" cy="3645535"/>
                          <a:chOff x="0" y="0"/>
                          <a:chExt cx="3701850" cy="3645734"/>
                        </a:xfrm>
                      </wpg:grpSpPr>
                      <pic:pic xmlns:pic="http://schemas.openxmlformats.org/drawingml/2006/picture">
                        <pic:nvPicPr>
                          <pic:cNvPr id="257" name="Picture 257"/>
                          <pic:cNvPicPr>
                            <a:picLocks noChangeAspect="1"/>
                          </pic:cNvPicPr>
                        </pic:nvPicPr>
                        <pic:blipFill>
                          <a:blip r:embed="rId1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17300" y="325954"/>
                            <a:ext cx="3384550" cy="3319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549" name="Straight Connector 549"/>
                        <wps:cNvCnPr/>
                        <wps:spPr>
                          <a:xfrm flipV="1">
                            <a:off x="1430734" y="201918"/>
                            <a:ext cx="0" cy="372106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52" name="Straight Connector 552"/>
                        <wps:cNvCnPr/>
                        <wps:spPr>
                          <a:xfrm flipV="1">
                            <a:off x="2082640" y="201918"/>
                            <a:ext cx="0" cy="372106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53" name="Straight Connector 553"/>
                        <wps:cNvCnPr/>
                        <wps:spPr>
                          <a:xfrm flipH="1">
                            <a:off x="170188" y="605754"/>
                            <a:ext cx="591332" cy="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54" name="Straight Connector 554"/>
                        <wps:cNvCnPr/>
                        <wps:spPr>
                          <a:xfrm flipH="1">
                            <a:off x="170188" y="680753"/>
                            <a:ext cx="1223047" cy="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55" name="Straight Arrow Connector 555"/>
                        <wps:cNvCnPr/>
                        <wps:spPr>
                          <a:xfrm>
                            <a:off x="1430734" y="239417"/>
                            <a:ext cx="651906" cy="0"/>
                          </a:xfrm>
                          <a:prstGeom prst="straightConnector1">
                            <a:avLst/>
                          </a:prstGeom>
                          <a:ln>
                            <a:headEnd type="triangle" w="sm" len="lg"/>
                            <a:tailEnd type="triangle" w="sm" len="lg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56" name="Straight Connector 556"/>
                        <wps:cNvCnPr/>
                        <wps:spPr>
                          <a:xfrm>
                            <a:off x="250956" y="470181"/>
                            <a:ext cx="0" cy="34903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57" name="Straight Arrow Connector 557"/>
                        <wps:cNvCnPr/>
                        <wps:spPr>
                          <a:xfrm>
                            <a:off x="250956" y="265378"/>
                            <a:ext cx="0" cy="340140"/>
                          </a:xfrm>
                          <a:prstGeom prst="straightConnector1">
                            <a:avLst/>
                          </a:prstGeom>
                          <a:ln>
                            <a:tailEnd type="triangle" w="sm" len="lg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58" name="Straight Arrow Connector 558"/>
                        <wps:cNvCnPr/>
                        <wps:spPr>
                          <a:xfrm flipV="1">
                            <a:off x="250956" y="680753"/>
                            <a:ext cx="0" cy="250955"/>
                          </a:xfrm>
                          <a:prstGeom prst="straightConnector1">
                            <a:avLst/>
                          </a:prstGeom>
                          <a:ln>
                            <a:tailEnd type="triangle" w="sm" len="lg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59" name="Straight Connector 559"/>
                        <wps:cNvCnPr/>
                        <wps:spPr>
                          <a:xfrm>
                            <a:off x="1502847" y="1387465"/>
                            <a:ext cx="519218" cy="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60" name="Straight Arrow Connector 560"/>
                        <wps:cNvCnPr/>
                        <wps:spPr>
                          <a:xfrm>
                            <a:off x="1254776" y="1387465"/>
                            <a:ext cx="320185" cy="0"/>
                          </a:xfrm>
                          <a:prstGeom prst="straightConnector1">
                            <a:avLst/>
                          </a:prstGeom>
                          <a:ln>
                            <a:tailEnd type="triangle" w="sm" len="lg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61" name="Straight Arrow Connector 561"/>
                        <wps:cNvCnPr/>
                        <wps:spPr>
                          <a:xfrm flipH="1">
                            <a:off x="1938413" y="1387465"/>
                            <a:ext cx="196149" cy="0"/>
                          </a:xfrm>
                          <a:prstGeom prst="straightConnector1">
                            <a:avLst/>
                          </a:prstGeom>
                          <a:ln>
                            <a:tailEnd type="triangle" w="sm" len="lg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62" name="Text Box 562"/>
                        <wps:cNvSpPr txBox="1"/>
                        <wps:spPr>
                          <a:xfrm>
                            <a:off x="1598037" y="0"/>
                            <a:ext cx="317299" cy="288454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32A6BEB" w14:textId="18403241" w:rsidR="007216E3" w:rsidRDefault="007216E3" w:rsidP="00584C66">
                              <w:pPr>
                                <w:jc w:val="center"/>
                              </w:pPr>
                              <w:r>
                                <w:t>D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63" name="Text Box 563"/>
                        <wps:cNvSpPr txBox="1"/>
                        <wps:spPr>
                          <a:xfrm>
                            <a:off x="0" y="216341"/>
                            <a:ext cx="317299" cy="288454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2413A9D" w14:textId="4029AAEA" w:rsidR="007216E3" w:rsidRDefault="007216E3" w:rsidP="00584C66">
                              <w:pPr>
                                <w:jc w:val="center"/>
                              </w:pPr>
                              <w:r>
                                <w:t>t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64" name="Text Box 564"/>
                        <wps:cNvSpPr txBox="1"/>
                        <wps:spPr>
                          <a:xfrm>
                            <a:off x="1174009" y="1162471"/>
                            <a:ext cx="351479" cy="288454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04512CB" w14:textId="63E1944D" w:rsidR="007216E3" w:rsidRDefault="007216E3" w:rsidP="00584C66">
                              <w:pPr>
                                <w:jc w:val="center"/>
                              </w:pPr>
                              <w:r>
                                <w:t>d</w:t>
                              </w:r>
                              <w:r w:rsidRPr="00206C88">
                                <w:rPr>
                                  <w:vertAlign w:val="subscript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8B68961" id="Group 565" o:spid="_x0000_s1410" style="position:absolute;left:0;text-align:left;margin-left:94.8pt;margin-top:5.3pt;width:291.45pt;height:287.05pt;z-index:252126208;mso-position-horizontal-relative:margin" coordsize="37018,3645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">
                <v:shape id="Picture 257" o:spid="_x0000_s1411" type="#_x0000_t75" style="position:absolute;left:3173;top:3259;width:33845;height:331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">
                  <v:imagedata r:id="rId168" o:title=""/>
                  <v:path arrowok="t"/>
                </v:shape>
                <v:line id="Straight Connector 549" o:spid="_x0000_s1412" style="position:absolute;flip:y;visibility:visible;mso-wrap-style:square" from="14307,2019" to="14307,574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" strokecolor="black [3200]" strokeweight=".5pt">
                  <v:stroke joinstyle="miter"/>
                </v:line>
                <v:line id="Straight Connector 552" o:spid="_x0000_s1413" style="position:absolute;flip:y;visibility:visible;mso-wrap-style:square" from="20826,2019" to="20826,574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" strokecolor="black [3200]" strokeweight=".5pt">
                  <v:stroke joinstyle="miter"/>
                </v:line>
                <v:line id="Straight Connector 553" o:spid="_x0000_s1414" style="position:absolute;flip:x;visibility:visible;mso-wrap-style:square" from="1701,6057" to="7615,60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" strokecolor="black [3200]" strokeweight=".5pt">
                  <v:stroke joinstyle="miter"/>
                </v:line>
                <v:line id="Straight Connector 554" o:spid="_x0000_s1415" style="position:absolute;flip:x;visibility:visible;mso-wrap-style:square" from="1701,6807" to="13932,680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" strokecolor="black [3200]" strokeweight=".5pt">
                  <v:stroke joinstyle="miter"/>
                </v:line>
                <v:shape id="Straight Arrow Connector 555" o:spid="_x0000_s1416" type="#_x0000_t32" style="position:absolute;left:14307;top:2394;width:6519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" strokecolor="black [3200]" strokeweight=".5pt">
                  <v:stroke startarrow="block" startarrowwidth="narrow" startarrowlength="long" endarrow="block" endarrowwidth="narrow" endarrowlength="long" joinstyle="miter"/>
                </v:shape>
                <v:line id="Straight Connector 556" o:spid="_x0000_s1417" style="position:absolute;visibility:visible;mso-wrap-style:square" from="2509,4701" to="2509,819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" strokecolor="black [3200]" strokeweight=".5pt">
                  <v:stroke joinstyle="miter"/>
                </v:line>
                <v:shape id="Straight Arrow Connector 557" o:spid="_x0000_s1418" type="#_x0000_t32" style="position:absolute;left:2509;top:2653;width:0;height:3402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" strokecolor="black [3200]" strokeweight=".5pt">
                  <v:stroke endarrow="block" endarrowwidth="narrow" endarrowlength="long" joinstyle="miter"/>
                </v:shape>
                <v:shape id="Straight Arrow Connector 558" o:spid="_x0000_s1419" type="#_x0000_t32" style="position:absolute;left:2509;top:6807;width:0;height:2510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" strokecolor="black [3200]" strokeweight=".5pt">
                  <v:stroke endarrow="block" endarrowwidth="narrow" endarrowlength="long" joinstyle="miter"/>
                </v:shape>
                <v:line id="Straight Connector 559" o:spid="_x0000_s1420" style="position:absolute;visibility:visible;mso-wrap-style:square" from="15028,13874" to="20220,138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" strokecolor="black [3200]" strokeweight=".5pt">
                  <v:stroke joinstyle="miter"/>
                </v:line>
                <v:shape id="Straight Arrow Connector 560" o:spid="_x0000_s1421" type="#_x0000_t32" style="position:absolute;left:12547;top:13874;width:3202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" strokecolor="black [3200]" strokeweight=".5pt">
                  <v:stroke endarrow="block" endarrowwidth="narrow" endarrowlength="long" joinstyle="miter"/>
                </v:shape>
                <v:shape id="Straight Arrow Connector 561" o:spid="_x0000_s1422" type="#_x0000_t32" style="position:absolute;left:19384;top:13874;width:1961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" strokecolor="black [3200]" strokeweight=".5pt">
                  <v:stroke endarrow="block" endarrowwidth="narrow" endarrowlength="long" joinstyle="miter"/>
                </v:shape>
                <v:shape id="Text Box 562" o:spid="_x0000_s1423" type="#_x0000_t202" style="position:absolute;left:15980;width:3173;height:28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" filled="f" stroked="f" strokeweight=".5pt">
                  <v:textbox>
                    <w:txbxContent>
                      <w:p w14:paraId="632A6BEB" w14:textId="18403241" w:rsidR="007216E3" w:rsidRDefault="007216E3" w:rsidP="00584C66">
                        <w:pPr>
                          <w:jc w:val="center"/>
                        </w:pPr>
                        <w:r>
                          <w:t>D</w:t>
                        </w:r>
                      </w:p>
                    </w:txbxContent>
                  </v:textbox>
                </v:shape>
                <v:shape id="Text Box 563" o:spid="_x0000_s1424" type="#_x0000_t202" style="position:absolute;top:2163;width:3172;height:28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" filled="f" stroked="f" strokeweight=".5pt">
                  <v:textbox>
                    <w:txbxContent>
                      <w:p w14:paraId="62413A9D" w14:textId="4029AAEA" w:rsidR="007216E3" w:rsidRDefault="007216E3" w:rsidP="00584C66">
                        <w:pPr>
                          <w:jc w:val="center"/>
                        </w:pPr>
                        <w:r>
                          <w:t>t</w:t>
                        </w:r>
                      </w:p>
                    </w:txbxContent>
                  </v:textbox>
                </v:shape>
                <v:shape id="Text Box 564" o:spid="_x0000_s1425" type="#_x0000_t202" style="position:absolute;left:11740;top:11624;width:3514;height:28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" filled="f" stroked="f" strokeweight=".5pt">
                  <v:textbox>
                    <w:txbxContent>
                      <w:p w14:paraId="004512CB" w14:textId="63E1944D" w:rsidR="007216E3" w:rsidRDefault="007216E3" w:rsidP="00584C66">
                        <w:pPr>
                          <w:jc w:val="center"/>
                        </w:pPr>
                        <w:r>
                          <w:t>d</w:t>
                        </w:r>
                        <w:r w:rsidRPr="00206C88">
                          <w:rPr>
                            <w:vertAlign w:val="subscript"/>
                          </w:rPr>
                          <w:t>1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bookmarkEnd w:id="648"/>
      <w:bookmarkEnd w:id="649"/>
      <w:bookmarkEnd w:id="650"/>
      <w:bookmarkEnd w:id="651"/>
    </w:p>
    <w:p w14:paraId="5D0A10A7" w14:textId="47F78417" w:rsidR="00E34F4A" w:rsidRPr="002462DE" w:rsidRDefault="009342D7" w:rsidP="00F133BB">
      <w:pPr>
        <w:jc w:val="center"/>
        <w:rPr>
          <w:sz w:val="20"/>
          <w:szCs w:val="20"/>
        </w:rPr>
      </w:pPr>
      <w:bookmarkStart w:id="652" w:name="_Toc504478620"/>
      <w:bookmarkStart w:id="653" w:name="_Toc504480148"/>
      <w:r>
        <w:rPr>
          <w:sz w:val="20"/>
          <w:szCs w:val="20"/>
        </w:rPr>
        <w:t xml:space="preserve">A </w:t>
      </w:r>
      <w:r w:rsidRPr="00F133BB">
        <w:t>hűtőkörök méretétől függően kell beépíteni a táblázatban szereplő méretek alapján</w:t>
      </w:r>
      <w:r>
        <w:rPr>
          <w:sz w:val="20"/>
          <w:szCs w:val="20"/>
        </w:rPr>
        <w:t>:</w:t>
      </w:r>
      <w:bookmarkEnd w:id="652"/>
      <w:bookmarkEnd w:id="653"/>
    </w:p>
    <w:p w14:paraId="4BAA1267" w14:textId="77777777" w:rsidR="00A010CC" w:rsidRPr="002462DE" w:rsidRDefault="00A010CC" w:rsidP="00A010CC">
      <w:pPr>
        <w:rPr>
          <w:sz w:val="20"/>
          <w:szCs w:val="20"/>
        </w:rPr>
      </w:pP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2038"/>
        <w:gridCol w:w="2039"/>
        <w:gridCol w:w="2039"/>
        <w:gridCol w:w="2039"/>
        <w:gridCol w:w="2039"/>
      </w:tblGrid>
      <w:tr w:rsidR="00E34F4A" w:rsidRPr="002462DE" w14:paraId="2DD3932D" w14:textId="77777777" w:rsidTr="00121F78">
        <w:tc>
          <w:tcPr>
            <w:tcW w:w="2038" w:type="dxa"/>
            <w:tcBorders>
              <w:bottom w:val="single" w:sz="12" w:space="0" w:color="auto"/>
            </w:tcBorders>
            <w:shd w:val="clear" w:color="auto" w:fill="9CD4D2"/>
            <w:vAlign w:val="center"/>
          </w:tcPr>
          <w:p w14:paraId="662DB8E6" w14:textId="77777777" w:rsidR="00E34F4A" w:rsidRPr="002462DE" w:rsidRDefault="00E34F4A" w:rsidP="00E34F4A">
            <w:pPr>
              <w:jc w:val="center"/>
              <w:rPr>
                <w:sz w:val="20"/>
                <w:szCs w:val="20"/>
              </w:rPr>
            </w:pPr>
            <w:r w:rsidRPr="002462DE">
              <w:rPr>
                <w:sz w:val="20"/>
                <w:szCs w:val="20"/>
              </w:rPr>
              <w:t>d1</w:t>
            </w:r>
          </w:p>
        </w:tc>
        <w:tc>
          <w:tcPr>
            <w:tcW w:w="2039" w:type="dxa"/>
            <w:tcBorders>
              <w:bottom w:val="single" w:sz="12" w:space="0" w:color="auto"/>
            </w:tcBorders>
            <w:shd w:val="clear" w:color="auto" w:fill="9CD4D2"/>
            <w:vAlign w:val="center"/>
          </w:tcPr>
          <w:p w14:paraId="031B2E6B" w14:textId="77777777" w:rsidR="00E34F4A" w:rsidRPr="002462DE" w:rsidRDefault="00E34F4A" w:rsidP="00E34F4A">
            <w:pPr>
              <w:jc w:val="center"/>
              <w:rPr>
                <w:sz w:val="20"/>
                <w:szCs w:val="20"/>
              </w:rPr>
            </w:pPr>
            <w:r w:rsidRPr="002462DE">
              <w:rPr>
                <w:sz w:val="20"/>
                <w:szCs w:val="20"/>
              </w:rPr>
              <w:t>D</w:t>
            </w:r>
          </w:p>
        </w:tc>
        <w:tc>
          <w:tcPr>
            <w:tcW w:w="2039" w:type="dxa"/>
            <w:tcBorders>
              <w:bottom w:val="single" w:sz="12" w:space="0" w:color="auto"/>
            </w:tcBorders>
            <w:shd w:val="clear" w:color="auto" w:fill="9CD4D2"/>
            <w:vAlign w:val="center"/>
          </w:tcPr>
          <w:p w14:paraId="44D070B3" w14:textId="77777777" w:rsidR="00E34F4A" w:rsidRPr="002462DE" w:rsidRDefault="00E34F4A" w:rsidP="00E34F4A">
            <w:pPr>
              <w:jc w:val="center"/>
              <w:rPr>
                <w:sz w:val="20"/>
                <w:szCs w:val="20"/>
              </w:rPr>
            </w:pPr>
            <w:r w:rsidRPr="002462DE">
              <w:rPr>
                <w:sz w:val="20"/>
                <w:szCs w:val="20"/>
              </w:rPr>
              <w:t>t</w:t>
            </w:r>
          </w:p>
        </w:tc>
        <w:tc>
          <w:tcPr>
            <w:tcW w:w="2039" w:type="dxa"/>
            <w:tcBorders>
              <w:bottom w:val="single" w:sz="12" w:space="0" w:color="auto"/>
            </w:tcBorders>
            <w:shd w:val="clear" w:color="auto" w:fill="9CD4D2"/>
            <w:vAlign w:val="center"/>
          </w:tcPr>
          <w:p w14:paraId="0B8054DB" w14:textId="77777777" w:rsidR="00E34F4A" w:rsidRPr="002462DE" w:rsidRDefault="00E34F4A" w:rsidP="00E34F4A">
            <w:pPr>
              <w:jc w:val="center"/>
              <w:rPr>
                <w:sz w:val="20"/>
                <w:szCs w:val="20"/>
              </w:rPr>
            </w:pPr>
            <w:r w:rsidRPr="002462DE">
              <w:rPr>
                <w:sz w:val="20"/>
                <w:szCs w:val="20"/>
              </w:rPr>
              <w:t>d2</w:t>
            </w:r>
          </w:p>
        </w:tc>
        <w:tc>
          <w:tcPr>
            <w:tcW w:w="2039" w:type="dxa"/>
            <w:tcBorders>
              <w:bottom w:val="single" w:sz="12" w:space="0" w:color="auto"/>
            </w:tcBorders>
            <w:shd w:val="clear" w:color="auto" w:fill="9CD4D2"/>
            <w:vAlign w:val="center"/>
          </w:tcPr>
          <w:p w14:paraId="55440729" w14:textId="77777777" w:rsidR="00E34F4A" w:rsidRPr="002462DE" w:rsidRDefault="00E34F4A" w:rsidP="00E34F4A">
            <w:pPr>
              <w:jc w:val="center"/>
              <w:rPr>
                <w:sz w:val="20"/>
                <w:szCs w:val="20"/>
              </w:rPr>
            </w:pPr>
            <w:r w:rsidRPr="002462DE">
              <w:rPr>
                <w:sz w:val="20"/>
                <w:szCs w:val="20"/>
              </w:rPr>
              <w:t>d3</w:t>
            </w:r>
          </w:p>
        </w:tc>
      </w:tr>
      <w:tr w:rsidR="00E34F4A" w:rsidRPr="002462DE" w14:paraId="7849AEEF" w14:textId="77777777" w:rsidTr="00E34F4A">
        <w:tc>
          <w:tcPr>
            <w:tcW w:w="2038" w:type="dxa"/>
            <w:tcBorders>
              <w:top w:val="single" w:sz="12" w:space="0" w:color="auto"/>
            </w:tcBorders>
            <w:vAlign w:val="center"/>
          </w:tcPr>
          <w:p w14:paraId="28C1F2AD" w14:textId="77777777" w:rsidR="00E34F4A" w:rsidRPr="002462DE" w:rsidRDefault="00E34F4A" w:rsidP="00E34F4A">
            <w:pPr>
              <w:jc w:val="center"/>
              <w:rPr>
                <w:sz w:val="20"/>
                <w:szCs w:val="20"/>
              </w:rPr>
            </w:pPr>
            <w:r w:rsidRPr="002462DE">
              <w:rPr>
                <w:sz w:val="20"/>
                <w:szCs w:val="20"/>
              </w:rPr>
              <w:t>4</w:t>
            </w:r>
          </w:p>
        </w:tc>
        <w:tc>
          <w:tcPr>
            <w:tcW w:w="2039" w:type="dxa"/>
            <w:tcBorders>
              <w:top w:val="single" w:sz="12" w:space="0" w:color="auto"/>
            </w:tcBorders>
            <w:vAlign w:val="center"/>
          </w:tcPr>
          <w:p w14:paraId="33879BB5" w14:textId="77777777" w:rsidR="00E34F4A" w:rsidRPr="002462DE" w:rsidRDefault="00E34F4A" w:rsidP="00E34F4A">
            <w:pPr>
              <w:jc w:val="center"/>
              <w:rPr>
                <w:sz w:val="20"/>
                <w:szCs w:val="20"/>
              </w:rPr>
            </w:pPr>
            <w:r w:rsidRPr="002462DE">
              <w:rPr>
                <w:sz w:val="20"/>
                <w:szCs w:val="20"/>
              </w:rPr>
              <w:t>8,0</w:t>
            </w:r>
          </w:p>
        </w:tc>
        <w:tc>
          <w:tcPr>
            <w:tcW w:w="2039" w:type="dxa"/>
            <w:tcBorders>
              <w:top w:val="single" w:sz="12" w:space="0" w:color="auto"/>
            </w:tcBorders>
            <w:vAlign w:val="center"/>
          </w:tcPr>
          <w:p w14:paraId="746D45D1" w14:textId="77777777" w:rsidR="00E34F4A" w:rsidRPr="002462DE" w:rsidRDefault="00E34F4A" w:rsidP="00E34F4A">
            <w:pPr>
              <w:jc w:val="center"/>
              <w:rPr>
                <w:sz w:val="20"/>
                <w:szCs w:val="20"/>
              </w:rPr>
            </w:pPr>
            <w:r w:rsidRPr="002462DE">
              <w:rPr>
                <w:sz w:val="20"/>
                <w:szCs w:val="20"/>
              </w:rPr>
              <w:t>1,1 – 0,1</w:t>
            </w:r>
          </w:p>
        </w:tc>
        <w:tc>
          <w:tcPr>
            <w:tcW w:w="2039" w:type="dxa"/>
            <w:tcBorders>
              <w:top w:val="single" w:sz="12" w:space="0" w:color="auto"/>
            </w:tcBorders>
            <w:vAlign w:val="center"/>
          </w:tcPr>
          <w:p w14:paraId="1F1C65AE" w14:textId="77777777" w:rsidR="00E34F4A" w:rsidRPr="002462DE" w:rsidRDefault="00E34F4A" w:rsidP="00E34F4A">
            <w:pPr>
              <w:jc w:val="center"/>
              <w:rPr>
                <w:sz w:val="20"/>
                <w:szCs w:val="20"/>
              </w:rPr>
            </w:pPr>
            <w:r w:rsidRPr="002462DE">
              <w:rPr>
                <w:sz w:val="20"/>
                <w:szCs w:val="20"/>
              </w:rPr>
              <w:t>5,0</w:t>
            </w:r>
          </w:p>
        </w:tc>
        <w:tc>
          <w:tcPr>
            <w:tcW w:w="2039" w:type="dxa"/>
            <w:tcBorders>
              <w:top w:val="single" w:sz="12" w:space="0" w:color="auto"/>
            </w:tcBorders>
            <w:vAlign w:val="center"/>
          </w:tcPr>
          <w:p w14:paraId="1F757657" w14:textId="77777777" w:rsidR="00E34F4A" w:rsidRPr="002462DE" w:rsidRDefault="00E34F4A" w:rsidP="00E34F4A">
            <w:pPr>
              <w:jc w:val="center"/>
              <w:rPr>
                <w:sz w:val="20"/>
                <w:szCs w:val="20"/>
              </w:rPr>
            </w:pPr>
            <w:r w:rsidRPr="002462DE">
              <w:rPr>
                <w:sz w:val="20"/>
                <w:szCs w:val="20"/>
              </w:rPr>
              <w:t>1,5</w:t>
            </w:r>
          </w:p>
        </w:tc>
      </w:tr>
      <w:tr w:rsidR="00E34F4A" w:rsidRPr="002462DE" w14:paraId="7608FD98" w14:textId="77777777" w:rsidTr="00121F78">
        <w:tc>
          <w:tcPr>
            <w:tcW w:w="2038" w:type="dxa"/>
            <w:shd w:val="clear" w:color="auto" w:fill="D2EBEB"/>
            <w:vAlign w:val="center"/>
          </w:tcPr>
          <w:p w14:paraId="3DC90408" w14:textId="77777777" w:rsidR="00E34F4A" w:rsidRPr="002462DE" w:rsidRDefault="00E34F4A" w:rsidP="00E34F4A">
            <w:pPr>
              <w:jc w:val="center"/>
              <w:rPr>
                <w:sz w:val="20"/>
                <w:szCs w:val="20"/>
              </w:rPr>
            </w:pPr>
            <w:r w:rsidRPr="002462DE">
              <w:rPr>
                <w:sz w:val="20"/>
                <w:szCs w:val="20"/>
              </w:rPr>
              <w:t>6</w:t>
            </w:r>
          </w:p>
        </w:tc>
        <w:tc>
          <w:tcPr>
            <w:tcW w:w="2039" w:type="dxa"/>
            <w:shd w:val="clear" w:color="auto" w:fill="D2EBEB"/>
            <w:vAlign w:val="center"/>
          </w:tcPr>
          <w:p w14:paraId="63AC6E76" w14:textId="77777777" w:rsidR="00E34F4A" w:rsidRPr="002462DE" w:rsidRDefault="00E34F4A" w:rsidP="00E34F4A">
            <w:pPr>
              <w:jc w:val="center"/>
              <w:rPr>
                <w:sz w:val="20"/>
                <w:szCs w:val="20"/>
              </w:rPr>
            </w:pPr>
            <w:r w:rsidRPr="002462DE">
              <w:rPr>
                <w:sz w:val="20"/>
                <w:szCs w:val="20"/>
              </w:rPr>
              <w:t>10,5</w:t>
            </w:r>
          </w:p>
        </w:tc>
        <w:tc>
          <w:tcPr>
            <w:tcW w:w="2039" w:type="dxa"/>
            <w:shd w:val="clear" w:color="auto" w:fill="D2EBEB"/>
            <w:vAlign w:val="center"/>
          </w:tcPr>
          <w:p w14:paraId="6916909D" w14:textId="77777777" w:rsidR="00E34F4A" w:rsidRPr="002462DE" w:rsidRDefault="00E34F4A" w:rsidP="00E34F4A">
            <w:pPr>
              <w:jc w:val="center"/>
              <w:rPr>
                <w:sz w:val="20"/>
                <w:szCs w:val="20"/>
              </w:rPr>
            </w:pPr>
            <w:r w:rsidRPr="002462DE">
              <w:rPr>
                <w:sz w:val="20"/>
                <w:szCs w:val="20"/>
              </w:rPr>
              <w:t>1,1 – 0,1</w:t>
            </w:r>
          </w:p>
        </w:tc>
        <w:tc>
          <w:tcPr>
            <w:tcW w:w="2039" w:type="dxa"/>
            <w:shd w:val="clear" w:color="auto" w:fill="D2EBEB"/>
            <w:vAlign w:val="center"/>
          </w:tcPr>
          <w:p w14:paraId="21B6B885" w14:textId="77777777" w:rsidR="00E34F4A" w:rsidRPr="002462DE" w:rsidRDefault="00E34F4A" w:rsidP="00E34F4A">
            <w:pPr>
              <w:jc w:val="center"/>
              <w:rPr>
                <w:sz w:val="20"/>
                <w:szCs w:val="20"/>
              </w:rPr>
            </w:pPr>
            <w:r w:rsidRPr="002462DE">
              <w:rPr>
                <w:sz w:val="20"/>
                <w:szCs w:val="20"/>
              </w:rPr>
              <w:t>7,5</w:t>
            </w:r>
          </w:p>
        </w:tc>
        <w:tc>
          <w:tcPr>
            <w:tcW w:w="2039" w:type="dxa"/>
            <w:shd w:val="clear" w:color="auto" w:fill="D2EBEB"/>
            <w:vAlign w:val="center"/>
          </w:tcPr>
          <w:p w14:paraId="79D185DA" w14:textId="77777777" w:rsidR="00E34F4A" w:rsidRPr="002462DE" w:rsidRDefault="00E34F4A" w:rsidP="00E34F4A">
            <w:pPr>
              <w:jc w:val="center"/>
              <w:rPr>
                <w:sz w:val="20"/>
                <w:szCs w:val="20"/>
              </w:rPr>
            </w:pPr>
            <w:r w:rsidRPr="002462DE">
              <w:rPr>
                <w:sz w:val="20"/>
                <w:szCs w:val="20"/>
              </w:rPr>
              <w:t>1,5</w:t>
            </w:r>
          </w:p>
        </w:tc>
      </w:tr>
      <w:tr w:rsidR="00E34F4A" w:rsidRPr="002462DE" w14:paraId="6917AAF3" w14:textId="77777777" w:rsidTr="00E34F4A">
        <w:tc>
          <w:tcPr>
            <w:tcW w:w="2038" w:type="dxa"/>
            <w:vAlign w:val="center"/>
          </w:tcPr>
          <w:p w14:paraId="51F5A4BB" w14:textId="77777777" w:rsidR="00E34F4A" w:rsidRPr="002462DE" w:rsidRDefault="00E34F4A" w:rsidP="00E34F4A">
            <w:pPr>
              <w:jc w:val="center"/>
              <w:rPr>
                <w:sz w:val="20"/>
                <w:szCs w:val="20"/>
              </w:rPr>
            </w:pPr>
            <w:r w:rsidRPr="002462DE">
              <w:rPr>
                <w:sz w:val="20"/>
                <w:szCs w:val="20"/>
              </w:rPr>
              <w:t>8</w:t>
            </w:r>
          </w:p>
        </w:tc>
        <w:tc>
          <w:tcPr>
            <w:tcW w:w="2039" w:type="dxa"/>
            <w:vAlign w:val="center"/>
          </w:tcPr>
          <w:p w14:paraId="57BD8528" w14:textId="77777777" w:rsidR="00E34F4A" w:rsidRPr="002462DE" w:rsidRDefault="00E34F4A" w:rsidP="00E34F4A">
            <w:pPr>
              <w:jc w:val="center"/>
              <w:rPr>
                <w:sz w:val="20"/>
                <w:szCs w:val="20"/>
              </w:rPr>
            </w:pPr>
            <w:r w:rsidRPr="002462DE">
              <w:rPr>
                <w:sz w:val="20"/>
                <w:szCs w:val="20"/>
              </w:rPr>
              <w:t>14,0</w:t>
            </w:r>
          </w:p>
        </w:tc>
        <w:tc>
          <w:tcPr>
            <w:tcW w:w="2039" w:type="dxa"/>
            <w:vAlign w:val="center"/>
          </w:tcPr>
          <w:p w14:paraId="1CAA269A" w14:textId="77777777" w:rsidR="00E34F4A" w:rsidRPr="002462DE" w:rsidRDefault="00E34F4A" w:rsidP="00E34F4A">
            <w:pPr>
              <w:jc w:val="center"/>
              <w:rPr>
                <w:sz w:val="20"/>
                <w:szCs w:val="20"/>
              </w:rPr>
            </w:pPr>
            <w:r w:rsidRPr="002462DE">
              <w:rPr>
                <w:sz w:val="20"/>
                <w:szCs w:val="20"/>
              </w:rPr>
              <w:t>1,5 – 0,1</w:t>
            </w:r>
          </w:p>
        </w:tc>
        <w:tc>
          <w:tcPr>
            <w:tcW w:w="2039" w:type="dxa"/>
            <w:vAlign w:val="center"/>
          </w:tcPr>
          <w:p w14:paraId="469797F8" w14:textId="77777777" w:rsidR="00E34F4A" w:rsidRPr="002462DE" w:rsidRDefault="00E34F4A" w:rsidP="00E34F4A">
            <w:pPr>
              <w:jc w:val="center"/>
              <w:rPr>
                <w:sz w:val="20"/>
                <w:szCs w:val="20"/>
              </w:rPr>
            </w:pPr>
            <w:r w:rsidRPr="002462DE">
              <w:rPr>
                <w:sz w:val="20"/>
                <w:szCs w:val="20"/>
              </w:rPr>
              <w:t>10,0</w:t>
            </w:r>
          </w:p>
        </w:tc>
        <w:tc>
          <w:tcPr>
            <w:tcW w:w="2039" w:type="dxa"/>
            <w:vAlign w:val="center"/>
          </w:tcPr>
          <w:p w14:paraId="40ADDD82" w14:textId="77777777" w:rsidR="00E34F4A" w:rsidRPr="002462DE" w:rsidRDefault="00E34F4A" w:rsidP="00E34F4A">
            <w:pPr>
              <w:jc w:val="center"/>
              <w:rPr>
                <w:sz w:val="20"/>
                <w:szCs w:val="20"/>
              </w:rPr>
            </w:pPr>
            <w:r w:rsidRPr="002462DE">
              <w:rPr>
                <w:sz w:val="20"/>
                <w:szCs w:val="20"/>
              </w:rPr>
              <w:t>2,0</w:t>
            </w:r>
          </w:p>
        </w:tc>
      </w:tr>
      <w:tr w:rsidR="00E34F4A" w:rsidRPr="002462DE" w14:paraId="7C556278" w14:textId="77777777" w:rsidTr="00121F78">
        <w:tc>
          <w:tcPr>
            <w:tcW w:w="2038" w:type="dxa"/>
            <w:shd w:val="clear" w:color="auto" w:fill="D2EBEB"/>
            <w:vAlign w:val="center"/>
          </w:tcPr>
          <w:p w14:paraId="4C062D9A" w14:textId="77777777" w:rsidR="00E34F4A" w:rsidRPr="002462DE" w:rsidRDefault="00E34F4A" w:rsidP="00E34F4A">
            <w:pPr>
              <w:jc w:val="center"/>
              <w:rPr>
                <w:sz w:val="20"/>
                <w:szCs w:val="20"/>
              </w:rPr>
            </w:pPr>
            <w:r w:rsidRPr="002462DE">
              <w:rPr>
                <w:sz w:val="20"/>
                <w:szCs w:val="20"/>
              </w:rPr>
              <w:t>10</w:t>
            </w:r>
          </w:p>
        </w:tc>
        <w:tc>
          <w:tcPr>
            <w:tcW w:w="2039" w:type="dxa"/>
            <w:shd w:val="clear" w:color="auto" w:fill="D2EBEB"/>
            <w:vAlign w:val="center"/>
          </w:tcPr>
          <w:p w14:paraId="24105A6B" w14:textId="77777777" w:rsidR="00E34F4A" w:rsidRPr="002462DE" w:rsidRDefault="00E34F4A" w:rsidP="00E34F4A">
            <w:pPr>
              <w:jc w:val="center"/>
              <w:rPr>
                <w:sz w:val="20"/>
                <w:szCs w:val="20"/>
              </w:rPr>
            </w:pPr>
            <w:r w:rsidRPr="002462DE">
              <w:rPr>
                <w:sz w:val="20"/>
                <w:szCs w:val="20"/>
              </w:rPr>
              <w:t>16,0</w:t>
            </w:r>
          </w:p>
        </w:tc>
        <w:tc>
          <w:tcPr>
            <w:tcW w:w="2039" w:type="dxa"/>
            <w:shd w:val="clear" w:color="auto" w:fill="D2EBEB"/>
            <w:vAlign w:val="center"/>
          </w:tcPr>
          <w:p w14:paraId="22697CCF" w14:textId="77777777" w:rsidR="00E34F4A" w:rsidRPr="002462DE" w:rsidRDefault="00E34F4A" w:rsidP="00E34F4A">
            <w:pPr>
              <w:jc w:val="center"/>
              <w:rPr>
                <w:sz w:val="20"/>
                <w:szCs w:val="20"/>
              </w:rPr>
            </w:pPr>
            <w:r w:rsidRPr="002462DE">
              <w:rPr>
                <w:sz w:val="20"/>
                <w:szCs w:val="20"/>
              </w:rPr>
              <w:t>1,5 – 0,1</w:t>
            </w:r>
          </w:p>
        </w:tc>
        <w:tc>
          <w:tcPr>
            <w:tcW w:w="2039" w:type="dxa"/>
            <w:shd w:val="clear" w:color="auto" w:fill="D2EBEB"/>
            <w:vAlign w:val="center"/>
          </w:tcPr>
          <w:p w14:paraId="43E5E50B" w14:textId="77777777" w:rsidR="00E34F4A" w:rsidRPr="002462DE" w:rsidRDefault="00E34F4A" w:rsidP="00E34F4A">
            <w:pPr>
              <w:jc w:val="center"/>
              <w:rPr>
                <w:sz w:val="20"/>
                <w:szCs w:val="20"/>
              </w:rPr>
            </w:pPr>
            <w:r w:rsidRPr="002462DE">
              <w:rPr>
                <w:sz w:val="20"/>
                <w:szCs w:val="20"/>
              </w:rPr>
              <w:t>12,0</w:t>
            </w:r>
          </w:p>
        </w:tc>
        <w:tc>
          <w:tcPr>
            <w:tcW w:w="2039" w:type="dxa"/>
            <w:shd w:val="clear" w:color="auto" w:fill="D2EBEB"/>
            <w:vAlign w:val="center"/>
          </w:tcPr>
          <w:p w14:paraId="6590BAA6" w14:textId="77777777" w:rsidR="00E34F4A" w:rsidRPr="002462DE" w:rsidRDefault="00E34F4A" w:rsidP="00E34F4A">
            <w:pPr>
              <w:jc w:val="center"/>
              <w:rPr>
                <w:sz w:val="20"/>
                <w:szCs w:val="20"/>
              </w:rPr>
            </w:pPr>
            <w:r w:rsidRPr="002462DE">
              <w:rPr>
                <w:sz w:val="20"/>
                <w:szCs w:val="20"/>
              </w:rPr>
              <w:t>2,0</w:t>
            </w:r>
          </w:p>
        </w:tc>
      </w:tr>
    </w:tbl>
    <w:p w14:paraId="26028553" w14:textId="77777777" w:rsidR="0021387C" w:rsidRDefault="0021387C" w:rsidP="008B1C4F">
      <w:pPr>
        <w:rPr>
          <w:sz w:val="20"/>
          <w:szCs w:val="20"/>
        </w:rPr>
      </w:pPr>
    </w:p>
    <w:p w14:paraId="5E2DD82E" w14:textId="77777777" w:rsidR="009342D7" w:rsidRPr="002462DE" w:rsidRDefault="009342D7" w:rsidP="008B1C4F">
      <w:pPr>
        <w:rPr>
          <w:sz w:val="20"/>
          <w:szCs w:val="20"/>
        </w:rPr>
      </w:pPr>
    </w:p>
    <w:p w14:paraId="45CEF9E5" w14:textId="59FDE1F0" w:rsidR="008843B3" w:rsidRPr="002462DE" w:rsidRDefault="00831849" w:rsidP="00831849">
      <w:pPr>
        <w:pStyle w:val="Cmsor1"/>
        <w:jc w:val="left"/>
        <w:rPr>
          <w:sz w:val="20"/>
          <w:szCs w:val="20"/>
        </w:rPr>
      </w:pPr>
      <w:bookmarkStart w:id="654" w:name="_Toc504478621"/>
      <w:bookmarkStart w:id="655" w:name="_Toc504480149"/>
      <w:bookmarkStart w:id="656" w:name="_Toc505938377"/>
      <w:bookmarkStart w:id="657" w:name="_Toc508612860"/>
      <w:r w:rsidRPr="002462DE">
        <w:rPr>
          <w:noProof/>
          <w:sz w:val="20"/>
          <w:szCs w:val="20"/>
          <w:lang w:val="en-GB" w:eastAsia="en-GB"/>
        </w:rPr>
        <mc:AlternateContent>
          <mc:Choice Requires="wpg">
            <w:drawing>
              <wp:anchor distT="0" distB="0" distL="114300" distR="114300" simplePos="0" relativeHeight="251879424" behindDoc="0" locked="0" layoutInCell="1" allowOverlap="1" wp14:anchorId="1EEDF471" wp14:editId="6D06F0A6">
                <wp:simplePos x="0" y="0"/>
                <wp:positionH relativeFrom="margin">
                  <wp:posOffset>1910080</wp:posOffset>
                </wp:positionH>
                <wp:positionV relativeFrom="paragraph">
                  <wp:posOffset>296545</wp:posOffset>
                </wp:positionV>
                <wp:extent cx="2825115" cy="819150"/>
                <wp:effectExtent l="0" t="0" r="0" b="0"/>
                <wp:wrapTopAndBottom/>
                <wp:docPr id="479" name="Group 47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25115" cy="819150"/>
                          <a:chOff x="0" y="0"/>
                          <a:chExt cx="2825115" cy="819150"/>
                        </a:xfrm>
                      </wpg:grpSpPr>
                      <pic:pic xmlns:pic="http://schemas.openxmlformats.org/drawingml/2006/picture">
                        <pic:nvPicPr>
                          <pic:cNvPr id="15" name="Picture 15"/>
                          <pic:cNvPicPr>
                            <a:picLocks noChangeAspect="1"/>
                          </pic:cNvPicPr>
                        </pic:nvPicPr>
                        <pic:blipFill>
                          <a:blip r:embed="rId1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76200"/>
                            <a:ext cx="2447925" cy="4260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6" name="Straight Connector 16"/>
                        <wps:cNvCnPr/>
                        <wps:spPr>
                          <a:xfrm>
                            <a:off x="295275" y="342900"/>
                            <a:ext cx="0" cy="378963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4" name="Straight Connector 24"/>
                        <wps:cNvCnPr/>
                        <wps:spPr>
                          <a:xfrm>
                            <a:off x="2156460" y="342900"/>
                            <a:ext cx="0" cy="37846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8" name="Straight Arrow Connector 28"/>
                        <wps:cNvCnPr/>
                        <wps:spPr>
                          <a:xfrm>
                            <a:off x="295275" y="678180"/>
                            <a:ext cx="1860584" cy="0"/>
                          </a:xfrm>
                          <a:prstGeom prst="straightConnector1">
                            <a:avLst/>
                          </a:prstGeom>
                          <a:ln>
                            <a:headEnd type="triangle" w="sm" len="lg"/>
                            <a:tailEnd type="triangle" w="sm" len="lg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9" name="Text Box 29"/>
                        <wps:cNvSpPr txBox="1"/>
                        <wps:spPr>
                          <a:xfrm>
                            <a:off x="1002030" y="449580"/>
                            <a:ext cx="444975" cy="30806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FDF09CC" w14:textId="77777777" w:rsidR="007216E3" w:rsidRPr="00153815" w:rsidRDefault="007216E3">
                              <m:oMathPara>
                                <m:oMathParaPr>
                                  <m:jc m:val="center"/>
                                </m:oMathParaPr>
                                <m:oMath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sSubPr>
                                    <m:e>
                                      <m:r>
                                        <m:rPr>
                                          <m:nor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d</m:t>
                                      </m:r>
                                    </m:e>
                                    <m:sub>
                                      <m:r>
                                        <m:rPr>
                                          <m:nor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2</m:t>
                                      </m:r>
                                    </m:sub>
                                  </m:sSub>
                                </m:oMath>
                              </m:oMathPara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" name="Straight Connector 31"/>
                        <wps:cNvCnPr/>
                        <wps:spPr>
                          <a:xfrm>
                            <a:off x="2274570" y="198120"/>
                            <a:ext cx="499110" cy="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55" name="Straight Connector 455"/>
                        <wps:cNvCnPr/>
                        <wps:spPr>
                          <a:xfrm>
                            <a:off x="2274570" y="377190"/>
                            <a:ext cx="499110" cy="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73" name="Straight Arrow Connector 473"/>
                        <wps:cNvCnPr/>
                        <wps:spPr>
                          <a:xfrm>
                            <a:off x="2747010" y="0"/>
                            <a:ext cx="0" cy="198120"/>
                          </a:xfrm>
                          <a:prstGeom prst="straightConnector1">
                            <a:avLst/>
                          </a:prstGeom>
                          <a:ln>
                            <a:headEnd w="sm" len="lg"/>
                            <a:tailEnd type="triangle" w="sm" len="lg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75" name="Straight Connector 475"/>
                        <wps:cNvCnPr/>
                        <wps:spPr>
                          <a:xfrm>
                            <a:off x="2747010" y="198120"/>
                            <a:ext cx="0" cy="17907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76" name="Straight Arrow Connector 476"/>
                        <wps:cNvCnPr/>
                        <wps:spPr>
                          <a:xfrm flipV="1">
                            <a:off x="2747010" y="377190"/>
                            <a:ext cx="0" cy="381000"/>
                          </a:xfrm>
                          <a:prstGeom prst="straightConnector1">
                            <a:avLst/>
                          </a:prstGeom>
                          <a:ln>
                            <a:tailEnd type="triangle" w="sm" len="lg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77" name="Text Box 477"/>
                        <wps:cNvSpPr txBox="1"/>
                        <wps:spPr>
                          <a:xfrm>
                            <a:off x="2447925" y="451485"/>
                            <a:ext cx="377190" cy="36766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D2CEA8B" w14:textId="77777777" w:rsidR="007216E3" w:rsidRDefault="007216E3">
                              <m:oMathPara>
                                <m:oMath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sSubPr>
                                    <m:e>
                                      <m:r>
                                        <m:rPr>
                                          <m:nor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d</m:t>
                                      </m:r>
                                    </m:e>
                                    <m:sub>
                                      <m:r>
                                        <m:rPr>
                                          <m:nor/>
                                        </m:rPr>
                                        <w:rPr>
                                          <w:rFonts w:ascii="Cambria Math" w:hAnsi="Cambria Math"/>
                                        </w:rPr>
                                        <m:t>3</m:t>
                                      </m:r>
                                    </m:sub>
                                  </m:sSub>
                                </m:oMath>
                              </m:oMathPara>
                            </w:p>
                          </w:txbxContent>
                        </wps:txbx>
                        <wps:bodyPr rot="0" spcFirstLastPara="0" vertOverflow="overflow" horzOverflow="overflow" vert="vert270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EEDF471" id="Group 479" o:spid="_x0000_s1426" style="position:absolute;margin-left:150.4pt;margin-top:23.35pt;width:222.45pt;height:64.5pt;z-index:251879424;mso-position-horizontal-relative:margin" coordsize="28251,819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">
                <v:shape id="Picture 15" o:spid="_x0000_s1427" type="#_x0000_t75" style="position:absolute;top:762;width:24479;height:42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">
                  <v:imagedata r:id="rId170" o:title=""/>
                  <v:path arrowok="t"/>
                </v:shape>
                <v:line id="Straight Connector 16" o:spid="_x0000_s1428" style="position:absolute;visibility:visible;mso-wrap-style:square" from="2952,3429" to="2952,721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" strokecolor="black [3200]" strokeweight=".5pt">
                  <v:stroke joinstyle="miter"/>
                </v:line>
                <v:line id="Straight Connector 24" o:spid="_x0000_s1429" style="position:absolute;visibility:visible;mso-wrap-style:square" from="21564,3429" to="21564,721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" strokecolor="black [3200]" strokeweight=".5pt">
                  <v:stroke joinstyle="miter"/>
                </v:line>
                <v:shape id="Straight Arrow Connector 28" o:spid="_x0000_s1430" type="#_x0000_t32" style="position:absolute;left:2952;top:6781;width:18606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" strokecolor="black [3200]" strokeweight=".5pt">
                  <v:stroke startarrow="block" startarrowwidth="narrow" startarrowlength="long" endarrow="block" endarrowwidth="narrow" endarrowlength="long" joinstyle="miter"/>
                </v:shape>
                <v:shape id="Text Box 29" o:spid="_x0000_s1431" type="#_x0000_t202" style="position:absolute;left:10020;top:4495;width:4450;height:30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" filled="f" stroked="f" strokeweight=".5pt">
                  <v:textbox>
                    <w:txbxContent>
                      <w:p w14:paraId="0FDF09CC" w14:textId="77777777" w:rsidR="007216E3" w:rsidRPr="00153815" w:rsidRDefault="007216E3">
                        <m:oMathPara>
                          <m:oMathParaPr>
                            <m:jc m:val="center"/>
                          </m:oMathParaPr>
                          <m:oMath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m:rPr>
                                    <m:nor/>
                                  </m:rPr>
                                  <w:rPr>
                                    <w:rFonts w:ascii="Cambria Math" w:hAnsi="Cambria Math"/>
                                  </w:rPr>
                                  <m:t>d</m:t>
                                </m:r>
                              </m:e>
                              <m:sub>
                                <m:r>
                                  <m:rPr>
                                    <m:nor/>
                                  </m:rPr>
                                  <w:rPr>
                                    <w:rFonts w:ascii="Cambria Math" w:hAnsi="Cambria Math"/>
                                  </w:rPr>
                                  <m:t>2</m:t>
                                </m:r>
                              </m:sub>
                            </m:sSub>
                          </m:oMath>
                        </m:oMathPara>
                      </w:p>
                    </w:txbxContent>
                  </v:textbox>
                </v:shape>
                <v:line id="Straight Connector 31" o:spid="_x0000_s1432" style="position:absolute;visibility:visible;mso-wrap-style:square" from="22745,1981" to="27736,198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" strokecolor="black [3200]" strokeweight=".5pt">
                  <v:stroke joinstyle="miter"/>
                </v:line>
                <v:line id="Straight Connector 455" o:spid="_x0000_s1433" style="position:absolute;visibility:visible;mso-wrap-style:square" from="22745,3771" to="27736,377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" strokecolor="black [3200]" strokeweight=".5pt">
                  <v:stroke joinstyle="miter"/>
                </v:line>
                <v:shape id="Straight Arrow Connector 473" o:spid="_x0000_s1434" type="#_x0000_t32" style="position:absolute;left:27470;width:0;height:1981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" strokecolor="black [3200]" strokeweight=".5pt">
                  <v:stroke startarrowwidth="narrow" startarrowlength="long" endarrow="block" endarrowwidth="narrow" endarrowlength="long" joinstyle="miter"/>
                </v:shape>
                <v:line id="Straight Connector 475" o:spid="_x0000_s1435" style="position:absolute;visibility:visible;mso-wrap-style:square" from="27470,1981" to="27470,377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" strokecolor="black [3200]" strokeweight=".5pt">
                  <v:stroke joinstyle="miter"/>
                </v:line>
                <v:shape id="Straight Arrow Connector 476" o:spid="_x0000_s1436" type="#_x0000_t32" style="position:absolute;left:27470;top:3771;width:0;height:3810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" strokecolor="black [3200]" strokeweight=".5pt">
                  <v:stroke endarrow="block" endarrowwidth="narrow" endarrowlength="long" joinstyle="miter"/>
                </v:shape>
                <v:shape id="Text Box 477" o:spid="_x0000_s1437" type="#_x0000_t202" style="position:absolute;left:24479;top:4514;width:3772;height:36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" filled="f" stroked="f" strokeweight=".5pt">
                  <v:textbox style="layout-flow:vertical;mso-layout-flow-alt:bottom-to-top">
                    <w:txbxContent>
                      <w:p w14:paraId="3D2CEA8B" w14:textId="77777777" w:rsidR="007216E3" w:rsidRDefault="007216E3">
                        <m:oMathPara>
                          <m:oMath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m:rPr>
                                    <m:nor/>
                                  </m:rPr>
                                  <w:rPr>
                                    <w:rFonts w:ascii="Cambria Math" w:hAnsi="Cambria Math"/>
                                  </w:rPr>
                                  <m:t>d</m:t>
                                </m:r>
                              </m:e>
                              <m:sub>
                                <m:r>
                                  <m:rPr>
                                    <m:nor/>
                                  </m:rPr>
                                  <w:rPr>
                                    <w:rFonts w:ascii="Cambria Math" w:hAnsi="Cambria Math"/>
                                  </w:rPr>
                                  <m:t>3</m:t>
                                </m:r>
                              </m:sub>
                            </m:sSub>
                          </m:oMath>
                        </m:oMathPara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bookmarkEnd w:id="654"/>
      <w:bookmarkEnd w:id="655"/>
      <w:bookmarkEnd w:id="656"/>
      <w:bookmarkEnd w:id="657"/>
    </w:p>
    <w:p w14:paraId="5C7FD056" w14:textId="77777777" w:rsidR="00A427DB" w:rsidRDefault="00A427DB" w:rsidP="008D234D">
      <w:pPr>
        <w:pStyle w:val="Cmsor1"/>
        <w:spacing w:after="0"/>
        <w:rPr>
          <w:sz w:val="20"/>
          <w:szCs w:val="20"/>
        </w:rPr>
      </w:pPr>
    </w:p>
    <w:p w14:paraId="2E686369" w14:textId="77777777" w:rsidR="00A427DB" w:rsidRDefault="00A427DB" w:rsidP="008D234D">
      <w:pPr>
        <w:pStyle w:val="Cmsor1"/>
        <w:spacing w:after="0"/>
        <w:rPr>
          <w:sz w:val="20"/>
          <w:szCs w:val="20"/>
        </w:rPr>
      </w:pPr>
    </w:p>
    <w:p w14:paraId="75BA89C2" w14:textId="77777777" w:rsidR="00A427DB" w:rsidRDefault="00A427DB" w:rsidP="008D234D">
      <w:pPr>
        <w:pStyle w:val="Cmsor1"/>
        <w:spacing w:after="0"/>
        <w:rPr>
          <w:sz w:val="20"/>
          <w:szCs w:val="20"/>
        </w:rPr>
      </w:pPr>
    </w:p>
    <w:p w14:paraId="1043D6C8" w14:textId="77777777" w:rsidR="00A427DB" w:rsidRDefault="00A427DB" w:rsidP="008D234D">
      <w:pPr>
        <w:pStyle w:val="Cmsor1"/>
        <w:spacing w:after="0"/>
        <w:rPr>
          <w:sz w:val="20"/>
          <w:szCs w:val="20"/>
        </w:rPr>
      </w:pPr>
    </w:p>
    <w:p w14:paraId="56DC43AC" w14:textId="77777777" w:rsidR="00A427DB" w:rsidRDefault="00A427DB" w:rsidP="00F27397">
      <w:pPr>
        <w:pStyle w:val="Cmsor1"/>
        <w:spacing w:after="0"/>
        <w:jc w:val="left"/>
        <w:rPr>
          <w:sz w:val="20"/>
          <w:szCs w:val="20"/>
        </w:rPr>
      </w:pPr>
    </w:p>
    <w:bookmarkStart w:id="658" w:name="_Toc504480150"/>
    <w:bookmarkStart w:id="659" w:name="_Toc508612861"/>
    <w:p w14:paraId="5EFEF0B3" w14:textId="28C6C12F" w:rsidR="00AE4E0F" w:rsidRPr="00DF372C" w:rsidRDefault="007216E3" w:rsidP="007441AA">
      <w:pPr>
        <w:pStyle w:val="Cmsor1"/>
        <w:numPr>
          <w:ilvl w:val="0"/>
          <w:numId w:val="19"/>
        </w:numPr>
        <w:rPr>
          <w:rFonts w:ascii="Tahoma" w:hAnsi="Tahoma" w:cs="Tahoma"/>
          <w:b/>
          <w:sz w:val="40"/>
          <w:szCs w:val="40"/>
          <w:lang w:eastAsia="hu-HU"/>
        </w:rPr>
      </w:pPr>
      <w:sdt>
        <w:sdtPr>
          <w:rPr>
            <w:rFonts w:ascii="Tahoma" w:hAnsi="Tahoma" w:cs="Tahoma"/>
            <w:b/>
            <w:sz w:val="40"/>
            <w:szCs w:val="40"/>
            <w:lang w:eastAsia="hu-HU"/>
          </w:rPr>
          <w:id w:val="-269629684"/>
          <w14:checkbox>
            <w14:checked w14:val="1"/>
            <w14:checkedState w14:val="2612" w14:font="MS Gothic"/>
            <w14:uncheckedState w14:val="2610" w14:font="MS Gothic"/>
          </w14:checkbox>
        </w:sdtPr>
        <w:sdtContent>
          <w:r w:rsidR="00CE2D84" w:rsidRPr="00DF372C">
            <w:rPr>
              <w:rFonts w:ascii="Tahoma" w:hAnsi="Tahoma" w:cs="Tahoma" w:hint="eastAsia"/>
              <w:b/>
              <w:sz w:val="40"/>
              <w:szCs w:val="40"/>
              <w:lang w:eastAsia="hu-HU"/>
            </w:rPr>
            <w:t>☒</w:t>
          </w:r>
        </w:sdtContent>
      </w:sdt>
      <w:r w:rsidR="00123731" w:rsidRPr="00DF372C">
        <w:rPr>
          <w:rFonts w:ascii="Tahoma" w:hAnsi="Tahoma" w:cs="Tahoma"/>
          <w:b/>
          <w:sz w:val="40"/>
          <w:szCs w:val="40"/>
          <w:lang w:eastAsia="hu-HU"/>
        </w:rPr>
        <w:t xml:space="preserve"> </w:t>
      </w:r>
      <w:r w:rsidR="00695453" w:rsidRPr="00DF372C">
        <w:rPr>
          <w:rFonts w:ascii="Tahoma" w:hAnsi="Tahoma" w:cs="Tahoma"/>
          <w:b/>
          <w:sz w:val="40"/>
          <w:szCs w:val="40"/>
          <w:lang w:eastAsia="hu-HU"/>
        </w:rPr>
        <w:t>Fészek számozása</w:t>
      </w:r>
      <w:bookmarkEnd w:id="658"/>
      <w:bookmarkEnd w:id="659"/>
    </w:p>
    <w:tbl>
      <w:tblPr>
        <w:tblStyle w:val="Rcsostblzat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823"/>
        <w:gridCol w:w="3116"/>
        <w:gridCol w:w="3116"/>
        <w:gridCol w:w="2139"/>
      </w:tblGrid>
      <w:tr w:rsidR="00364CF7" w:rsidRPr="002462DE" w14:paraId="573148FF" w14:textId="09ECD777" w:rsidTr="00364CF7">
        <w:trPr>
          <w:trHeight w:hRule="exact" w:val="3119"/>
          <w:jc w:val="center"/>
        </w:trPr>
        <w:tc>
          <w:tcPr>
            <w:tcW w:w="1823" w:type="dxa"/>
            <w:vMerge w:val="restart"/>
            <w:vAlign w:val="center"/>
          </w:tcPr>
          <w:p w14:paraId="0B14FCE5" w14:textId="551CA125" w:rsidR="00364CF7" w:rsidRPr="002462DE" w:rsidRDefault="00695453" w:rsidP="00364CF7">
            <w:pPr>
              <w:jc w:val="center"/>
              <w:rPr>
                <w:noProof/>
                <w:sz w:val="20"/>
                <w:szCs w:val="20"/>
                <w:lang w:eastAsia="hu-HU"/>
              </w:rPr>
            </w:pPr>
            <w:r w:rsidRPr="002462DE">
              <w:rPr>
                <w:noProof/>
                <w:sz w:val="20"/>
                <w:szCs w:val="20"/>
                <w:lang w:eastAsia="hu-HU"/>
              </w:rPr>
              <w:lastRenderedPageBreak/>
              <w:t>Álló oldal</w:t>
            </w:r>
          </w:p>
        </w:tc>
        <w:tc>
          <w:tcPr>
            <w:tcW w:w="3116" w:type="dxa"/>
            <w:tcBorders>
              <w:bottom w:val="single" w:sz="8" w:space="0" w:color="auto"/>
            </w:tcBorders>
            <w:vAlign w:val="center"/>
          </w:tcPr>
          <w:p w14:paraId="021FFD15" w14:textId="05A44C6F" w:rsidR="00364CF7" w:rsidRPr="002462DE" w:rsidRDefault="00364CF7" w:rsidP="00E86639">
            <w:pPr>
              <w:jc w:val="center"/>
              <w:rPr>
                <w:sz w:val="20"/>
                <w:szCs w:val="20"/>
              </w:rPr>
            </w:pPr>
            <w:r w:rsidRPr="002462DE">
              <w:rPr>
                <w:noProof/>
                <w:sz w:val="20"/>
                <w:szCs w:val="20"/>
                <w:lang w:val="en-GB" w:eastAsia="en-GB"/>
              </w:rPr>
              <w:drawing>
                <wp:inline distT="0" distB="0" distL="0" distR="0" wp14:anchorId="594C0B18" wp14:editId="3776C5A8">
                  <wp:extent cx="1440000" cy="1767144"/>
                  <wp:effectExtent l="0" t="0" r="8255" b="508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124" t="5954" r="4045" b="5306"/>
                          <a:stretch/>
                        </pic:blipFill>
                        <pic:spPr bwMode="auto">
                          <a:xfrm>
                            <a:off x="0" y="0"/>
                            <a:ext cx="1440000" cy="17671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6" w:type="dxa"/>
            <w:tcBorders>
              <w:bottom w:val="single" w:sz="8" w:space="0" w:color="auto"/>
            </w:tcBorders>
            <w:vAlign w:val="center"/>
          </w:tcPr>
          <w:p w14:paraId="203CCA80" w14:textId="77777777" w:rsidR="00364CF7" w:rsidRPr="002462DE" w:rsidRDefault="00364CF7" w:rsidP="00E86639">
            <w:pPr>
              <w:jc w:val="center"/>
              <w:rPr>
                <w:sz w:val="20"/>
                <w:szCs w:val="20"/>
              </w:rPr>
            </w:pPr>
            <w:r w:rsidRPr="002462DE">
              <w:rPr>
                <w:noProof/>
                <w:sz w:val="20"/>
                <w:szCs w:val="20"/>
                <w:lang w:val="en-GB" w:eastAsia="en-GB"/>
              </w:rPr>
              <w:drawing>
                <wp:inline distT="0" distB="0" distL="0" distR="0" wp14:anchorId="58A4580F" wp14:editId="62899180">
                  <wp:extent cx="1415491" cy="1762125"/>
                  <wp:effectExtent l="0" t="0" r="0" b="0"/>
                  <wp:docPr id="224" name="Picture 2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" r="1590"/>
                          <a:stretch/>
                        </pic:blipFill>
                        <pic:spPr bwMode="auto">
                          <a:xfrm>
                            <a:off x="0" y="0"/>
                            <a:ext cx="1417100" cy="1764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39" w:type="dxa"/>
            <w:vMerge w:val="restart"/>
            <w:vAlign w:val="center"/>
          </w:tcPr>
          <w:p w14:paraId="5E12A0DC" w14:textId="37959BAB" w:rsidR="00364CF7" w:rsidRPr="002462DE" w:rsidRDefault="00695453" w:rsidP="00364CF7">
            <w:pPr>
              <w:jc w:val="center"/>
              <w:rPr>
                <w:noProof/>
                <w:sz w:val="20"/>
                <w:szCs w:val="20"/>
                <w:lang w:eastAsia="hu-HU"/>
              </w:rPr>
            </w:pPr>
            <w:r w:rsidRPr="002462DE">
              <w:rPr>
                <w:noProof/>
                <w:sz w:val="20"/>
                <w:szCs w:val="20"/>
                <w:lang w:eastAsia="hu-HU"/>
              </w:rPr>
              <w:t>Mozgó oldal</w:t>
            </w:r>
          </w:p>
        </w:tc>
      </w:tr>
      <w:tr w:rsidR="00364CF7" w:rsidRPr="002462DE" w14:paraId="61B6D980" w14:textId="0BB1ED58" w:rsidTr="00364CF7">
        <w:trPr>
          <w:trHeight w:hRule="exact" w:val="3119"/>
          <w:jc w:val="center"/>
        </w:trPr>
        <w:tc>
          <w:tcPr>
            <w:tcW w:w="1823" w:type="dxa"/>
            <w:vMerge/>
          </w:tcPr>
          <w:p w14:paraId="2972F7A7" w14:textId="77777777" w:rsidR="00364CF7" w:rsidRPr="002462DE" w:rsidRDefault="00364CF7" w:rsidP="00E86639">
            <w:pPr>
              <w:jc w:val="center"/>
              <w:rPr>
                <w:noProof/>
                <w:sz w:val="20"/>
                <w:szCs w:val="20"/>
                <w:lang w:eastAsia="hu-HU"/>
              </w:rPr>
            </w:pPr>
          </w:p>
        </w:tc>
        <w:tc>
          <w:tcPr>
            <w:tcW w:w="3116" w:type="dxa"/>
            <w:tcBorders>
              <w:top w:val="single" w:sz="8" w:space="0" w:color="auto"/>
              <w:bottom w:val="single" w:sz="8" w:space="0" w:color="auto"/>
            </w:tcBorders>
            <w:vAlign w:val="center"/>
          </w:tcPr>
          <w:p w14:paraId="18CA4DD5" w14:textId="3F368401" w:rsidR="00364CF7" w:rsidRPr="002462DE" w:rsidRDefault="00364CF7" w:rsidP="00E86639">
            <w:pPr>
              <w:jc w:val="center"/>
              <w:rPr>
                <w:sz w:val="20"/>
                <w:szCs w:val="20"/>
              </w:rPr>
            </w:pPr>
            <w:r w:rsidRPr="002462DE">
              <w:rPr>
                <w:noProof/>
                <w:sz w:val="20"/>
                <w:szCs w:val="20"/>
                <w:lang w:val="en-GB" w:eastAsia="en-GB"/>
              </w:rPr>
              <w:drawing>
                <wp:inline distT="0" distB="0" distL="0" distR="0" wp14:anchorId="42C3FBA2" wp14:editId="529FC2AD">
                  <wp:extent cx="1440000" cy="1768245"/>
                  <wp:effectExtent l="0" t="0" r="8255" b="3810"/>
                  <wp:docPr id="225" name="Picture 2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432" t="1683" r="1545" b="3055"/>
                          <a:stretch/>
                        </pic:blipFill>
                        <pic:spPr bwMode="auto">
                          <a:xfrm>
                            <a:off x="0" y="0"/>
                            <a:ext cx="1440000" cy="17682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6" w:type="dxa"/>
            <w:tcBorders>
              <w:top w:val="single" w:sz="8" w:space="0" w:color="auto"/>
              <w:bottom w:val="single" w:sz="8" w:space="0" w:color="auto"/>
            </w:tcBorders>
            <w:vAlign w:val="center"/>
          </w:tcPr>
          <w:p w14:paraId="2418AD23" w14:textId="77777777" w:rsidR="00364CF7" w:rsidRPr="002462DE" w:rsidRDefault="00364CF7" w:rsidP="00E86639">
            <w:pPr>
              <w:jc w:val="center"/>
              <w:rPr>
                <w:sz w:val="20"/>
                <w:szCs w:val="20"/>
              </w:rPr>
            </w:pPr>
            <w:r w:rsidRPr="002462DE">
              <w:rPr>
                <w:noProof/>
                <w:sz w:val="20"/>
                <w:szCs w:val="20"/>
                <w:lang w:val="en-GB" w:eastAsia="en-GB"/>
              </w:rPr>
              <w:drawing>
                <wp:inline distT="0" distB="0" distL="0" distR="0" wp14:anchorId="5BC9A884" wp14:editId="55FC4542">
                  <wp:extent cx="1413941" cy="1737995"/>
                  <wp:effectExtent l="0" t="0" r="0" b="0"/>
                  <wp:docPr id="226" name="Picture 2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" r="1711"/>
                          <a:stretch/>
                        </pic:blipFill>
                        <pic:spPr bwMode="auto">
                          <a:xfrm>
                            <a:off x="0" y="0"/>
                            <a:ext cx="1415361" cy="17397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39" w:type="dxa"/>
            <w:vMerge/>
          </w:tcPr>
          <w:p w14:paraId="43EAFF24" w14:textId="77777777" w:rsidR="00364CF7" w:rsidRPr="002462DE" w:rsidRDefault="00364CF7" w:rsidP="00E86639">
            <w:pPr>
              <w:jc w:val="center"/>
              <w:rPr>
                <w:noProof/>
                <w:sz w:val="20"/>
                <w:szCs w:val="20"/>
                <w:lang w:eastAsia="hu-HU"/>
              </w:rPr>
            </w:pPr>
          </w:p>
        </w:tc>
      </w:tr>
      <w:tr w:rsidR="00364CF7" w:rsidRPr="002462DE" w14:paraId="48D05249" w14:textId="294AEE6F" w:rsidTr="00364CF7">
        <w:trPr>
          <w:trHeight w:hRule="exact" w:val="3119"/>
          <w:jc w:val="center"/>
        </w:trPr>
        <w:tc>
          <w:tcPr>
            <w:tcW w:w="1823" w:type="dxa"/>
            <w:vMerge/>
          </w:tcPr>
          <w:p w14:paraId="46D3B4AC" w14:textId="77777777" w:rsidR="00364CF7" w:rsidRPr="002462DE" w:rsidRDefault="00364CF7" w:rsidP="00E86639">
            <w:pPr>
              <w:jc w:val="center"/>
              <w:rPr>
                <w:noProof/>
                <w:sz w:val="20"/>
                <w:szCs w:val="20"/>
                <w:lang w:eastAsia="hu-HU"/>
              </w:rPr>
            </w:pPr>
          </w:p>
        </w:tc>
        <w:tc>
          <w:tcPr>
            <w:tcW w:w="3116" w:type="dxa"/>
            <w:tcBorders>
              <w:top w:val="single" w:sz="8" w:space="0" w:color="auto"/>
              <w:bottom w:val="single" w:sz="8" w:space="0" w:color="auto"/>
            </w:tcBorders>
            <w:vAlign w:val="center"/>
          </w:tcPr>
          <w:p w14:paraId="3EC2EFC6" w14:textId="3A937A9D" w:rsidR="00364CF7" w:rsidRPr="002462DE" w:rsidRDefault="00364CF7" w:rsidP="00E86639">
            <w:pPr>
              <w:jc w:val="center"/>
              <w:rPr>
                <w:noProof/>
                <w:sz w:val="20"/>
                <w:szCs w:val="20"/>
                <w:lang w:eastAsia="hu-HU"/>
              </w:rPr>
            </w:pPr>
            <w:r w:rsidRPr="002462DE">
              <w:rPr>
                <w:noProof/>
                <w:sz w:val="20"/>
                <w:szCs w:val="20"/>
                <w:lang w:val="en-GB" w:eastAsia="en-GB"/>
              </w:rPr>
              <w:drawing>
                <wp:inline distT="0" distB="0" distL="0" distR="0" wp14:anchorId="17FDE5C8" wp14:editId="49F9C9B8">
                  <wp:extent cx="1440000" cy="1778947"/>
                  <wp:effectExtent l="0" t="0" r="8255" b="0"/>
                  <wp:docPr id="230" name="Picture 2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553" t="1416" r="3737" b="2477"/>
                          <a:stretch/>
                        </pic:blipFill>
                        <pic:spPr bwMode="auto">
                          <a:xfrm>
                            <a:off x="0" y="0"/>
                            <a:ext cx="1440000" cy="17789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6" w:type="dxa"/>
            <w:tcBorders>
              <w:top w:val="single" w:sz="8" w:space="0" w:color="auto"/>
              <w:bottom w:val="single" w:sz="8" w:space="0" w:color="auto"/>
            </w:tcBorders>
            <w:vAlign w:val="center"/>
          </w:tcPr>
          <w:p w14:paraId="57754476" w14:textId="77777777" w:rsidR="00364CF7" w:rsidRPr="002462DE" w:rsidRDefault="00364CF7" w:rsidP="00E86639">
            <w:pPr>
              <w:jc w:val="center"/>
              <w:rPr>
                <w:sz w:val="20"/>
                <w:szCs w:val="20"/>
              </w:rPr>
            </w:pPr>
            <w:r w:rsidRPr="002462DE">
              <w:rPr>
                <w:noProof/>
                <w:sz w:val="20"/>
                <w:szCs w:val="20"/>
                <w:lang w:val="en-GB" w:eastAsia="en-GB"/>
              </w:rPr>
              <w:drawing>
                <wp:inline distT="0" distB="0" distL="0" distR="0" wp14:anchorId="7701FF4A" wp14:editId="0EBC8265">
                  <wp:extent cx="1440000" cy="1772477"/>
                  <wp:effectExtent l="0" t="0" r="8255" b="0"/>
                  <wp:docPr id="231" name="Picture 2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527" t="3569" r="5880" b="2392"/>
                          <a:stretch/>
                        </pic:blipFill>
                        <pic:spPr bwMode="auto">
                          <a:xfrm>
                            <a:off x="0" y="0"/>
                            <a:ext cx="1440000" cy="1772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39" w:type="dxa"/>
            <w:vMerge/>
          </w:tcPr>
          <w:p w14:paraId="3AA9D072" w14:textId="77777777" w:rsidR="00364CF7" w:rsidRPr="002462DE" w:rsidRDefault="00364CF7" w:rsidP="00E86639">
            <w:pPr>
              <w:jc w:val="center"/>
              <w:rPr>
                <w:noProof/>
                <w:sz w:val="20"/>
                <w:szCs w:val="20"/>
                <w:lang w:eastAsia="hu-HU"/>
              </w:rPr>
            </w:pPr>
          </w:p>
        </w:tc>
      </w:tr>
      <w:tr w:rsidR="00364CF7" w:rsidRPr="002462DE" w14:paraId="3A29829C" w14:textId="1FAE8121" w:rsidTr="00364CF7">
        <w:trPr>
          <w:trHeight w:val="3119"/>
          <w:jc w:val="center"/>
        </w:trPr>
        <w:tc>
          <w:tcPr>
            <w:tcW w:w="1823" w:type="dxa"/>
            <w:vMerge/>
          </w:tcPr>
          <w:p w14:paraId="68D54C1F" w14:textId="77777777" w:rsidR="00364CF7" w:rsidRPr="002462DE" w:rsidRDefault="00364CF7" w:rsidP="00883299">
            <w:pPr>
              <w:jc w:val="center"/>
              <w:rPr>
                <w:noProof/>
                <w:sz w:val="20"/>
                <w:szCs w:val="20"/>
                <w:lang w:eastAsia="hu-HU"/>
              </w:rPr>
            </w:pPr>
          </w:p>
        </w:tc>
        <w:tc>
          <w:tcPr>
            <w:tcW w:w="3116" w:type="dxa"/>
            <w:tcBorders>
              <w:top w:val="single" w:sz="8" w:space="0" w:color="auto"/>
            </w:tcBorders>
            <w:vAlign w:val="center"/>
          </w:tcPr>
          <w:p w14:paraId="38D7DB9C" w14:textId="42C709F1" w:rsidR="00364CF7" w:rsidRPr="002462DE" w:rsidRDefault="00364CF7" w:rsidP="00883299">
            <w:pPr>
              <w:jc w:val="center"/>
              <w:rPr>
                <w:sz w:val="20"/>
                <w:szCs w:val="20"/>
              </w:rPr>
            </w:pPr>
            <w:r w:rsidRPr="002462DE">
              <w:rPr>
                <w:noProof/>
                <w:sz w:val="20"/>
                <w:szCs w:val="20"/>
                <w:lang w:val="en-GB" w:eastAsia="en-GB"/>
              </w:rPr>
              <w:drawing>
                <wp:inline distT="0" distB="0" distL="0" distR="0" wp14:anchorId="312B8560" wp14:editId="70E31B67">
                  <wp:extent cx="1440000" cy="1754175"/>
                  <wp:effectExtent l="0" t="0" r="8255" b="0"/>
                  <wp:docPr id="255" name="Picture 2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862" t="4108" r="4489" b="2942"/>
                          <a:stretch/>
                        </pic:blipFill>
                        <pic:spPr bwMode="auto">
                          <a:xfrm>
                            <a:off x="0" y="0"/>
                            <a:ext cx="1440000" cy="1754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6" w:type="dxa"/>
            <w:tcBorders>
              <w:top w:val="single" w:sz="8" w:space="0" w:color="auto"/>
            </w:tcBorders>
            <w:vAlign w:val="center"/>
          </w:tcPr>
          <w:p w14:paraId="4C10C384" w14:textId="77777777" w:rsidR="00364CF7" w:rsidRPr="002462DE" w:rsidRDefault="00364CF7" w:rsidP="00883299">
            <w:pPr>
              <w:jc w:val="center"/>
              <w:rPr>
                <w:sz w:val="20"/>
                <w:szCs w:val="20"/>
              </w:rPr>
            </w:pPr>
            <w:r w:rsidRPr="002462DE">
              <w:rPr>
                <w:noProof/>
                <w:sz w:val="20"/>
                <w:szCs w:val="20"/>
                <w:lang w:val="en-GB" w:eastAsia="en-GB"/>
              </w:rPr>
              <w:drawing>
                <wp:inline distT="0" distB="0" distL="0" distR="0" wp14:anchorId="74772C7D" wp14:editId="539F3FE5">
                  <wp:extent cx="1440000" cy="1767815"/>
                  <wp:effectExtent l="0" t="0" r="8255" b="4445"/>
                  <wp:docPr id="262" name="Picture 2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071" t="2914" r="4544" b="2858"/>
                          <a:stretch/>
                        </pic:blipFill>
                        <pic:spPr bwMode="auto">
                          <a:xfrm>
                            <a:off x="0" y="0"/>
                            <a:ext cx="1440000" cy="17678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39" w:type="dxa"/>
            <w:vMerge/>
          </w:tcPr>
          <w:p w14:paraId="049C8F0E" w14:textId="77777777" w:rsidR="00364CF7" w:rsidRPr="002462DE" w:rsidRDefault="00364CF7" w:rsidP="00883299">
            <w:pPr>
              <w:jc w:val="center"/>
              <w:rPr>
                <w:noProof/>
                <w:sz w:val="20"/>
                <w:szCs w:val="20"/>
                <w:lang w:eastAsia="hu-HU"/>
              </w:rPr>
            </w:pPr>
          </w:p>
        </w:tc>
      </w:tr>
    </w:tbl>
    <w:bookmarkStart w:id="660" w:name="_Toc504480151"/>
    <w:bookmarkStart w:id="661" w:name="_Toc508612862"/>
    <w:p w14:paraId="78B5F9B5" w14:textId="42E99C79" w:rsidR="00A010CC" w:rsidRPr="00DF372C" w:rsidRDefault="007216E3" w:rsidP="007441AA">
      <w:pPr>
        <w:pStyle w:val="Cmsor1"/>
        <w:numPr>
          <w:ilvl w:val="0"/>
          <w:numId w:val="19"/>
        </w:numPr>
        <w:rPr>
          <w:rFonts w:ascii="Tahoma" w:hAnsi="Tahoma" w:cs="Tahoma"/>
          <w:b/>
          <w:sz w:val="40"/>
          <w:szCs w:val="40"/>
          <w:lang w:eastAsia="hu-HU"/>
        </w:rPr>
      </w:pPr>
      <w:sdt>
        <w:sdtPr>
          <w:rPr>
            <w:rFonts w:ascii="Tahoma" w:hAnsi="Tahoma" w:cs="Tahoma"/>
            <w:b/>
            <w:sz w:val="40"/>
            <w:szCs w:val="40"/>
            <w:lang w:eastAsia="hu-HU"/>
          </w:rPr>
          <w:id w:val="1501616507"/>
          <w14:checkbox>
            <w14:checked w14:val="1"/>
            <w14:checkedState w14:val="2612" w14:font="MS Gothic"/>
            <w14:uncheckedState w14:val="2610" w14:font="MS Gothic"/>
          </w14:checkbox>
        </w:sdtPr>
        <w:sdtContent>
          <w:r w:rsidR="008F22DE">
            <w:rPr>
              <w:rFonts w:ascii="MS Gothic" w:eastAsia="MS Gothic" w:hAnsi="MS Gothic" w:cs="Tahoma" w:hint="eastAsia"/>
              <w:b/>
              <w:sz w:val="40"/>
              <w:szCs w:val="40"/>
              <w:lang w:eastAsia="hu-HU"/>
            </w:rPr>
            <w:t>☒</w:t>
          </w:r>
        </w:sdtContent>
      </w:sdt>
      <w:r w:rsidR="00123731" w:rsidRPr="00DF372C">
        <w:rPr>
          <w:rFonts w:ascii="Tahoma" w:hAnsi="Tahoma" w:cs="Tahoma"/>
          <w:b/>
          <w:sz w:val="40"/>
          <w:szCs w:val="40"/>
          <w:lang w:eastAsia="hu-HU"/>
        </w:rPr>
        <w:t xml:space="preserve"> </w:t>
      </w:r>
      <w:r w:rsidR="00E904F4" w:rsidRPr="00DF372C">
        <w:rPr>
          <w:rFonts w:ascii="Tahoma" w:hAnsi="Tahoma" w:cs="Tahoma"/>
          <w:b/>
          <w:sz w:val="40"/>
          <w:szCs w:val="40"/>
          <w:lang w:eastAsia="hu-HU"/>
        </w:rPr>
        <w:t>Betétki</w:t>
      </w:r>
      <w:r w:rsidR="00DD1229">
        <w:rPr>
          <w:rFonts w:ascii="Tahoma" w:hAnsi="Tahoma" w:cs="Tahoma"/>
          <w:b/>
          <w:sz w:val="40"/>
          <w:szCs w:val="40"/>
          <w:lang w:eastAsia="hu-HU"/>
        </w:rPr>
        <w:t>o</w:t>
      </w:r>
      <w:r w:rsidR="00E904F4" w:rsidRPr="00DF372C">
        <w:rPr>
          <w:rFonts w:ascii="Tahoma" w:hAnsi="Tahoma" w:cs="Tahoma"/>
          <w:b/>
          <w:sz w:val="40"/>
          <w:szCs w:val="40"/>
          <w:lang w:eastAsia="hu-HU"/>
        </w:rPr>
        <w:t>sztás</w:t>
      </w:r>
      <w:bookmarkEnd w:id="660"/>
      <w:bookmarkEnd w:id="661"/>
    </w:p>
    <w:p w14:paraId="36921BE9" w14:textId="2752E41E" w:rsidR="00E904F4" w:rsidRPr="002462DE" w:rsidRDefault="00E904F4" w:rsidP="00E904F4">
      <w:pPr>
        <w:rPr>
          <w:sz w:val="20"/>
          <w:szCs w:val="20"/>
        </w:rPr>
      </w:pPr>
      <w:r w:rsidRPr="002462DE">
        <w:rPr>
          <w:sz w:val="20"/>
          <w:szCs w:val="20"/>
        </w:rPr>
        <w:lastRenderedPageBreak/>
        <w:t>A formaadók mennyiségétől függően, a betétek szétosztása lehet:</w:t>
      </w:r>
    </w:p>
    <w:p w14:paraId="28B4B7F1" w14:textId="3548EDE9" w:rsidR="000774A9" w:rsidRPr="00A427DB" w:rsidRDefault="007216E3" w:rsidP="00E904F4">
      <w:pPr>
        <w:rPr>
          <w:b/>
          <w:sz w:val="40"/>
          <w:szCs w:val="40"/>
        </w:rPr>
      </w:pPr>
      <w:sdt>
        <w:sdtPr>
          <w:rPr>
            <w:b/>
            <w:sz w:val="40"/>
            <w:szCs w:val="40"/>
          </w:rPr>
          <w:id w:val="-708649319"/>
          <w14:checkbox>
            <w14:checked w14:val="0"/>
            <w14:checkedState w14:val="2612" w14:font="MS Gothic"/>
            <w14:uncheckedState w14:val="2610" w14:font="MS Gothic"/>
          </w14:checkbox>
        </w:sdtPr>
        <w:sdtContent>
          <w:r w:rsidR="00A427DB">
            <w:rPr>
              <w:rFonts w:ascii="MS Gothic" w:eastAsia="MS Gothic" w:hAnsi="MS Gothic" w:hint="eastAsia"/>
              <w:b/>
              <w:sz w:val="40"/>
              <w:szCs w:val="40"/>
            </w:rPr>
            <w:t>☐</w:t>
          </w:r>
        </w:sdtContent>
      </w:sdt>
      <w:r w:rsidR="00E904F4" w:rsidRPr="00A427DB">
        <w:rPr>
          <w:b/>
          <w:sz w:val="40"/>
          <w:szCs w:val="40"/>
        </w:rPr>
        <w:t xml:space="preserve"> Egyben</w:t>
      </w:r>
    </w:p>
    <w:p w14:paraId="741907A0" w14:textId="09AFB957" w:rsidR="00E904F4" w:rsidRPr="002462DE" w:rsidRDefault="004441FB" w:rsidP="00E904F4">
      <w:pPr>
        <w:rPr>
          <w:sz w:val="20"/>
          <w:szCs w:val="20"/>
        </w:rPr>
      </w:pPr>
      <w:r w:rsidRPr="002462DE">
        <w:rPr>
          <w:noProof/>
          <w:sz w:val="20"/>
          <w:szCs w:val="20"/>
          <w:lang w:val="en-GB" w:eastAsia="en-GB"/>
        </w:rPr>
        <mc:AlternateContent>
          <mc:Choice Requires="wps">
            <w:drawing>
              <wp:anchor distT="0" distB="0" distL="114300" distR="114300" simplePos="0" relativeHeight="252545024" behindDoc="0" locked="0" layoutInCell="1" allowOverlap="1" wp14:anchorId="06E03A00" wp14:editId="0A21B6B5">
                <wp:simplePos x="0" y="0"/>
                <wp:positionH relativeFrom="column">
                  <wp:posOffset>1782486</wp:posOffset>
                </wp:positionH>
                <wp:positionV relativeFrom="paragraph">
                  <wp:posOffset>1891624</wp:posOffset>
                </wp:positionV>
                <wp:extent cx="862229" cy="0"/>
                <wp:effectExtent l="38100" t="133350" r="0" b="133350"/>
                <wp:wrapNone/>
                <wp:docPr id="919" name="Egyenes összekötő nyíllal 9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62229" cy="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11FFDA" id="Egyenes összekötő nyíllal 919" o:spid="_x0000_s1026" type="#_x0000_t32" style="position:absolute;margin-left:140.35pt;margin-top:148.95pt;width:67.9pt;height:0;flip:x;z-index:252545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" strokecolor="red" strokeweight="3pt">
                <v:stroke endarrow="open" joinstyle="miter"/>
              </v:shape>
            </w:pict>
          </mc:Fallback>
        </mc:AlternateContent>
      </w:r>
      <w:r w:rsidRPr="002462DE">
        <w:rPr>
          <w:noProof/>
          <w:sz w:val="20"/>
          <w:szCs w:val="20"/>
          <w:lang w:val="en-GB" w:eastAsia="en-GB"/>
        </w:rPr>
        <mc:AlternateContent>
          <mc:Choice Requires="wps">
            <w:drawing>
              <wp:anchor distT="0" distB="0" distL="114300" distR="114300" simplePos="0" relativeHeight="252525568" behindDoc="0" locked="0" layoutInCell="1" allowOverlap="1" wp14:anchorId="4CBFAF43" wp14:editId="41B28F7E">
                <wp:simplePos x="0" y="0"/>
                <wp:positionH relativeFrom="column">
                  <wp:posOffset>2644140</wp:posOffset>
                </wp:positionH>
                <wp:positionV relativeFrom="paragraph">
                  <wp:posOffset>1692275</wp:posOffset>
                </wp:positionV>
                <wp:extent cx="876935" cy="294640"/>
                <wp:effectExtent l="0" t="0" r="18415" b="10160"/>
                <wp:wrapNone/>
                <wp:docPr id="900" name="Szövegdoboz 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76935" cy="2946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9E51F08" w14:textId="3D38A367" w:rsidR="007216E3" w:rsidRDefault="007216E3" w:rsidP="004441FB">
                            <w:r>
                              <w:t>Formabetét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BFAF43" id="Szövegdoboz 900" o:spid="_x0000_s1438" type="#_x0000_t202" style="position:absolute;margin-left:208.2pt;margin-top:133.25pt;width:69.05pt;height:23.2pt;z-index:25252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" fillcolor="white [3201]" strokeweight=".5pt">
                <v:textbox>
                  <w:txbxContent>
                    <w:p w14:paraId="09E51F08" w14:textId="3D38A367" w:rsidR="007216E3" w:rsidRDefault="007216E3" w:rsidP="004441FB">
                      <w:r>
                        <w:t>Formabetét</w:t>
                      </w:r>
                    </w:p>
                  </w:txbxContent>
                </v:textbox>
              </v:shape>
            </w:pict>
          </mc:Fallback>
        </mc:AlternateContent>
      </w:r>
      <w:r w:rsidRPr="002462DE">
        <w:rPr>
          <w:noProof/>
          <w:sz w:val="20"/>
          <w:szCs w:val="20"/>
          <w:lang w:val="en-GB" w:eastAsia="en-GB"/>
        </w:rPr>
        <mc:AlternateContent>
          <mc:Choice Requires="wps">
            <w:drawing>
              <wp:anchor distT="0" distB="0" distL="114300" distR="114300" simplePos="0" relativeHeight="252547072" behindDoc="0" locked="0" layoutInCell="1" allowOverlap="1" wp14:anchorId="6C42CD58" wp14:editId="24D3AC7B">
                <wp:simplePos x="0" y="0"/>
                <wp:positionH relativeFrom="column">
                  <wp:posOffset>484628</wp:posOffset>
                </wp:positionH>
                <wp:positionV relativeFrom="paragraph">
                  <wp:posOffset>2348742</wp:posOffset>
                </wp:positionV>
                <wp:extent cx="2160639" cy="524141"/>
                <wp:effectExtent l="38100" t="19050" r="11430" b="85725"/>
                <wp:wrapNone/>
                <wp:docPr id="924" name="Egyenes összekötő nyíllal 9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160639" cy="524141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57C088" id="Egyenes összekötő nyíllal 924" o:spid="_x0000_s1026" type="#_x0000_t32" style="position:absolute;margin-left:38.15pt;margin-top:184.95pt;width:170.15pt;height:41.25pt;flip:x;z-index:25254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" strokecolor="red" strokeweight="3pt">
                <v:stroke endarrow="open" joinstyle="miter"/>
              </v:shape>
            </w:pict>
          </mc:Fallback>
        </mc:AlternateContent>
      </w:r>
      <w:r w:rsidRPr="002462DE">
        <w:rPr>
          <w:noProof/>
          <w:sz w:val="20"/>
          <w:szCs w:val="20"/>
          <w:lang w:val="en-GB" w:eastAsia="en-GB"/>
        </w:rPr>
        <mc:AlternateContent>
          <mc:Choice Requires="wps">
            <w:drawing>
              <wp:anchor distT="0" distB="0" distL="114300" distR="114300" simplePos="0" relativeHeight="252542976" behindDoc="0" locked="0" layoutInCell="1" allowOverlap="1" wp14:anchorId="7DCE5E10" wp14:editId="678CB8C2">
                <wp:simplePos x="0" y="0"/>
                <wp:positionH relativeFrom="column">
                  <wp:posOffset>2342515</wp:posOffset>
                </wp:positionH>
                <wp:positionV relativeFrom="paragraph">
                  <wp:posOffset>1073150</wp:posOffset>
                </wp:positionV>
                <wp:extent cx="302260" cy="228600"/>
                <wp:effectExtent l="38100" t="38100" r="21590" b="19050"/>
                <wp:wrapNone/>
                <wp:docPr id="918" name="Egyenes összekötő nyíllal 9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02260" cy="22860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1677EB" id="Egyenes összekötő nyíllal 918" o:spid="_x0000_s1026" type="#_x0000_t32" style="position:absolute;margin-left:184.45pt;margin-top:84.5pt;width:23.8pt;height:18pt;flip:x y;z-index:2525429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" strokecolor="red" strokeweight="3pt">
                <v:stroke endarrow="open" joinstyle="miter"/>
              </v:shape>
            </w:pict>
          </mc:Fallback>
        </mc:AlternateContent>
      </w:r>
      <w:r w:rsidRPr="002462DE">
        <w:rPr>
          <w:noProof/>
          <w:sz w:val="20"/>
          <w:szCs w:val="20"/>
          <w:lang w:val="en-GB" w:eastAsia="en-GB"/>
        </w:rPr>
        <mc:AlternateContent>
          <mc:Choice Requires="wps">
            <w:drawing>
              <wp:anchor distT="0" distB="0" distL="114300" distR="114300" simplePos="0" relativeHeight="252523520" behindDoc="0" locked="0" layoutInCell="1" allowOverlap="1" wp14:anchorId="244C2FC6" wp14:editId="1ED560C2">
                <wp:simplePos x="0" y="0"/>
                <wp:positionH relativeFrom="column">
                  <wp:posOffset>2644140</wp:posOffset>
                </wp:positionH>
                <wp:positionV relativeFrom="paragraph">
                  <wp:posOffset>1153795</wp:posOffset>
                </wp:positionV>
                <wp:extent cx="729615" cy="294640"/>
                <wp:effectExtent l="0" t="0" r="13335" b="10160"/>
                <wp:wrapNone/>
                <wp:docPr id="899" name="Szövegdoboz 8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29615" cy="2946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40E4B45" w14:textId="593D7D73" w:rsidR="007216E3" w:rsidRDefault="007216E3" w:rsidP="004441FB">
                            <w:r>
                              <w:t>Formalap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4C2FC6" id="Szövegdoboz 899" o:spid="_x0000_s1439" type="#_x0000_t202" style="position:absolute;margin-left:208.2pt;margin-top:90.85pt;width:57.45pt;height:23.2pt;z-index:25252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" fillcolor="white [3201]" strokeweight=".5pt">
                <v:textbox>
                  <w:txbxContent>
                    <w:p w14:paraId="040E4B45" w14:textId="593D7D73" w:rsidR="007216E3" w:rsidRDefault="007216E3" w:rsidP="004441FB">
                      <w:r>
                        <w:t>Formalap</w:t>
                      </w:r>
                    </w:p>
                  </w:txbxContent>
                </v:textbox>
              </v:shape>
            </w:pict>
          </mc:Fallback>
        </mc:AlternateContent>
      </w:r>
      <w:r w:rsidRPr="002462DE">
        <w:rPr>
          <w:noProof/>
          <w:sz w:val="20"/>
          <w:szCs w:val="20"/>
          <w:lang w:val="en-GB" w:eastAsia="en-GB"/>
        </w:rPr>
        <mc:AlternateContent>
          <mc:Choice Requires="wps">
            <w:drawing>
              <wp:anchor distT="0" distB="0" distL="114300" distR="114300" simplePos="0" relativeHeight="252539904" behindDoc="0" locked="0" layoutInCell="1" allowOverlap="1" wp14:anchorId="48DED055" wp14:editId="7AEDC7E4">
                <wp:simplePos x="0" y="0"/>
                <wp:positionH relativeFrom="column">
                  <wp:posOffset>2642235</wp:posOffset>
                </wp:positionH>
                <wp:positionV relativeFrom="paragraph">
                  <wp:posOffset>2198370</wp:posOffset>
                </wp:positionV>
                <wp:extent cx="876935" cy="294640"/>
                <wp:effectExtent l="0" t="0" r="18415" b="10160"/>
                <wp:wrapNone/>
                <wp:docPr id="916" name="Szövegdoboz 9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76935" cy="2946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DB2871B" w14:textId="4CD634B4" w:rsidR="007216E3" w:rsidRDefault="007216E3" w:rsidP="004441FB">
                            <w:r>
                              <w:t>Vezetőelem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DED055" id="Szövegdoboz 916" o:spid="_x0000_s1440" type="#_x0000_t202" style="position:absolute;margin-left:208.05pt;margin-top:173.1pt;width:69.05pt;height:23.2pt;z-index:25253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" fillcolor="white [3201]" strokeweight=".5pt">
                <v:textbox>
                  <w:txbxContent>
                    <w:p w14:paraId="1DB2871B" w14:textId="4CD634B4" w:rsidR="007216E3" w:rsidRDefault="007216E3" w:rsidP="004441FB">
                      <w:r>
                        <w:t>Vezetőelem</w:t>
                      </w:r>
                    </w:p>
                  </w:txbxContent>
                </v:textbox>
              </v:shape>
            </w:pict>
          </mc:Fallback>
        </mc:AlternateContent>
      </w:r>
      <w:r w:rsidR="00D370B9" w:rsidRPr="002462DE">
        <w:rPr>
          <w:noProof/>
          <w:sz w:val="20"/>
          <w:szCs w:val="20"/>
          <w:lang w:val="en-GB" w:eastAsia="en-GB"/>
        </w:rPr>
        <mc:AlternateContent>
          <mc:Choice Requires="wps">
            <w:drawing>
              <wp:anchor distT="0" distB="0" distL="114300" distR="114300" simplePos="0" relativeHeight="252519424" behindDoc="0" locked="0" layoutInCell="1" allowOverlap="1" wp14:anchorId="7DA7F36E" wp14:editId="0F1A78BB">
                <wp:simplePos x="0" y="0"/>
                <wp:positionH relativeFrom="column">
                  <wp:posOffset>2689512</wp:posOffset>
                </wp:positionH>
                <wp:positionV relativeFrom="paragraph">
                  <wp:posOffset>92812</wp:posOffset>
                </wp:positionV>
                <wp:extent cx="3561080" cy="877529"/>
                <wp:effectExtent l="0" t="0" r="20320" b="18415"/>
                <wp:wrapNone/>
                <wp:docPr id="897" name="Szövegdoboz 8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61080" cy="87752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60DBFBE" w14:textId="44B7C03C" w:rsidR="007216E3" w:rsidRDefault="007216E3" w:rsidP="00D370B9">
                            <w:pPr>
                              <w:pStyle w:val="Listaszerbekezds"/>
                              <w:numPr>
                                <w:ilvl w:val="0"/>
                                <w:numId w:val="9"/>
                              </w:numPr>
                            </w:pPr>
                            <w:r>
                              <w:t>A formaadókba betétenként szükséges beépíteni a külön vízköröket.</w:t>
                            </w:r>
                          </w:p>
                          <w:p w14:paraId="7A92FA1F" w14:textId="5DC1B0A8" w:rsidR="007216E3" w:rsidRDefault="007216E3" w:rsidP="00D370B9">
                            <w:pPr>
                              <w:pStyle w:val="Listaszerbekezds"/>
                              <w:numPr>
                                <w:ilvl w:val="0"/>
                                <w:numId w:val="9"/>
                              </w:numPr>
                            </w:pPr>
                            <w:r>
                              <w:t>Minden formaadót elölről kell rögzíteni.</w:t>
                            </w:r>
                          </w:p>
                          <w:p w14:paraId="6AA30840" w14:textId="1F9B329A" w:rsidR="007216E3" w:rsidRDefault="007216E3" w:rsidP="00D370B9">
                            <w:pPr>
                              <w:pStyle w:val="Listaszerbekezds"/>
                              <w:numPr>
                                <w:ilvl w:val="0"/>
                                <w:numId w:val="9"/>
                              </w:numPr>
                            </w:pPr>
                            <w:r>
                              <w:t>Kiszedő furatokkal kell ellátni minden betétet.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A7F36E" id="Szövegdoboz 897" o:spid="_x0000_s1441" type="#_x0000_t202" style="position:absolute;margin-left:211.75pt;margin-top:7.3pt;width:280.4pt;height:69.1pt;z-index:252519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" fillcolor="white [3201]" strokeweight=".5pt">
                <v:textbox>
                  <w:txbxContent>
                    <w:p w14:paraId="360DBFBE" w14:textId="44B7C03C" w:rsidR="007216E3" w:rsidRDefault="007216E3" w:rsidP="00D370B9">
                      <w:pPr>
                        <w:pStyle w:val="Listaszerbekezds"/>
                        <w:numPr>
                          <w:ilvl w:val="0"/>
                          <w:numId w:val="9"/>
                        </w:numPr>
                      </w:pPr>
                      <w:r>
                        <w:t>A formaadókba betétenként szükséges beépíteni a külön vízköröket.</w:t>
                      </w:r>
                    </w:p>
                    <w:p w14:paraId="7A92FA1F" w14:textId="5DC1B0A8" w:rsidR="007216E3" w:rsidRDefault="007216E3" w:rsidP="00D370B9">
                      <w:pPr>
                        <w:pStyle w:val="Listaszerbekezds"/>
                        <w:numPr>
                          <w:ilvl w:val="0"/>
                          <w:numId w:val="9"/>
                        </w:numPr>
                      </w:pPr>
                      <w:r>
                        <w:t>Minden formaadót elölről kell rögzíteni.</w:t>
                      </w:r>
                    </w:p>
                    <w:p w14:paraId="6AA30840" w14:textId="1F9B329A" w:rsidR="007216E3" w:rsidRDefault="007216E3" w:rsidP="00D370B9">
                      <w:pPr>
                        <w:pStyle w:val="Listaszerbekezds"/>
                        <w:numPr>
                          <w:ilvl w:val="0"/>
                          <w:numId w:val="9"/>
                        </w:numPr>
                      </w:pPr>
                      <w:r>
                        <w:t>Kiszedő furatokkal kell ellátni minden betétet.</w:t>
                      </w:r>
                    </w:p>
                  </w:txbxContent>
                </v:textbox>
              </v:shape>
            </w:pict>
          </mc:Fallback>
        </mc:AlternateContent>
      </w:r>
      <w:r w:rsidR="00D370B9" w:rsidRPr="002462DE">
        <w:rPr>
          <w:noProof/>
          <w:sz w:val="20"/>
          <w:szCs w:val="20"/>
          <w:lang w:val="en-GB" w:eastAsia="en-GB"/>
        </w:rPr>
        <mc:AlternateContent>
          <mc:Choice Requires="wps">
            <w:drawing>
              <wp:anchor distT="0" distB="0" distL="114300" distR="114300" simplePos="0" relativeHeight="252512256" behindDoc="0" locked="0" layoutInCell="1" allowOverlap="1" wp14:anchorId="00C2414A" wp14:editId="4B732FAA">
                <wp:simplePos x="0" y="0"/>
                <wp:positionH relativeFrom="column">
                  <wp:posOffset>594995</wp:posOffset>
                </wp:positionH>
                <wp:positionV relativeFrom="paragraph">
                  <wp:posOffset>859155</wp:posOffset>
                </wp:positionV>
                <wp:extent cx="0" cy="1393190"/>
                <wp:effectExtent l="19050" t="0" r="19050" b="16510"/>
                <wp:wrapNone/>
                <wp:docPr id="759" name="Egyenes összekötő 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393190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prstDash val="dash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06D77EE" id="Egyenes összekötő 759" o:spid="_x0000_s1026" style="position:absolute;z-index:25251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6.85pt,67.65pt" to="46.85pt,177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" strokecolor="red" strokeweight="2.25pt">
                <v:stroke dashstyle="dash" joinstyle="miter"/>
              </v:line>
            </w:pict>
          </mc:Fallback>
        </mc:AlternateContent>
      </w:r>
      <w:r w:rsidR="000774A9" w:rsidRPr="002462DE">
        <w:rPr>
          <w:noProof/>
          <w:sz w:val="20"/>
          <w:szCs w:val="20"/>
          <w:lang w:val="en-GB" w:eastAsia="en-GB"/>
        </w:rPr>
        <mc:AlternateContent>
          <mc:Choice Requires="wps">
            <w:drawing>
              <wp:anchor distT="0" distB="0" distL="114300" distR="114300" simplePos="0" relativeHeight="252502016" behindDoc="0" locked="0" layoutInCell="1" allowOverlap="1" wp14:anchorId="7C757B5B" wp14:editId="0E0FB441">
                <wp:simplePos x="0" y="0"/>
                <wp:positionH relativeFrom="column">
                  <wp:posOffset>594995</wp:posOffset>
                </wp:positionH>
                <wp:positionV relativeFrom="paragraph">
                  <wp:posOffset>861060</wp:posOffset>
                </wp:positionV>
                <wp:extent cx="1386205" cy="0"/>
                <wp:effectExtent l="0" t="19050" r="4445" b="19050"/>
                <wp:wrapNone/>
                <wp:docPr id="615" name="Egyenes összekötő 6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386205" cy="0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prstDash val="dash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509EE341" id="Egyenes összekötő 615" o:spid="_x0000_s1026" style="position:absolute;flip:x;z-index:2525020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46.85pt,67.8pt" to="156pt,67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" strokecolor="red" strokeweight="2.25pt">
                <v:stroke dashstyle="dash" joinstyle="miter"/>
              </v:line>
            </w:pict>
          </mc:Fallback>
        </mc:AlternateContent>
      </w:r>
      <w:r w:rsidR="000774A9" w:rsidRPr="002462DE">
        <w:rPr>
          <w:noProof/>
          <w:sz w:val="20"/>
          <w:szCs w:val="20"/>
          <w:lang w:val="en-GB" w:eastAsia="en-GB"/>
        </w:rPr>
        <mc:AlternateContent>
          <mc:Choice Requires="wps">
            <w:drawing>
              <wp:anchor distT="0" distB="0" distL="114300" distR="114300" simplePos="0" relativeHeight="252508160" behindDoc="0" locked="0" layoutInCell="1" allowOverlap="1" wp14:anchorId="3C0BD2A3" wp14:editId="0B70C16B">
                <wp:simplePos x="0" y="0"/>
                <wp:positionH relativeFrom="column">
                  <wp:posOffset>1981200</wp:posOffset>
                </wp:positionH>
                <wp:positionV relativeFrom="paragraph">
                  <wp:posOffset>861060</wp:posOffset>
                </wp:positionV>
                <wp:extent cx="0" cy="1393190"/>
                <wp:effectExtent l="19050" t="0" r="19050" b="16510"/>
                <wp:wrapNone/>
                <wp:docPr id="754" name="Egyenes összekötő 7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1393190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prstDash val="dash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3D3CA2C" id="Egyenes összekötő 754" o:spid="_x0000_s1026" style="position:absolute;flip:y;z-index:25250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56pt,67.8pt" to="156pt,177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" strokecolor="red" strokeweight="2.25pt">
                <v:stroke dashstyle="dash" joinstyle="miter"/>
              </v:line>
            </w:pict>
          </mc:Fallback>
        </mc:AlternateContent>
      </w:r>
      <w:r w:rsidR="000774A9" w:rsidRPr="002462DE">
        <w:rPr>
          <w:noProof/>
          <w:sz w:val="20"/>
          <w:szCs w:val="20"/>
          <w:lang w:val="en-GB" w:eastAsia="en-GB"/>
        </w:rPr>
        <mc:AlternateContent>
          <mc:Choice Requires="wps">
            <w:drawing>
              <wp:anchor distT="0" distB="0" distL="114300" distR="114300" simplePos="0" relativeHeight="252510208" behindDoc="0" locked="0" layoutInCell="1" allowOverlap="1" wp14:anchorId="1CB1D97E" wp14:editId="2F34C3F4">
                <wp:simplePos x="0" y="0"/>
                <wp:positionH relativeFrom="column">
                  <wp:posOffset>595242</wp:posOffset>
                </wp:positionH>
                <wp:positionV relativeFrom="paragraph">
                  <wp:posOffset>2255295</wp:posOffset>
                </wp:positionV>
                <wp:extent cx="1386347" cy="0"/>
                <wp:effectExtent l="0" t="19050" r="4445" b="19050"/>
                <wp:wrapNone/>
                <wp:docPr id="755" name="Egyenes összekötő 7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386347" cy="0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prstDash val="dash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527624A" id="Egyenes összekötő 755" o:spid="_x0000_s1026" style="position:absolute;flip:x;z-index:25251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6.85pt,177.6pt" to="156pt,177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" strokecolor="red" strokeweight="2.25pt">
                <v:stroke dashstyle="dash" joinstyle="miter"/>
              </v:line>
            </w:pict>
          </mc:Fallback>
        </mc:AlternateContent>
      </w:r>
      <w:r w:rsidR="00E904F4" w:rsidRPr="002462DE">
        <w:rPr>
          <w:noProof/>
          <w:sz w:val="20"/>
          <w:szCs w:val="20"/>
          <w:lang w:val="en-GB" w:eastAsia="en-GB"/>
        </w:rPr>
        <w:drawing>
          <wp:inline distT="0" distB="0" distL="0" distR="0" wp14:anchorId="639591CD" wp14:editId="5CD8D17A">
            <wp:extent cx="2566219" cy="3267256"/>
            <wp:effectExtent l="0" t="0" r="5715" b="0"/>
            <wp:docPr id="611" name="Kép 6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2566620" cy="3267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1F143" w14:textId="46396D5D" w:rsidR="00E904F4" w:rsidRPr="00A427DB" w:rsidRDefault="007216E3" w:rsidP="00E904F4">
      <w:pPr>
        <w:rPr>
          <w:b/>
          <w:sz w:val="40"/>
          <w:szCs w:val="40"/>
        </w:rPr>
      </w:pPr>
      <w:sdt>
        <w:sdtPr>
          <w:rPr>
            <w:b/>
            <w:sz w:val="40"/>
            <w:szCs w:val="40"/>
          </w:rPr>
          <w:id w:val="-2099088711"/>
          <w14:checkbox>
            <w14:checked w14:val="0"/>
            <w14:checkedState w14:val="2612" w14:font="MS Gothic"/>
            <w14:uncheckedState w14:val="2610" w14:font="MS Gothic"/>
          </w14:checkbox>
        </w:sdtPr>
        <w:sdtContent>
          <w:r w:rsidR="00A427DB">
            <w:rPr>
              <w:rFonts w:ascii="MS Gothic" w:eastAsia="MS Gothic" w:hAnsi="MS Gothic" w:hint="eastAsia"/>
              <w:b/>
              <w:sz w:val="40"/>
              <w:szCs w:val="40"/>
            </w:rPr>
            <w:t>☐</w:t>
          </w:r>
        </w:sdtContent>
      </w:sdt>
      <w:r w:rsidR="00E904F4" w:rsidRPr="00A427DB">
        <w:rPr>
          <w:b/>
          <w:sz w:val="40"/>
          <w:szCs w:val="40"/>
        </w:rPr>
        <w:t>Tagolt</w:t>
      </w:r>
    </w:p>
    <w:p w14:paraId="4D78809E" w14:textId="2D357371" w:rsidR="00F27397" w:rsidRPr="002462DE" w:rsidRDefault="004441FB" w:rsidP="00E904F4">
      <w:pPr>
        <w:rPr>
          <w:sz w:val="20"/>
          <w:szCs w:val="20"/>
        </w:rPr>
      </w:pPr>
      <w:r w:rsidRPr="002462DE">
        <w:rPr>
          <w:noProof/>
          <w:sz w:val="20"/>
          <w:szCs w:val="20"/>
          <w:lang w:val="en-GB" w:eastAsia="en-GB"/>
        </w:rPr>
        <mc:AlternateContent>
          <mc:Choice Requires="wps">
            <w:drawing>
              <wp:anchor distT="0" distB="0" distL="114300" distR="114300" simplePos="0" relativeHeight="252551168" behindDoc="0" locked="0" layoutInCell="1" allowOverlap="1" wp14:anchorId="04C60DE3" wp14:editId="338CBAE6">
                <wp:simplePos x="0" y="0"/>
                <wp:positionH relativeFrom="column">
                  <wp:posOffset>2792750</wp:posOffset>
                </wp:positionH>
                <wp:positionV relativeFrom="paragraph">
                  <wp:posOffset>1614272</wp:posOffset>
                </wp:positionV>
                <wp:extent cx="1275736" cy="294640"/>
                <wp:effectExtent l="0" t="0" r="19685" b="10160"/>
                <wp:wrapNone/>
                <wp:docPr id="926" name="Szövegdoboz 9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75736" cy="2946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F8E7889" w14:textId="647AE20A" w:rsidR="007216E3" w:rsidRDefault="007216E3" w:rsidP="004441FB">
                            <w:r>
                              <w:t>Kényszervisszatoló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C60DE3" id="Szövegdoboz 926" o:spid="_x0000_s1442" type="#_x0000_t202" style="position:absolute;margin-left:219.9pt;margin-top:127.1pt;width:100.45pt;height:23.2pt;z-index:25255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" fillcolor="white [3201]" strokeweight=".5pt">
                <v:textbox>
                  <w:txbxContent>
                    <w:p w14:paraId="3F8E7889" w14:textId="647AE20A" w:rsidR="007216E3" w:rsidRDefault="007216E3" w:rsidP="004441FB">
                      <w:r>
                        <w:t>Kényszervisszatoló</w:t>
                      </w:r>
                    </w:p>
                  </w:txbxContent>
                </v:textbox>
              </v:shape>
            </w:pict>
          </mc:Fallback>
        </mc:AlternateContent>
      </w:r>
      <w:r w:rsidRPr="002462DE">
        <w:rPr>
          <w:noProof/>
          <w:sz w:val="20"/>
          <w:szCs w:val="20"/>
          <w:lang w:val="en-GB" w:eastAsia="en-GB"/>
        </w:rPr>
        <mc:AlternateContent>
          <mc:Choice Requires="wps">
            <w:drawing>
              <wp:anchor distT="0" distB="0" distL="114300" distR="114300" simplePos="0" relativeHeight="252552192" behindDoc="0" locked="0" layoutInCell="1" allowOverlap="1" wp14:anchorId="146C9F3A" wp14:editId="140DE46E">
                <wp:simplePos x="0" y="0"/>
                <wp:positionH relativeFrom="column">
                  <wp:posOffset>2077454</wp:posOffset>
                </wp:positionH>
                <wp:positionV relativeFrom="paragraph">
                  <wp:posOffset>1769130</wp:posOffset>
                </wp:positionV>
                <wp:extent cx="714928" cy="1128252"/>
                <wp:effectExtent l="38100" t="19050" r="28575" b="53340"/>
                <wp:wrapNone/>
                <wp:docPr id="927" name="Egyenes összekötő nyíllal 9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14928" cy="1128252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897EE2" id="Egyenes összekötő nyíllal 927" o:spid="_x0000_s1026" type="#_x0000_t32" style="position:absolute;margin-left:163.6pt;margin-top:139.3pt;width:56.3pt;height:88.85pt;flip:x;z-index:25255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" strokecolor="red" strokeweight="3pt">
                <v:stroke endarrow="open" joinstyle="miter"/>
              </v:shape>
            </w:pict>
          </mc:Fallback>
        </mc:AlternateContent>
      </w:r>
      <w:r w:rsidRPr="002462DE">
        <w:rPr>
          <w:noProof/>
          <w:sz w:val="20"/>
          <w:szCs w:val="20"/>
          <w:lang w:val="en-GB" w:eastAsia="en-GB"/>
        </w:rPr>
        <mc:AlternateContent>
          <mc:Choice Requires="wps">
            <w:drawing>
              <wp:anchor distT="0" distB="0" distL="114300" distR="114300" simplePos="0" relativeHeight="252541952" behindDoc="0" locked="0" layoutInCell="1" allowOverlap="1" wp14:anchorId="4442A412" wp14:editId="60438382">
                <wp:simplePos x="0" y="0"/>
                <wp:positionH relativeFrom="column">
                  <wp:posOffset>2792730</wp:posOffset>
                </wp:positionH>
                <wp:positionV relativeFrom="paragraph">
                  <wp:posOffset>1149350</wp:posOffset>
                </wp:positionV>
                <wp:extent cx="1186815" cy="294640"/>
                <wp:effectExtent l="0" t="0" r="13335" b="10160"/>
                <wp:wrapNone/>
                <wp:docPr id="917" name="Szövegdoboz 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86815" cy="2946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5B7D856" w14:textId="78631E31" w:rsidR="007216E3" w:rsidRDefault="007216E3" w:rsidP="004441FB">
                            <w:r>
                              <w:t>M8 rögzítőcsavar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42A412" id="Szövegdoboz 917" o:spid="_x0000_s1443" type="#_x0000_t202" style="position:absolute;margin-left:219.9pt;margin-top:90.5pt;width:93.45pt;height:23.2pt;z-index:25254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" fillcolor="white [3201]" strokeweight=".5pt">
                <v:textbox>
                  <w:txbxContent>
                    <w:p w14:paraId="25B7D856" w14:textId="78631E31" w:rsidR="007216E3" w:rsidRDefault="007216E3" w:rsidP="004441FB">
                      <w:r>
                        <w:t>M8 rögzítőcsavar</w:t>
                      </w:r>
                    </w:p>
                  </w:txbxContent>
                </v:textbox>
              </v:shape>
            </w:pict>
          </mc:Fallback>
        </mc:AlternateContent>
      </w:r>
      <w:r w:rsidRPr="002462DE">
        <w:rPr>
          <w:noProof/>
          <w:sz w:val="20"/>
          <w:szCs w:val="20"/>
          <w:lang w:val="en-GB" w:eastAsia="en-GB"/>
        </w:rPr>
        <mc:AlternateContent>
          <mc:Choice Requires="wps">
            <w:drawing>
              <wp:anchor distT="0" distB="0" distL="114300" distR="114300" simplePos="0" relativeHeight="252549120" behindDoc="0" locked="0" layoutInCell="1" allowOverlap="1" wp14:anchorId="6F55EF96" wp14:editId="1B2FC01D">
                <wp:simplePos x="0" y="0"/>
                <wp:positionH relativeFrom="column">
                  <wp:posOffset>2113915</wp:posOffset>
                </wp:positionH>
                <wp:positionV relativeFrom="paragraph">
                  <wp:posOffset>788035</wp:posOffset>
                </wp:positionV>
                <wp:extent cx="677545" cy="501015"/>
                <wp:effectExtent l="38100" t="38100" r="27305" b="32385"/>
                <wp:wrapNone/>
                <wp:docPr id="925" name="Egyenes összekötő nyíllal 9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77545" cy="50101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605DBF" id="Egyenes összekötő nyíllal 925" o:spid="_x0000_s1026" type="#_x0000_t32" style="position:absolute;margin-left:166.45pt;margin-top:62.05pt;width:53.35pt;height:39.45pt;flip:x y;z-index:25254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" strokecolor="red" strokeweight="3pt">
                <v:stroke endarrow="open" joinstyle="miter"/>
              </v:shape>
            </w:pict>
          </mc:Fallback>
        </mc:AlternateContent>
      </w:r>
      <w:r w:rsidR="00D370B9" w:rsidRPr="002462DE">
        <w:rPr>
          <w:noProof/>
          <w:sz w:val="20"/>
          <w:szCs w:val="20"/>
          <w:lang w:val="en-GB" w:eastAsia="en-GB"/>
        </w:rPr>
        <mc:AlternateContent>
          <mc:Choice Requires="wps">
            <w:drawing>
              <wp:anchor distT="0" distB="0" distL="114300" distR="114300" simplePos="0" relativeHeight="252521472" behindDoc="0" locked="0" layoutInCell="1" allowOverlap="1" wp14:anchorId="748DD25F" wp14:editId="03F47344">
                <wp:simplePos x="0" y="0"/>
                <wp:positionH relativeFrom="column">
                  <wp:posOffset>2789555</wp:posOffset>
                </wp:positionH>
                <wp:positionV relativeFrom="paragraph">
                  <wp:posOffset>84721</wp:posOffset>
                </wp:positionV>
                <wp:extent cx="3561080" cy="876935"/>
                <wp:effectExtent l="0" t="0" r="20320" b="18415"/>
                <wp:wrapNone/>
                <wp:docPr id="898" name="Szövegdoboz 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61080" cy="87693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txbx>
                        <w:txbxContent>
                          <w:p w14:paraId="370E9295" w14:textId="77777777" w:rsidR="007216E3" w:rsidRDefault="007216E3" w:rsidP="00D370B9">
                            <w:pPr>
                              <w:pStyle w:val="Listaszerbekezds"/>
                              <w:numPr>
                                <w:ilvl w:val="0"/>
                                <w:numId w:val="9"/>
                              </w:numPr>
                            </w:pPr>
                            <w:r>
                              <w:t>A formaadókba betétenként szükséges beépíteni a külön vízköröket.</w:t>
                            </w:r>
                          </w:p>
                          <w:p w14:paraId="451A1FD8" w14:textId="77777777" w:rsidR="007216E3" w:rsidRDefault="007216E3" w:rsidP="00D370B9">
                            <w:pPr>
                              <w:pStyle w:val="Listaszerbekezds"/>
                              <w:numPr>
                                <w:ilvl w:val="0"/>
                                <w:numId w:val="9"/>
                              </w:numPr>
                            </w:pPr>
                            <w:r>
                              <w:t>Minden formaadót elölről kell rögzíteni.</w:t>
                            </w:r>
                          </w:p>
                          <w:p w14:paraId="16446BE0" w14:textId="77777777" w:rsidR="007216E3" w:rsidRDefault="007216E3" w:rsidP="00D370B9">
                            <w:pPr>
                              <w:pStyle w:val="Listaszerbekezds"/>
                              <w:numPr>
                                <w:ilvl w:val="0"/>
                                <w:numId w:val="9"/>
                              </w:numPr>
                            </w:pPr>
                            <w:r>
                              <w:t>Kiszedő furatokkal kell ellátni minden betétet.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8DD25F" id="Szövegdoboz 898" o:spid="_x0000_s1444" type="#_x0000_t202" style="position:absolute;margin-left:219.65pt;margin-top:6.65pt;width:280.4pt;height:69.05pt;z-index:252521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" fillcolor="window" strokeweight=".5pt">
                <v:textbox>
                  <w:txbxContent>
                    <w:p w14:paraId="370E9295" w14:textId="77777777" w:rsidR="007216E3" w:rsidRDefault="007216E3" w:rsidP="00D370B9">
                      <w:pPr>
                        <w:pStyle w:val="Listaszerbekezds"/>
                        <w:numPr>
                          <w:ilvl w:val="0"/>
                          <w:numId w:val="9"/>
                        </w:numPr>
                      </w:pPr>
                      <w:r>
                        <w:t>A formaadókba betétenként szükséges beépíteni a külön vízköröket.</w:t>
                      </w:r>
                    </w:p>
                    <w:p w14:paraId="451A1FD8" w14:textId="77777777" w:rsidR="007216E3" w:rsidRDefault="007216E3" w:rsidP="00D370B9">
                      <w:pPr>
                        <w:pStyle w:val="Listaszerbekezds"/>
                        <w:numPr>
                          <w:ilvl w:val="0"/>
                          <w:numId w:val="9"/>
                        </w:numPr>
                      </w:pPr>
                      <w:r>
                        <w:t>Minden formaadót elölről kell rögzíteni.</w:t>
                      </w:r>
                    </w:p>
                    <w:p w14:paraId="16446BE0" w14:textId="77777777" w:rsidR="007216E3" w:rsidRDefault="007216E3" w:rsidP="00D370B9">
                      <w:pPr>
                        <w:pStyle w:val="Listaszerbekezds"/>
                        <w:numPr>
                          <w:ilvl w:val="0"/>
                          <w:numId w:val="9"/>
                        </w:numPr>
                      </w:pPr>
                      <w:r>
                        <w:t>Kiszedő furatokkal kell ellátni minden betétet.</w:t>
                      </w:r>
                    </w:p>
                  </w:txbxContent>
                </v:textbox>
              </v:shape>
            </w:pict>
          </mc:Fallback>
        </mc:AlternateContent>
      </w:r>
      <w:r w:rsidR="000774A9" w:rsidRPr="002462DE">
        <w:rPr>
          <w:noProof/>
          <w:sz w:val="20"/>
          <w:szCs w:val="20"/>
          <w:lang w:val="en-GB" w:eastAsia="en-GB"/>
        </w:rPr>
        <mc:AlternateContent>
          <mc:Choice Requires="wps">
            <w:drawing>
              <wp:anchor distT="0" distB="0" distL="114300" distR="114300" simplePos="0" relativeHeight="252516352" behindDoc="0" locked="0" layoutInCell="1" allowOverlap="1" wp14:anchorId="7CA2115C" wp14:editId="1CD6716E">
                <wp:simplePos x="0" y="0"/>
                <wp:positionH relativeFrom="column">
                  <wp:posOffset>445135</wp:posOffset>
                </wp:positionH>
                <wp:positionV relativeFrom="paragraph">
                  <wp:posOffset>1595120</wp:posOffset>
                </wp:positionV>
                <wp:extent cx="1739900" cy="0"/>
                <wp:effectExtent l="0" t="19050" r="12700" b="19050"/>
                <wp:wrapNone/>
                <wp:docPr id="895" name="Egyenes összekötő 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739900" cy="0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prstDash val="dash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32CC6035" id="Egyenes összekötő 895" o:spid="_x0000_s1026" style="position:absolute;flip:x;z-index:2525163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35.05pt,125.6pt" to="172.05pt,125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" strokecolor="red" strokeweight="2.25pt">
                <v:stroke dashstyle="dash" joinstyle="miter"/>
              </v:line>
            </w:pict>
          </mc:Fallback>
        </mc:AlternateContent>
      </w:r>
      <w:r w:rsidR="000774A9" w:rsidRPr="002462DE">
        <w:rPr>
          <w:noProof/>
          <w:sz w:val="20"/>
          <w:szCs w:val="20"/>
          <w:lang w:val="en-GB" w:eastAsia="en-GB"/>
        </w:rPr>
        <mc:AlternateContent>
          <mc:Choice Requires="wps">
            <w:drawing>
              <wp:anchor distT="0" distB="0" distL="114300" distR="114300" simplePos="0" relativeHeight="252518400" behindDoc="0" locked="0" layoutInCell="1" allowOverlap="1" wp14:anchorId="63A27AFE" wp14:editId="4E7AC5FF">
                <wp:simplePos x="0" y="0"/>
                <wp:positionH relativeFrom="column">
                  <wp:posOffset>449580</wp:posOffset>
                </wp:positionH>
                <wp:positionV relativeFrom="paragraph">
                  <wp:posOffset>2816225</wp:posOffset>
                </wp:positionV>
                <wp:extent cx="1739900" cy="0"/>
                <wp:effectExtent l="0" t="19050" r="12700" b="19050"/>
                <wp:wrapNone/>
                <wp:docPr id="896" name="Egyenes összekötő 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739900" cy="0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prstDash val="dash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5B88E496" id="Egyenes összekötő 896" o:spid="_x0000_s1026" style="position:absolute;flip:x;z-index:2525184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35.4pt,221.75pt" to="172.4pt,221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" strokecolor="red" strokeweight="2.25pt">
                <v:stroke dashstyle="dash" joinstyle="miter"/>
              </v:line>
            </w:pict>
          </mc:Fallback>
        </mc:AlternateContent>
      </w:r>
      <w:r w:rsidR="000774A9" w:rsidRPr="002462DE">
        <w:rPr>
          <w:noProof/>
          <w:sz w:val="20"/>
          <w:szCs w:val="20"/>
          <w:lang w:val="en-GB" w:eastAsia="en-GB"/>
        </w:rPr>
        <mc:AlternateContent>
          <mc:Choice Requires="wps">
            <w:drawing>
              <wp:anchor distT="0" distB="0" distL="114300" distR="114300" simplePos="0" relativeHeight="252514304" behindDoc="0" locked="0" layoutInCell="1" allowOverlap="1" wp14:anchorId="34DEB718" wp14:editId="47089E31">
                <wp:simplePos x="0" y="0"/>
                <wp:positionH relativeFrom="column">
                  <wp:posOffset>2187657</wp:posOffset>
                </wp:positionH>
                <wp:positionV relativeFrom="paragraph">
                  <wp:posOffset>366497</wp:posOffset>
                </wp:positionV>
                <wp:extent cx="410" cy="2447599"/>
                <wp:effectExtent l="19050" t="0" r="19050" b="10160"/>
                <wp:wrapNone/>
                <wp:docPr id="834" name="Egyenes összekötő 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10" cy="2447599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prstDash val="dash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89400CC" id="Egyenes összekötő 834" o:spid="_x0000_s1026" style="position:absolute;flip:x y;z-index:25251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72.25pt,28.85pt" to="172.3pt,221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" strokecolor="red" strokeweight="2.25pt">
                <v:stroke dashstyle="dash" joinstyle="miter"/>
              </v:line>
            </w:pict>
          </mc:Fallback>
        </mc:AlternateContent>
      </w:r>
      <w:r w:rsidR="000774A9" w:rsidRPr="002462DE">
        <w:rPr>
          <w:noProof/>
          <w:sz w:val="20"/>
          <w:szCs w:val="20"/>
          <w:lang w:val="en-GB" w:eastAsia="en-GB"/>
        </w:rPr>
        <mc:AlternateContent>
          <mc:Choice Requires="wps">
            <w:drawing>
              <wp:anchor distT="0" distB="0" distL="114300" distR="114300" simplePos="0" relativeHeight="252506112" behindDoc="0" locked="0" layoutInCell="1" allowOverlap="1" wp14:anchorId="40B7E73F" wp14:editId="666070DB">
                <wp:simplePos x="0" y="0"/>
                <wp:positionH relativeFrom="column">
                  <wp:posOffset>447757</wp:posOffset>
                </wp:positionH>
                <wp:positionV relativeFrom="paragraph">
                  <wp:posOffset>366498</wp:posOffset>
                </wp:positionV>
                <wp:extent cx="0" cy="2448232"/>
                <wp:effectExtent l="19050" t="0" r="19050" b="9525"/>
                <wp:wrapNone/>
                <wp:docPr id="738" name="Egyenes összekötő 7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2448232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prstDash val="dash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E3C9F47" id="Egyenes összekötő 738" o:spid="_x0000_s1026" style="position:absolute;flip:y;z-index:25250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5.25pt,28.85pt" to="35.25pt,221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" strokecolor="red" strokeweight="2.25pt">
                <v:stroke dashstyle="dash" joinstyle="miter"/>
              </v:line>
            </w:pict>
          </mc:Fallback>
        </mc:AlternateContent>
      </w:r>
      <w:r w:rsidR="000774A9" w:rsidRPr="002462DE">
        <w:rPr>
          <w:noProof/>
          <w:sz w:val="20"/>
          <w:szCs w:val="20"/>
          <w:lang w:val="en-GB" w:eastAsia="en-GB"/>
        </w:rPr>
        <mc:AlternateContent>
          <mc:Choice Requires="wps">
            <w:drawing>
              <wp:anchor distT="0" distB="0" distL="114300" distR="114300" simplePos="0" relativeHeight="252504064" behindDoc="0" locked="0" layoutInCell="1" allowOverlap="1" wp14:anchorId="1DD8D4E2" wp14:editId="4FBBEDD7">
                <wp:simplePos x="0" y="0"/>
                <wp:positionH relativeFrom="column">
                  <wp:posOffset>447757</wp:posOffset>
                </wp:positionH>
                <wp:positionV relativeFrom="paragraph">
                  <wp:posOffset>366497</wp:posOffset>
                </wp:positionV>
                <wp:extent cx="1740310" cy="0"/>
                <wp:effectExtent l="0" t="19050" r="12700" b="19050"/>
                <wp:wrapNone/>
                <wp:docPr id="634" name="Egyenes összekötő 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740310" cy="0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prstDash val="dash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0EA30812" id="Egyenes összekötő 634" o:spid="_x0000_s1026" style="position:absolute;flip:x;z-index:2525040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35.25pt,28.85pt" to="172.3pt,28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" strokecolor="red" strokeweight="2.25pt">
                <v:stroke dashstyle="dash" joinstyle="miter"/>
              </v:line>
            </w:pict>
          </mc:Fallback>
        </mc:AlternateContent>
      </w:r>
      <w:r w:rsidR="000774A9" w:rsidRPr="002462DE">
        <w:rPr>
          <w:noProof/>
          <w:sz w:val="20"/>
          <w:szCs w:val="20"/>
          <w:lang w:val="en-GB" w:eastAsia="en-GB"/>
        </w:rPr>
        <w:drawing>
          <wp:inline distT="0" distB="0" distL="0" distR="0" wp14:anchorId="5E98D84A" wp14:editId="3A37CFA7">
            <wp:extent cx="2648134" cy="3215148"/>
            <wp:effectExtent l="0" t="0" r="0" b="4445"/>
            <wp:docPr id="613" name="Kép 6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2652780" cy="3220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662" w:name="_Toc504480152"/>
    <w:bookmarkStart w:id="663" w:name="_Toc508612863"/>
    <w:p w14:paraId="2D1387D1" w14:textId="62D8AD95" w:rsidR="00EA11E8" w:rsidRPr="00A427DB" w:rsidRDefault="007216E3" w:rsidP="007441AA">
      <w:pPr>
        <w:pStyle w:val="Cmsor1"/>
        <w:numPr>
          <w:ilvl w:val="0"/>
          <w:numId w:val="19"/>
        </w:numPr>
        <w:rPr>
          <w:rFonts w:ascii="Tahoma" w:hAnsi="Tahoma" w:cs="Tahoma"/>
          <w:b/>
          <w:sz w:val="40"/>
          <w:szCs w:val="40"/>
        </w:rPr>
      </w:pPr>
      <w:sdt>
        <w:sdtPr>
          <w:rPr>
            <w:b/>
            <w:sz w:val="40"/>
            <w:szCs w:val="40"/>
          </w:rPr>
          <w:id w:val="1999382242"/>
          <w14:checkbox>
            <w14:checked w14:val="0"/>
            <w14:checkedState w14:val="2612" w14:font="MS Gothic"/>
            <w14:uncheckedState w14:val="2610" w14:font="MS Gothic"/>
          </w14:checkbox>
        </w:sdtPr>
        <w:sdtContent>
          <w:r w:rsidR="00CF36E5">
            <w:rPr>
              <w:rFonts w:ascii="MS Gothic" w:eastAsia="MS Gothic" w:hAnsi="MS Gothic" w:hint="eastAsia"/>
              <w:b/>
              <w:sz w:val="40"/>
              <w:szCs w:val="40"/>
            </w:rPr>
            <w:t>☐</w:t>
          </w:r>
        </w:sdtContent>
      </w:sdt>
      <w:r w:rsidR="00123731" w:rsidRPr="00CC5B04">
        <w:rPr>
          <w:b/>
          <w:sz w:val="40"/>
          <w:szCs w:val="40"/>
        </w:rPr>
        <w:t xml:space="preserve"> </w:t>
      </w:r>
      <w:r w:rsidR="00097938" w:rsidRPr="00A427DB">
        <w:rPr>
          <w:rFonts w:ascii="Tahoma" w:hAnsi="Tahoma" w:cs="Tahoma"/>
          <w:b/>
          <w:sz w:val="40"/>
          <w:szCs w:val="40"/>
        </w:rPr>
        <w:t>Szerszámtípus</w:t>
      </w:r>
      <w:bookmarkEnd w:id="662"/>
      <w:bookmarkEnd w:id="663"/>
    </w:p>
    <w:bookmarkStart w:id="664" w:name="_Toc508612864"/>
    <w:p w14:paraId="647CE0E0" w14:textId="323F7988" w:rsidR="00FC6F87" w:rsidRPr="00DF372C" w:rsidRDefault="007216E3" w:rsidP="007441AA">
      <w:pPr>
        <w:pStyle w:val="Cmsor1"/>
        <w:numPr>
          <w:ilvl w:val="0"/>
          <w:numId w:val="19"/>
        </w:numPr>
        <w:rPr>
          <w:rFonts w:ascii="Tahoma" w:hAnsi="Tahoma" w:cs="Tahoma"/>
          <w:b/>
          <w:sz w:val="40"/>
          <w:szCs w:val="40"/>
          <w:lang w:eastAsia="hu-HU"/>
        </w:rPr>
      </w:pPr>
      <w:sdt>
        <w:sdtPr>
          <w:rPr>
            <w:rFonts w:ascii="Tahoma" w:hAnsi="Tahoma" w:cs="Tahoma"/>
            <w:b/>
            <w:sz w:val="40"/>
            <w:szCs w:val="40"/>
            <w:lang w:eastAsia="hu-HU"/>
          </w:rPr>
          <w:id w:val="841591715"/>
          <w14:checkbox>
            <w14:checked w14:val="0"/>
            <w14:checkedState w14:val="2612" w14:font="MS Gothic"/>
            <w14:uncheckedState w14:val="2610" w14:font="MS Gothic"/>
          </w14:checkbox>
        </w:sdtPr>
        <w:sdtContent>
          <w:r w:rsidR="001E1824">
            <w:rPr>
              <w:rFonts w:ascii="MS Gothic" w:eastAsia="MS Gothic" w:hAnsi="MS Gothic" w:cs="Tahoma" w:hint="eastAsia"/>
              <w:b/>
              <w:sz w:val="40"/>
              <w:szCs w:val="40"/>
              <w:lang w:eastAsia="hu-HU"/>
            </w:rPr>
            <w:t>☐</w:t>
          </w:r>
        </w:sdtContent>
      </w:sdt>
      <w:r w:rsidR="00EA11E8" w:rsidRPr="00DF372C">
        <w:rPr>
          <w:rFonts w:ascii="Tahoma" w:hAnsi="Tahoma" w:cs="Tahoma"/>
          <w:b/>
          <w:sz w:val="40"/>
          <w:szCs w:val="40"/>
          <w:lang w:eastAsia="hu-HU"/>
        </w:rPr>
        <w:t xml:space="preserve"> </w:t>
      </w:r>
      <w:r w:rsidR="000359E6" w:rsidRPr="00DF372C">
        <w:rPr>
          <w:rFonts w:ascii="Tahoma" w:hAnsi="Tahoma" w:cs="Tahoma"/>
          <w:b/>
          <w:sz w:val="40"/>
          <w:szCs w:val="40"/>
          <w:lang w:eastAsia="hu-HU"/>
        </w:rPr>
        <w:t>Normál</w:t>
      </w:r>
      <w:bookmarkEnd w:id="664"/>
      <w:r w:rsidR="000359E6" w:rsidRPr="00DF372C">
        <w:rPr>
          <w:rFonts w:ascii="Tahoma" w:hAnsi="Tahoma" w:cs="Tahoma"/>
          <w:b/>
          <w:sz w:val="40"/>
          <w:szCs w:val="40"/>
          <w:lang w:eastAsia="hu-HU"/>
        </w:rPr>
        <w:t xml:space="preserve"> </w:t>
      </w:r>
    </w:p>
    <w:p w14:paraId="46D6C9F2" w14:textId="180E99D5" w:rsidR="000359E6" w:rsidRPr="002462DE" w:rsidRDefault="00FC6F87" w:rsidP="00FC6F87">
      <w:pPr>
        <w:jc w:val="center"/>
        <w:rPr>
          <w:sz w:val="20"/>
          <w:szCs w:val="20"/>
        </w:rPr>
      </w:pPr>
      <w:r w:rsidRPr="002462DE">
        <w:rPr>
          <w:sz w:val="20"/>
          <w:szCs w:val="20"/>
        </w:rPr>
        <w:t>(</w:t>
      </w:r>
      <w:r w:rsidR="00EA11E8" w:rsidRPr="002462DE">
        <w:rPr>
          <w:sz w:val="20"/>
          <w:szCs w:val="20"/>
        </w:rPr>
        <w:t>Egyszerű nyit-zár szerszám</w:t>
      </w:r>
      <w:r w:rsidR="000359E6" w:rsidRPr="002462DE">
        <w:rPr>
          <w:sz w:val="20"/>
          <w:szCs w:val="20"/>
        </w:rPr>
        <w:t>)</w:t>
      </w:r>
    </w:p>
    <w:p w14:paraId="732ADE47" w14:textId="56406AAF" w:rsidR="000359E6" w:rsidRDefault="000359E6" w:rsidP="00EA11E8">
      <w:pPr>
        <w:rPr>
          <w:sz w:val="20"/>
          <w:szCs w:val="20"/>
        </w:rPr>
      </w:pPr>
      <w:r w:rsidRPr="002462DE">
        <w:rPr>
          <w:noProof/>
          <w:sz w:val="20"/>
          <w:szCs w:val="20"/>
          <w:lang w:val="en-GB" w:eastAsia="en-GB"/>
        </w:rPr>
        <w:drawing>
          <wp:inline distT="0" distB="0" distL="0" distR="0" wp14:anchorId="0784B82B" wp14:editId="0B894CF0">
            <wp:extent cx="1708484" cy="1756611"/>
            <wp:effectExtent l="0" t="0" r="6350" b="0"/>
            <wp:docPr id="319" name="Kép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1712187" cy="1760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39285" w14:textId="610C76C1" w:rsidR="00145FA7" w:rsidRDefault="00145FA7" w:rsidP="00145FA7">
      <w:pPr>
        <w:pStyle w:val="Listaszerbekezds"/>
        <w:numPr>
          <w:ilvl w:val="0"/>
          <w:numId w:val="5"/>
        </w:numPr>
        <w:rPr>
          <w:sz w:val="20"/>
          <w:szCs w:val="20"/>
        </w:rPr>
      </w:pPr>
      <w:r>
        <w:rPr>
          <w:sz w:val="20"/>
          <w:szCs w:val="20"/>
        </w:rPr>
        <w:t>A szerszám kilökőinek kialakítása során figyelembe kell venni a falvastagságokat és a lehetséges bordákat. Ha szükséges késes kilökőket kell beépíteni.</w:t>
      </w:r>
    </w:p>
    <w:p w14:paraId="69CA0DCF" w14:textId="71434505" w:rsidR="00145FA7" w:rsidRDefault="00145FA7" w:rsidP="00145FA7">
      <w:pPr>
        <w:pStyle w:val="Listaszerbekezds"/>
        <w:numPr>
          <w:ilvl w:val="0"/>
          <w:numId w:val="5"/>
        </w:numPr>
        <w:rPr>
          <w:sz w:val="20"/>
          <w:szCs w:val="20"/>
        </w:rPr>
      </w:pPr>
      <w:r>
        <w:rPr>
          <w:sz w:val="20"/>
          <w:szCs w:val="20"/>
        </w:rPr>
        <w:t>A mélyebb bordák megléte esetén a kilökőket célszerű azok alá kiépíteni a jobb és sérülésmentesebb kidobás érdekében.</w:t>
      </w:r>
    </w:p>
    <w:p w14:paraId="3634A2FB" w14:textId="1C5D3AFF" w:rsidR="00145FA7" w:rsidRPr="00145FA7" w:rsidRDefault="00145FA7" w:rsidP="00145FA7">
      <w:pPr>
        <w:pStyle w:val="Listaszerbekezds"/>
        <w:numPr>
          <w:ilvl w:val="0"/>
          <w:numId w:val="5"/>
        </w:numPr>
        <w:rPr>
          <w:sz w:val="20"/>
          <w:szCs w:val="20"/>
        </w:rPr>
      </w:pPr>
      <w:r>
        <w:rPr>
          <w:sz w:val="20"/>
          <w:szCs w:val="20"/>
        </w:rPr>
        <w:t>Fazonnal rendelkező kilökők esetén a fejrészt a kilökőlapban elfordulás ellen biztosítani kell.</w:t>
      </w:r>
    </w:p>
    <w:p w14:paraId="0F38C33F" w14:textId="77777777" w:rsidR="00145FA7" w:rsidRPr="002462DE" w:rsidRDefault="00145FA7" w:rsidP="00EA11E8">
      <w:pPr>
        <w:rPr>
          <w:sz w:val="20"/>
          <w:szCs w:val="20"/>
        </w:rPr>
      </w:pPr>
    </w:p>
    <w:p w14:paraId="691A5A50" w14:textId="71E0E46B" w:rsidR="00EA11E8" w:rsidRPr="002462DE" w:rsidRDefault="001E1824" w:rsidP="00EA11E8">
      <w:pPr>
        <w:rPr>
          <w:sz w:val="20"/>
          <w:szCs w:val="20"/>
        </w:rPr>
      </w:pPr>
      <w:r w:rsidRPr="002462DE">
        <w:rPr>
          <w:noProof/>
          <w:sz w:val="20"/>
          <w:szCs w:val="20"/>
          <w:lang w:val="en-GB" w:eastAsia="en-GB"/>
        </w:rPr>
        <mc:AlternateContent>
          <mc:Choice Requires="wps">
            <w:drawing>
              <wp:anchor distT="0" distB="0" distL="114300" distR="114300" simplePos="0" relativeHeight="252403712" behindDoc="0" locked="0" layoutInCell="1" allowOverlap="1" wp14:anchorId="3D3BB826" wp14:editId="4AA42463">
                <wp:simplePos x="0" y="0"/>
                <wp:positionH relativeFrom="column">
                  <wp:posOffset>110490</wp:posOffset>
                </wp:positionH>
                <wp:positionV relativeFrom="paragraph">
                  <wp:posOffset>60325</wp:posOffset>
                </wp:positionV>
                <wp:extent cx="1323340" cy="267970"/>
                <wp:effectExtent l="0" t="0" r="10160" b="17780"/>
                <wp:wrapNone/>
                <wp:docPr id="315" name="Szövegdoboz 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23340" cy="26797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44B79EA" w14:textId="33BF6AA4" w:rsidR="007216E3" w:rsidRDefault="007216E3">
                            <w:r>
                              <w:t>Központosító tárcsa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3BB826" id="Szövegdoboz 315" o:spid="_x0000_s1445" type="#_x0000_t202" style="position:absolute;margin-left:8.7pt;margin-top:4.75pt;width:104.2pt;height:21.1pt;z-index:25240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" fillcolor="white [3201]" strokeweight=".5pt">
                <v:textbox>
                  <w:txbxContent>
                    <w:p w14:paraId="244B79EA" w14:textId="33BF6AA4" w:rsidR="007216E3" w:rsidRDefault="007216E3">
                      <w:r>
                        <w:t>Központosító tárcsa</w:t>
                      </w:r>
                    </w:p>
                  </w:txbxContent>
                </v:textbox>
              </v:shape>
            </w:pict>
          </mc:Fallback>
        </mc:AlternateContent>
      </w:r>
      <w:r w:rsidR="00EA11E8" w:rsidRPr="002462DE">
        <w:rPr>
          <w:noProof/>
          <w:sz w:val="20"/>
          <w:szCs w:val="20"/>
          <w:lang w:val="en-GB" w:eastAsia="en-GB"/>
        </w:rPr>
        <mc:AlternateContent>
          <mc:Choice Requires="wps">
            <w:drawing>
              <wp:anchor distT="0" distB="0" distL="114300" distR="114300" simplePos="0" relativeHeight="252407808" behindDoc="0" locked="0" layoutInCell="1" allowOverlap="1" wp14:anchorId="4E7BB06E" wp14:editId="5BA7BE34">
                <wp:simplePos x="0" y="0"/>
                <wp:positionH relativeFrom="column">
                  <wp:posOffset>1873952</wp:posOffset>
                </wp:positionH>
                <wp:positionV relativeFrom="paragraph">
                  <wp:posOffset>59790</wp:posOffset>
                </wp:positionV>
                <wp:extent cx="1082842" cy="272282"/>
                <wp:effectExtent l="0" t="0" r="22225" b="13970"/>
                <wp:wrapNone/>
                <wp:docPr id="323" name="Szövegdoboz 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82842" cy="27228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0FC7A9C" w14:textId="03ED0FB5" w:rsidR="007216E3" w:rsidRDefault="007216E3" w:rsidP="00EA11E8">
                            <w:r>
                              <w:t>Beömlő persely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7BB06E" id="Szövegdoboz 323" o:spid="_x0000_s1446" type="#_x0000_t202" style="position:absolute;margin-left:147.55pt;margin-top:4.7pt;width:85.25pt;height:21.45pt;z-index:25240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" fillcolor="white [3201]" strokeweight=".5pt">
                <v:textbox>
                  <w:txbxContent>
                    <w:p w14:paraId="30FC7A9C" w14:textId="03ED0FB5" w:rsidR="007216E3" w:rsidRDefault="007216E3" w:rsidP="00EA11E8">
                      <w:r>
                        <w:t>Beömlő persely</w:t>
                      </w:r>
                    </w:p>
                  </w:txbxContent>
                </v:textbox>
              </v:shape>
            </w:pict>
          </mc:Fallback>
        </mc:AlternateContent>
      </w:r>
    </w:p>
    <w:p w14:paraId="33079CE9" w14:textId="2505554B" w:rsidR="00EA11E8" w:rsidRPr="002462DE" w:rsidRDefault="00172CCE" w:rsidP="00EA11E8">
      <w:pPr>
        <w:rPr>
          <w:sz w:val="20"/>
          <w:szCs w:val="20"/>
        </w:rPr>
      </w:pPr>
      <w:r w:rsidRPr="002462DE">
        <w:rPr>
          <w:noProof/>
          <w:sz w:val="20"/>
          <w:szCs w:val="20"/>
          <w:lang w:val="en-GB" w:eastAsia="en-GB"/>
        </w:rPr>
        <mc:AlternateContent>
          <mc:Choice Requires="wps">
            <w:drawing>
              <wp:anchor distT="0" distB="0" distL="114300" distR="114300" simplePos="0" relativeHeight="252428288" behindDoc="0" locked="0" layoutInCell="1" allowOverlap="1" wp14:anchorId="692A433F" wp14:editId="46EFBA77">
                <wp:simplePos x="0" y="0"/>
                <wp:positionH relativeFrom="column">
                  <wp:posOffset>750570</wp:posOffset>
                </wp:positionH>
                <wp:positionV relativeFrom="paragraph">
                  <wp:posOffset>598170</wp:posOffset>
                </wp:positionV>
                <wp:extent cx="1121410" cy="192405"/>
                <wp:effectExtent l="0" t="0" r="21590" b="17145"/>
                <wp:wrapNone/>
                <wp:docPr id="363" name="Szövegdoboz 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21410" cy="19240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11EBFA8" w14:textId="3937B348" w:rsidR="007216E3" w:rsidRPr="00FE148C" w:rsidRDefault="007216E3" w:rsidP="00FE148C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Cserélhető mag oldali betét</w:t>
                            </w:r>
                            <w:r w:rsidRPr="00FE148C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2A433F" id="Szövegdoboz 363" o:spid="_x0000_s1447" type="#_x0000_t202" style="position:absolute;margin-left:59.1pt;margin-top:47.1pt;width:88.3pt;height:15.15pt;z-index:25242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" fillcolor="white [3201]" strokeweight=".5pt">
                <v:textbox>
                  <w:txbxContent>
                    <w:p w14:paraId="211EBFA8" w14:textId="3937B348" w:rsidR="007216E3" w:rsidRPr="00FE148C" w:rsidRDefault="007216E3" w:rsidP="00FE148C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Cserélhető mag oldali betét</w:t>
                      </w:r>
                      <w:r w:rsidRPr="00FE148C">
                        <w:rPr>
                          <w:sz w:val="16"/>
                          <w:szCs w:val="16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 w:rsidRPr="002462DE">
        <w:rPr>
          <w:noProof/>
          <w:sz w:val="20"/>
          <w:szCs w:val="20"/>
          <w:lang w:val="en-GB" w:eastAsia="en-GB"/>
        </w:rPr>
        <mc:AlternateContent>
          <mc:Choice Requires="wps">
            <w:drawing>
              <wp:anchor distT="0" distB="0" distL="114300" distR="114300" simplePos="0" relativeHeight="252424192" behindDoc="0" locked="0" layoutInCell="1" allowOverlap="1" wp14:anchorId="25A9EB49" wp14:editId="66451E15">
                <wp:simplePos x="0" y="0"/>
                <wp:positionH relativeFrom="column">
                  <wp:posOffset>1096645</wp:posOffset>
                </wp:positionH>
                <wp:positionV relativeFrom="paragraph">
                  <wp:posOffset>1423971</wp:posOffset>
                </wp:positionV>
                <wp:extent cx="689176" cy="208547"/>
                <wp:effectExtent l="0" t="0" r="15875" b="20320"/>
                <wp:wrapNone/>
                <wp:docPr id="340" name="Szövegdoboz 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9176" cy="20854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DACAD3B" w14:textId="20E781FB" w:rsidR="007216E3" w:rsidRPr="00172CCE" w:rsidRDefault="007216E3" w:rsidP="00FE148C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172CCE">
                              <w:rPr>
                                <w:sz w:val="16"/>
                                <w:szCs w:val="16"/>
                              </w:rPr>
                              <w:t>Kilökő csap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9EB49" id="Szövegdoboz 340" o:spid="_x0000_s1448" type="#_x0000_t202" style="position:absolute;margin-left:86.35pt;margin-top:112.1pt;width:54.25pt;height:16.4pt;z-index:25242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" fillcolor="white [3201]" strokeweight=".5pt">
                <v:textbox>
                  <w:txbxContent>
                    <w:p w14:paraId="2DACAD3B" w14:textId="20E781FB" w:rsidR="007216E3" w:rsidRPr="00172CCE" w:rsidRDefault="007216E3" w:rsidP="00FE148C">
                      <w:pPr>
                        <w:rPr>
                          <w:sz w:val="16"/>
                          <w:szCs w:val="16"/>
                        </w:rPr>
                      </w:pPr>
                      <w:r w:rsidRPr="00172CCE">
                        <w:rPr>
                          <w:sz w:val="16"/>
                          <w:szCs w:val="16"/>
                        </w:rPr>
                        <w:t>Kilökő csap</w:t>
                      </w:r>
                    </w:p>
                  </w:txbxContent>
                </v:textbox>
              </v:shape>
            </w:pict>
          </mc:Fallback>
        </mc:AlternateContent>
      </w:r>
      <w:r w:rsidRPr="002462DE">
        <w:rPr>
          <w:noProof/>
          <w:sz w:val="20"/>
          <w:szCs w:val="20"/>
          <w:lang w:val="en-GB" w:eastAsia="en-GB"/>
        </w:rPr>
        <mc:AlternateContent>
          <mc:Choice Requires="wps">
            <w:drawing>
              <wp:anchor distT="0" distB="0" distL="114300" distR="114300" simplePos="0" relativeHeight="252409856" behindDoc="0" locked="0" layoutInCell="1" allowOverlap="1" wp14:anchorId="1CDE3130" wp14:editId="44162255">
                <wp:simplePos x="0" y="0"/>
                <wp:positionH relativeFrom="column">
                  <wp:posOffset>2915920</wp:posOffset>
                </wp:positionH>
                <wp:positionV relativeFrom="paragraph">
                  <wp:posOffset>1896110</wp:posOffset>
                </wp:positionV>
                <wp:extent cx="1050290" cy="264160"/>
                <wp:effectExtent l="0" t="0" r="16510" b="21590"/>
                <wp:wrapNone/>
                <wp:docPr id="327" name="Szövegdoboz 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50290" cy="2641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3081269" w14:textId="689B6CFC" w:rsidR="007216E3" w:rsidRDefault="007216E3" w:rsidP="00EA11E8">
                            <w:r>
                              <w:t>Kilökőlap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DE3130" id="Szövegdoboz 327" o:spid="_x0000_s1449" type="#_x0000_t202" style="position:absolute;margin-left:229.6pt;margin-top:149.3pt;width:82.7pt;height:20.8pt;z-index:25240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" fillcolor="white [3201]" strokeweight=".5pt">
                <v:textbox>
                  <w:txbxContent>
                    <w:p w14:paraId="13081269" w14:textId="689B6CFC" w:rsidR="007216E3" w:rsidRDefault="007216E3" w:rsidP="00EA11E8">
                      <w:r>
                        <w:t>Kilökőlap</w:t>
                      </w:r>
                    </w:p>
                  </w:txbxContent>
                </v:textbox>
              </v:shape>
            </w:pict>
          </mc:Fallback>
        </mc:AlternateContent>
      </w:r>
      <w:r w:rsidRPr="002462DE">
        <w:rPr>
          <w:noProof/>
          <w:sz w:val="20"/>
          <w:szCs w:val="20"/>
          <w:lang w:val="en-GB" w:eastAsia="en-GB"/>
        </w:rPr>
        <mc:AlternateContent>
          <mc:Choice Requires="wps">
            <w:drawing>
              <wp:anchor distT="0" distB="0" distL="114300" distR="114300" simplePos="0" relativeHeight="252420096" behindDoc="0" locked="0" layoutInCell="1" allowOverlap="1" wp14:anchorId="2A33FED0" wp14:editId="58B8B9FB">
                <wp:simplePos x="0" y="0"/>
                <wp:positionH relativeFrom="column">
                  <wp:posOffset>2202180</wp:posOffset>
                </wp:positionH>
                <wp:positionV relativeFrom="paragraph">
                  <wp:posOffset>2041525</wp:posOffset>
                </wp:positionV>
                <wp:extent cx="713740" cy="488950"/>
                <wp:effectExtent l="0" t="0" r="10160" b="25400"/>
                <wp:wrapNone/>
                <wp:docPr id="336" name="Szövegdoboz 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13740" cy="4889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E22DF19" w14:textId="6D3C89C9" w:rsidR="007216E3" w:rsidRDefault="007216E3" w:rsidP="009F5FFC">
                            <w:r>
                              <w:t>Távtartó pogácsa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33FED0" id="Szövegdoboz 336" o:spid="_x0000_s1450" type="#_x0000_t202" style="position:absolute;margin-left:173.4pt;margin-top:160.75pt;width:56.2pt;height:38.5pt;z-index:25242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" fillcolor="white [3201]" strokeweight=".5pt">
                <v:textbox>
                  <w:txbxContent>
                    <w:p w14:paraId="1E22DF19" w14:textId="6D3C89C9" w:rsidR="007216E3" w:rsidRDefault="007216E3" w:rsidP="009F5FFC">
                      <w:r>
                        <w:t>Távtartó pogácsa</w:t>
                      </w:r>
                    </w:p>
                  </w:txbxContent>
                </v:textbox>
              </v:shape>
            </w:pict>
          </mc:Fallback>
        </mc:AlternateContent>
      </w:r>
      <w:r w:rsidRPr="002462DE">
        <w:rPr>
          <w:noProof/>
          <w:sz w:val="20"/>
          <w:szCs w:val="20"/>
          <w:lang w:val="en-GB" w:eastAsia="en-GB"/>
        </w:rPr>
        <mc:AlternateContent>
          <mc:Choice Requires="wps">
            <w:drawing>
              <wp:anchor distT="0" distB="0" distL="114300" distR="114300" simplePos="0" relativeHeight="252422144" behindDoc="0" locked="0" layoutInCell="1" allowOverlap="1" wp14:anchorId="55AADDCA" wp14:editId="057C8CE3">
                <wp:simplePos x="0" y="0"/>
                <wp:positionH relativeFrom="column">
                  <wp:posOffset>2314575</wp:posOffset>
                </wp:positionH>
                <wp:positionV relativeFrom="paragraph">
                  <wp:posOffset>1440180</wp:posOffset>
                </wp:positionV>
                <wp:extent cx="785495" cy="192405"/>
                <wp:effectExtent l="0" t="0" r="14605" b="17145"/>
                <wp:wrapNone/>
                <wp:docPr id="337" name="Szövegdoboz 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85495" cy="19240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E58C501" w14:textId="58A3F4F8" w:rsidR="007216E3" w:rsidRPr="00172CCE" w:rsidRDefault="007216E3" w:rsidP="00FE148C">
                            <w:pPr>
                              <w:rPr>
                                <w:sz w:val="10"/>
                                <w:szCs w:val="10"/>
                              </w:rPr>
                            </w:pPr>
                            <w:r w:rsidRPr="00172CCE">
                              <w:rPr>
                                <w:sz w:val="10"/>
                                <w:szCs w:val="10"/>
                              </w:rPr>
                              <w:t>Kilökő visszatoló csap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AADDCA" id="Szövegdoboz 337" o:spid="_x0000_s1451" type="#_x0000_t202" style="position:absolute;margin-left:182.25pt;margin-top:113.4pt;width:61.85pt;height:15.15pt;z-index:25242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" fillcolor="white [3201]" strokeweight=".5pt">
                <v:textbox>
                  <w:txbxContent>
                    <w:p w14:paraId="3E58C501" w14:textId="58A3F4F8" w:rsidR="007216E3" w:rsidRPr="00172CCE" w:rsidRDefault="007216E3" w:rsidP="00FE148C">
                      <w:pPr>
                        <w:rPr>
                          <w:sz w:val="10"/>
                          <w:szCs w:val="10"/>
                        </w:rPr>
                      </w:pPr>
                      <w:r w:rsidRPr="00172CCE">
                        <w:rPr>
                          <w:sz w:val="10"/>
                          <w:szCs w:val="10"/>
                        </w:rPr>
                        <w:t>Kilökő visszatoló csap</w:t>
                      </w:r>
                    </w:p>
                  </w:txbxContent>
                </v:textbox>
              </v:shape>
            </w:pict>
          </mc:Fallback>
        </mc:AlternateContent>
      </w:r>
      <w:r w:rsidRPr="002462DE">
        <w:rPr>
          <w:noProof/>
          <w:sz w:val="20"/>
          <w:szCs w:val="20"/>
          <w:lang w:val="en-GB" w:eastAsia="en-GB"/>
        </w:rPr>
        <mc:AlternateContent>
          <mc:Choice Requires="wps">
            <w:drawing>
              <wp:anchor distT="0" distB="0" distL="114300" distR="114300" simplePos="0" relativeHeight="252411904" behindDoc="0" locked="0" layoutInCell="1" allowOverlap="1" wp14:anchorId="7CC596D9" wp14:editId="58A5F084">
                <wp:simplePos x="0" y="0"/>
                <wp:positionH relativeFrom="column">
                  <wp:posOffset>2915920</wp:posOffset>
                </wp:positionH>
                <wp:positionV relativeFrom="paragraph">
                  <wp:posOffset>1640205</wp:posOffset>
                </wp:positionV>
                <wp:extent cx="1050290" cy="264160"/>
                <wp:effectExtent l="0" t="0" r="16510" b="21590"/>
                <wp:wrapNone/>
                <wp:docPr id="331" name="Szövegdoboz 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50290" cy="2641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B86C84B" w14:textId="0C019B3E" w:rsidR="007216E3" w:rsidRDefault="007216E3" w:rsidP="00EA11E8">
                            <w:r>
                              <w:t>Kilökő tartólap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C596D9" id="Szövegdoboz 331" o:spid="_x0000_s1452" type="#_x0000_t202" style="position:absolute;margin-left:229.6pt;margin-top:129.15pt;width:82.7pt;height:20.8pt;z-index:25241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" fillcolor="white [3201]" strokeweight=".5pt">
                <v:textbox>
                  <w:txbxContent>
                    <w:p w14:paraId="2B86C84B" w14:textId="0C019B3E" w:rsidR="007216E3" w:rsidRDefault="007216E3" w:rsidP="00EA11E8">
                      <w:r>
                        <w:t>Kilökő tartólap</w:t>
                      </w:r>
                    </w:p>
                  </w:txbxContent>
                </v:textbox>
              </v:shape>
            </w:pict>
          </mc:Fallback>
        </mc:AlternateContent>
      </w:r>
      <w:r w:rsidR="00FE148C" w:rsidRPr="002462DE">
        <w:rPr>
          <w:noProof/>
          <w:sz w:val="20"/>
          <w:szCs w:val="20"/>
          <w:lang w:val="en-GB" w:eastAsia="en-GB"/>
        </w:rPr>
        <mc:AlternateContent>
          <mc:Choice Requires="wps">
            <w:drawing>
              <wp:anchor distT="0" distB="0" distL="114300" distR="114300" simplePos="0" relativeHeight="252426240" behindDoc="0" locked="0" layoutInCell="1" allowOverlap="1" wp14:anchorId="581C8FAE" wp14:editId="3B012AB4">
                <wp:simplePos x="0" y="0"/>
                <wp:positionH relativeFrom="column">
                  <wp:posOffset>2202815</wp:posOffset>
                </wp:positionH>
                <wp:positionV relativeFrom="paragraph">
                  <wp:posOffset>790675</wp:posOffset>
                </wp:positionV>
                <wp:extent cx="1764264" cy="280670"/>
                <wp:effectExtent l="0" t="0" r="26670" b="24130"/>
                <wp:wrapNone/>
                <wp:docPr id="341" name="Szövegdoboz 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4264" cy="28067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3AE0412" w14:textId="2F8F0728" w:rsidR="007216E3" w:rsidRDefault="007216E3" w:rsidP="00FE148C">
                            <w:r>
                              <w:t xml:space="preserve">Temperáló (hűtő) csatorna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1C8FAE" id="Szövegdoboz 341" o:spid="_x0000_s1453" type="#_x0000_t202" style="position:absolute;margin-left:173.45pt;margin-top:62.25pt;width:138.9pt;height:22.1pt;z-index:25242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" fillcolor="white [3201]" strokeweight=".5pt">
                <v:textbox>
                  <w:txbxContent>
                    <w:p w14:paraId="23AE0412" w14:textId="2F8F0728" w:rsidR="007216E3" w:rsidRDefault="007216E3" w:rsidP="00FE148C">
                      <w:r>
                        <w:t xml:space="preserve">Temperáló (hűtő) csatorna </w:t>
                      </w:r>
                    </w:p>
                  </w:txbxContent>
                </v:textbox>
              </v:shape>
            </w:pict>
          </mc:Fallback>
        </mc:AlternateContent>
      </w:r>
      <w:r w:rsidR="00FE148C" w:rsidRPr="002462DE">
        <w:rPr>
          <w:noProof/>
          <w:sz w:val="20"/>
          <w:szCs w:val="20"/>
          <w:lang w:val="en-GB" w:eastAsia="en-GB"/>
        </w:rPr>
        <mc:AlternateContent>
          <mc:Choice Requires="wps">
            <w:drawing>
              <wp:anchor distT="0" distB="0" distL="114300" distR="114300" simplePos="0" relativeHeight="252416000" behindDoc="0" locked="0" layoutInCell="1" allowOverlap="1" wp14:anchorId="33C5B684" wp14:editId="57C52B5A">
                <wp:simplePos x="0" y="0"/>
                <wp:positionH relativeFrom="column">
                  <wp:posOffset>2955925</wp:posOffset>
                </wp:positionH>
                <wp:positionV relativeFrom="paragraph">
                  <wp:posOffset>509270</wp:posOffset>
                </wp:positionV>
                <wp:extent cx="1010285" cy="280670"/>
                <wp:effectExtent l="0" t="0" r="18415" b="24130"/>
                <wp:wrapNone/>
                <wp:docPr id="333" name="Szövegdoboz 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10285" cy="28067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64FEAAE" w14:textId="5E4F7485" w:rsidR="007216E3" w:rsidRDefault="007216E3" w:rsidP="00EA11E8">
                            <w:r>
                              <w:t>Vezetőoszlop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5B684" id="Szövegdoboz 333" o:spid="_x0000_s1454" type="#_x0000_t202" style="position:absolute;margin-left:232.75pt;margin-top:40.1pt;width:79.55pt;height:22.1pt;z-index:25241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" fillcolor="white [3201]" strokeweight=".5pt">
                <v:textbox>
                  <w:txbxContent>
                    <w:p w14:paraId="564FEAAE" w14:textId="5E4F7485" w:rsidR="007216E3" w:rsidRDefault="007216E3" w:rsidP="00EA11E8">
                      <w:r>
                        <w:t>Vezetőoszlop</w:t>
                      </w:r>
                    </w:p>
                  </w:txbxContent>
                </v:textbox>
              </v:shape>
            </w:pict>
          </mc:Fallback>
        </mc:AlternateContent>
      </w:r>
      <w:r w:rsidR="009F5FFC" w:rsidRPr="002462DE">
        <w:rPr>
          <w:noProof/>
          <w:sz w:val="20"/>
          <w:szCs w:val="20"/>
          <w:lang w:val="en-GB" w:eastAsia="en-GB"/>
        </w:rPr>
        <mc:AlternateContent>
          <mc:Choice Requires="wps">
            <w:drawing>
              <wp:anchor distT="0" distB="0" distL="114300" distR="114300" simplePos="0" relativeHeight="252413952" behindDoc="0" locked="0" layoutInCell="1" allowOverlap="1" wp14:anchorId="678A518C" wp14:editId="26CA650D">
                <wp:simplePos x="0" y="0"/>
                <wp:positionH relativeFrom="column">
                  <wp:posOffset>2956794</wp:posOffset>
                </wp:positionH>
                <wp:positionV relativeFrom="paragraph">
                  <wp:posOffset>1087454</wp:posOffset>
                </wp:positionV>
                <wp:extent cx="1050390" cy="288290"/>
                <wp:effectExtent l="0" t="0" r="16510" b="16510"/>
                <wp:wrapNone/>
                <wp:docPr id="332" name="Szövegdoboz 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50390" cy="28829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AE8FC9A" w14:textId="6574A39D" w:rsidR="007216E3" w:rsidRDefault="007216E3" w:rsidP="00EA11E8">
                            <w:r>
                              <w:t>Vezető persely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8A518C" id="Szövegdoboz 332" o:spid="_x0000_s1455" type="#_x0000_t202" style="position:absolute;margin-left:232.8pt;margin-top:85.65pt;width:82.7pt;height:22.7pt;z-index:25241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" fillcolor="white [3201]" strokeweight=".5pt">
                <v:textbox>
                  <w:txbxContent>
                    <w:p w14:paraId="7AE8FC9A" w14:textId="6574A39D" w:rsidR="007216E3" w:rsidRDefault="007216E3" w:rsidP="00EA11E8">
                      <w:r>
                        <w:t>Vezető persely</w:t>
                      </w:r>
                    </w:p>
                  </w:txbxContent>
                </v:textbox>
              </v:shape>
            </w:pict>
          </mc:Fallback>
        </mc:AlternateContent>
      </w:r>
      <w:r w:rsidR="009F5FFC" w:rsidRPr="002462DE">
        <w:rPr>
          <w:noProof/>
          <w:sz w:val="20"/>
          <w:szCs w:val="20"/>
          <w:lang w:val="en-GB" w:eastAsia="en-GB"/>
        </w:rPr>
        <mc:AlternateContent>
          <mc:Choice Requires="wps">
            <w:drawing>
              <wp:anchor distT="0" distB="0" distL="114300" distR="114300" simplePos="0" relativeHeight="252418048" behindDoc="0" locked="0" layoutInCell="1" allowOverlap="1" wp14:anchorId="5250DDB3" wp14:editId="308262AF">
                <wp:simplePos x="0" y="0"/>
                <wp:positionH relativeFrom="column">
                  <wp:posOffset>2996899</wp:posOffset>
                </wp:positionH>
                <wp:positionV relativeFrom="paragraph">
                  <wp:posOffset>-3409</wp:posOffset>
                </wp:positionV>
                <wp:extent cx="1435735" cy="272716"/>
                <wp:effectExtent l="0" t="0" r="12065" b="13335"/>
                <wp:wrapNone/>
                <wp:docPr id="335" name="Szövegdoboz 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35735" cy="27271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5B67E38" w14:textId="2F56F925" w:rsidR="007216E3" w:rsidRDefault="007216E3" w:rsidP="00EA11E8">
                            <w:r>
                              <w:t>Álló oldali felfogólap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0DDB3" id="Szövegdoboz 335" o:spid="_x0000_s1456" type="#_x0000_t202" style="position:absolute;margin-left:236pt;margin-top:-.25pt;width:113.05pt;height:21.45pt;z-index:25241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" fillcolor="white [3201]" strokeweight=".5pt">
                <v:textbox>
                  <w:txbxContent>
                    <w:p w14:paraId="35B67E38" w14:textId="2F56F925" w:rsidR="007216E3" w:rsidRDefault="007216E3" w:rsidP="00EA11E8">
                      <w:r>
                        <w:t>Álló oldali felfogólap</w:t>
                      </w:r>
                    </w:p>
                  </w:txbxContent>
                </v:textbox>
              </v:shape>
            </w:pict>
          </mc:Fallback>
        </mc:AlternateContent>
      </w:r>
      <w:r w:rsidR="00EA11E8" w:rsidRPr="002462DE">
        <w:rPr>
          <w:noProof/>
          <w:sz w:val="20"/>
          <w:szCs w:val="20"/>
          <w:lang w:val="en-GB" w:eastAsia="en-GB"/>
        </w:rPr>
        <w:drawing>
          <wp:inline distT="0" distB="0" distL="0" distR="0" wp14:anchorId="49C3DB9D" wp14:editId="265EBBBD">
            <wp:extent cx="2999740" cy="2390140"/>
            <wp:effectExtent l="0" t="0" r="0" b="0"/>
            <wp:docPr id="275" name="Kép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9740" cy="2390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CB0D0F" w14:textId="77777777" w:rsidR="00EA11E8" w:rsidRPr="002462DE" w:rsidRDefault="00EA11E8" w:rsidP="00EA11E8">
      <w:pPr>
        <w:rPr>
          <w:sz w:val="20"/>
          <w:szCs w:val="20"/>
        </w:rPr>
      </w:pPr>
    </w:p>
    <w:p w14:paraId="5F971661" w14:textId="77777777" w:rsidR="00D90EFC" w:rsidRPr="002462DE" w:rsidRDefault="00D90EFC" w:rsidP="00EA11E8">
      <w:pPr>
        <w:rPr>
          <w:sz w:val="20"/>
          <w:szCs w:val="20"/>
        </w:rPr>
      </w:pPr>
    </w:p>
    <w:p w14:paraId="42425F47" w14:textId="77777777" w:rsidR="00D90EFC" w:rsidRPr="002462DE" w:rsidRDefault="00D90EFC" w:rsidP="00EA11E8">
      <w:pPr>
        <w:rPr>
          <w:sz w:val="20"/>
          <w:szCs w:val="20"/>
        </w:rPr>
      </w:pPr>
    </w:p>
    <w:p w14:paraId="5B006B2B" w14:textId="77777777" w:rsidR="00D90EFC" w:rsidRPr="002462DE" w:rsidRDefault="00D90EFC" w:rsidP="00EA11E8">
      <w:pPr>
        <w:rPr>
          <w:sz w:val="20"/>
          <w:szCs w:val="20"/>
        </w:rPr>
      </w:pPr>
    </w:p>
    <w:p w14:paraId="1C10ACF9" w14:textId="77777777" w:rsidR="00A427DB" w:rsidRPr="002462DE" w:rsidRDefault="00A427DB" w:rsidP="00EA11E8">
      <w:pPr>
        <w:rPr>
          <w:sz w:val="20"/>
          <w:szCs w:val="20"/>
        </w:rPr>
      </w:pPr>
    </w:p>
    <w:bookmarkStart w:id="665" w:name="_Toc508612865"/>
    <w:p w14:paraId="21A4DBBF" w14:textId="181A42ED" w:rsidR="000359E6" w:rsidRPr="00DF372C" w:rsidRDefault="007216E3" w:rsidP="007441AA">
      <w:pPr>
        <w:pStyle w:val="Cmsor1"/>
        <w:numPr>
          <w:ilvl w:val="0"/>
          <w:numId w:val="19"/>
        </w:numPr>
        <w:rPr>
          <w:rFonts w:ascii="Tahoma" w:hAnsi="Tahoma" w:cs="Tahoma"/>
          <w:b/>
          <w:sz w:val="40"/>
          <w:szCs w:val="40"/>
          <w:lang w:eastAsia="hu-HU"/>
        </w:rPr>
      </w:pPr>
      <w:sdt>
        <w:sdtPr>
          <w:rPr>
            <w:rFonts w:ascii="Tahoma" w:hAnsi="Tahoma" w:cs="Tahoma"/>
            <w:b/>
            <w:sz w:val="40"/>
            <w:szCs w:val="40"/>
            <w:lang w:eastAsia="hu-HU"/>
          </w:rPr>
          <w:id w:val="1341579688"/>
          <w14:checkbox>
            <w14:checked w14:val="0"/>
            <w14:checkedState w14:val="2612" w14:font="MS Gothic"/>
            <w14:uncheckedState w14:val="2610" w14:font="MS Gothic"/>
          </w14:checkbox>
        </w:sdtPr>
        <w:sdtContent>
          <w:r w:rsidR="001E1824">
            <w:rPr>
              <w:rFonts w:ascii="MS Gothic" w:eastAsia="MS Gothic" w:hAnsi="MS Gothic" w:cs="Tahoma" w:hint="eastAsia"/>
              <w:b/>
              <w:sz w:val="40"/>
              <w:szCs w:val="40"/>
              <w:lang w:eastAsia="hu-HU"/>
            </w:rPr>
            <w:t>☐</w:t>
          </w:r>
        </w:sdtContent>
      </w:sdt>
      <w:r w:rsidR="000359E6" w:rsidRPr="00DF372C">
        <w:rPr>
          <w:rFonts w:ascii="Tahoma" w:hAnsi="Tahoma" w:cs="Tahoma"/>
          <w:b/>
          <w:sz w:val="40"/>
          <w:szCs w:val="40"/>
          <w:lang w:eastAsia="hu-HU"/>
        </w:rPr>
        <w:t xml:space="preserve"> Letoló lapos</w:t>
      </w:r>
      <w:bookmarkEnd w:id="665"/>
    </w:p>
    <w:p w14:paraId="7FE7A9CF" w14:textId="77777777" w:rsidR="00310D43" w:rsidRDefault="00310D43" w:rsidP="00EA11E8">
      <w:pPr>
        <w:rPr>
          <w:sz w:val="20"/>
          <w:szCs w:val="20"/>
        </w:rPr>
      </w:pPr>
    </w:p>
    <w:p w14:paraId="756A677A" w14:textId="1DDC4083" w:rsidR="00310D43" w:rsidRDefault="00310D43" w:rsidP="00EA11E8">
      <w:pPr>
        <w:rPr>
          <w:sz w:val="20"/>
          <w:szCs w:val="20"/>
        </w:rPr>
      </w:pPr>
      <w:r>
        <w:rPr>
          <w:sz w:val="20"/>
          <w:szCs w:val="20"/>
        </w:rPr>
        <w:t xml:space="preserve">A letolólapos szerszámokat háromlapos szerszámként kell kialakítani. Ebben az esetben használni kell </w:t>
      </w:r>
      <w:r w:rsidR="00145FA7">
        <w:rPr>
          <w:sz w:val="20"/>
          <w:szCs w:val="20"/>
        </w:rPr>
        <w:t>a rájuk jellemző kialakításokat az 51. pontban meghatározottak szerint.</w:t>
      </w:r>
    </w:p>
    <w:p w14:paraId="0E10A823" w14:textId="77777777" w:rsidR="00310D43" w:rsidRDefault="00310D43" w:rsidP="00EA11E8">
      <w:pPr>
        <w:rPr>
          <w:sz w:val="20"/>
          <w:szCs w:val="20"/>
        </w:rPr>
      </w:pPr>
    </w:p>
    <w:p w14:paraId="1F854D8E" w14:textId="36754E62" w:rsidR="000359E6" w:rsidRPr="002462DE" w:rsidRDefault="000359E6" w:rsidP="00EA11E8">
      <w:pPr>
        <w:rPr>
          <w:sz w:val="20"/>
          <w:szCs w:val="20"/>
        </w:rPr>
      </w:pPr>
      <w:r w:rsidRPr="002462DE">
        <w:rPr>
          <w:noProof/>
          <w:sz w:val="20"/>
          <w:szCs w:val="20"/>
          <w:lang w:val="en-GB" w:eastAsia="en-GB"/>
        </w:rPr>
        <w:drawing>
          <wp:inline distT="0" distB="0" distL="0" distR="0" wp14:anchorId="4D4CC358" wp14:editId="47BC1283">
            <wp:extent cx="1787859" cy="1740182"/>
            <wp:effectExtent l="0" t="0" r="3175" b="0"/>
            <wp:docPr id="550" name="Kép 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1795706" cy="174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A0921" w14:textId="77777777" w:rsidR="006E4D03" w:rsidRPr="002462DE" w:rsidRDefault="006E4D03" w:rsidP="00EA11E8">
      <w:pPr>
        <w:rPr>
          <w:sz w:val="20"/>
          <w:szCs w:val="20"/>
        </w:rPr>
      </w:pPr>
    </w:p>
    <w:p w14:paraId="71C6E730" w14:textId="612A3849" w:rsidR="00A427DB" w:rsidRPr="002462DE" w:rsidRDefault="006E4D03" w:rsidP="00EA11E8">
      <w:pPr>
        <w:rPr>
          <w:sz w:val="20"/>
          <w:szCs w:val="20"/>
        </w:rPr>
      </w:pPr>
      <w:r w:rsidRPr="002462DE">
        <w:rPr>
          <w:noProof/>
          <w:sz w:val="20"/>
          <w:szCs w:val="20"/>
          <w:lang w:val="en-GB" w:eastAsia="en-GB"/>
        </w:rPr>
        <mc:AlternateContent>
          <mc:Choice Requires="wps">
            <w:drawing>
              <wp:anchor distT="0" distB="0" distL="114300" distR="114300" simplePos="0" relativeHeight="252452864" behindDoc="0" locked="0" layoutInCell="1" allowOverlap="1" wp14:anchorId="3E02FE06" wp14:editId="0DD40615">
                <wp:simplePos x="0" y="0"/>
                <wp:positionH relativeFrom="column">
                  <wp:posOffset>2122170</wp:posOffset>
                </wp:positionH>
                <wp:positionV relativeFrom="paragraph">
                  <wp:posOffset>3747770</wp:posOffset>
                </wp:positionV>
                <wp:extent cx="488950" cy="287655"/>
                <wp:effectExtent l="38100" t="0" r="25400" b="55245"/>
                <wp:wrapNone/>
                <wp:docPr id="750" name="Egyenes összekötő nyíllal 7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88950" cy="287655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FD6C0F" id="Egyenes összekötő nyíllal 750" o:spid="_x0000_s1026" type="#_x0000_t32" style="position:absolute;margin-left:167.1pt;margin-top:295.1pt;width:38.5pt;height:22.65pt;flip:x;z-index:2524528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" strokecolor="red" strokeweight="1.5pt">
                <v:stroke endarrow="open" joinstyle="miter"/>
              </v:shape>
            </w:pict>
          </mc:Fallback>
        </mc:AlternateContent>
      </w:r>
      <w:r w:rsidRPr="002462DE">
        <w:rPr>
          <w:noProof/>
          <w:sz w:val="20"/>
          <w:szCs w:val="20"/>
          <w:lang w:val="en-GB" w:eastAsia="en-GB"/>
        </w:rPr>
        <mc:AlternateContent>
          <mc:Choice Requires="wps">
            <w:drawing>
              <wp:anchor distT="0" distB="0" distL="114300" distR="114300" simplePos="0" relativeHeight="252451840" behindDoc="0" locked="0" layoutInCell="1" allowOverlap="1" wp14:anchorId="3FFD10C5" wp14:editId="40062A2F">
                <wp:simplePos x="0" y="0"/>
                <wp:positionH relativeFrom="column">
                  <wp:posOffset>2611120</wp:posOffset>
                </wp:positionH>
                <wp:positionV relativeFrom="paragraph">
                  <wp:posOffset>3619500</wp:posOffset>
                </wp:positionV>
                <wp:extent cx="729615" cy="264160"/>
                <wp:effectExtent l="0" t="0" r="13335" b="21590"/>
                <wp:wrapNone/>
                <wp:docPr id="748" name="Szövegdoboz 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29615" cy="2641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45C8446" w14:textId="3BF6DBBF" w:rsidR="007216E3" w:rsidRDefault="007216E3">
                            <w:r>
                              <w:t>Letolólap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FD10C5" id="Szövegdoboz 748" o:spid="_x0000_s1457" type="#_x0000_t202" style="position:absolute;margin-left:205.6pt;margin-top:285pt;width:57.45pt;height:20.8pt;z-index:25245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" fillcolor="white [3201]" strokeweight=".5pt">
                <v:textbox>
                  <w:txbxContent>
                    <w:p w14:paraId="345C8446" w14:textId="3BF6DBBF" w:rsidR="007216E3" w:rsidRDefault="007216E3">
                      <w:r>
                        <w:t>Letolólap</w:t>
                      </w:r>
                    </w:p>
                  </w:txbxContent>
                </v:textbox>
              </v:shape>
            </w:pict>
          </mc:Fallback>
        </mc:AlternateContent>
      </w:r>
      <w:r w:rsidR="00337243" w:rsidRPr="002462DE">
        <w:rPr>
          <w:noProof/>
          <w:sz w:val="20"/>
          <w:szCs w:val="20"/>
          <w:lang w:val="en-GB" w:eastAsia="en-GB"/>
        </w:rPr>
        <w:drawing>
          <wp:inline distT="0" distB="0" distL="0" distR="0" wp14:anchorId="6E47A36C" wp14:editId="29293C16">
            <wp:extent cx="2742998" cy="4779285"/>
            <wp:effectExtent l="0" t="0" r="635" b="2540"/>
            <wp:docPr id="625" name="Kép 6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2742368" cy="4778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6D83F" w14:textId="07416596" w:rsidR="000359E6" w:rsidRPr="00A427DB" w:rsidRDefault="007216E3" w:rsidP="00EA11E8">
      <w:pPr>
        <w:rPr>
          <w:b/>
          <w:sz w:val="40"/>
          <w:szCs w:val="40"/>
        </w:rPr>
      </w:pPr>
      <w:sdt>
        <w:sdtPr>
          <w:rPr>
            <w:b/>
            <w:sz w:val="40"/>
            <w:szCs w:val="40"/>
          </w:rPr>
          <w:id w:val="-2035870276"/>
          <w14:checkbox>
            <w14:checked w14:val="0"/>
            <w14:checkedState w14:val="2612" w14:font="MS Gothic"/>
            <w14:uncheckedState w14:val="2610" w14:font="MS Gothic"/>
          </w14:checkbox>
        </w:sdtPr>
        <w:sdtContent>
          <w:r w:rsidR="007A2EE0" w:rsidRPr="00A427DB">
            <w:rPr>
              <w:rFonts w:ascii="MS Gothic" w:eastAsia="MS Gothic" w:hAnsi="MS Gothic" w:hint="eastAsia"/>
              <w:b/>
              <w:sz w:val="40"/>
              <w:szCs w:val="40"/>
            </w:rPr>
            <w:t>☐</w:t>
          </w:r>
        </w:sdtContent>
      </w:sdt>
      <w:r w:rsidR="00D90EFC" w:rsidRPr="00A427DB">
        <w:rPr>
          <w:b/>
          <w:sz w:val="40"/>
          <w:szCs w:val="40"/>
        </w:rPr>
        <w:t xml:space="preserve"> Letolólap alkalmazása</w:t>
      </w:r>
      <w:r w:rsidR="00D90EFC" w:rsidRPr="00A427DB">
        <w:rPr>
          <w:b/>
          <w:sz w:val="40"/>
          <w:szCs w:val="40"/>
        </w:rPr>
        <w:tab/>
      </w:r>
      <w:r w:rsidR="00D90EFC" w:rsidRPr="00A427DB">
        <w:rPr>
          <w:b/>
          <w:sz w:val="40"/>
          <w:szCs w:val="40"/>
        </w:rPr>
        <w:tab/>
      </w:r>
      <w:r w:rsidR="00D90EFC" w:rsidRPr="00A427DB">
        <w:rPr>
          <w:b/>
          <w:sz w:val="40"/>
          <w:szCs w:val="40"/>
        </w:rPr>
        <w:tab/>
      </w:r>
    </w:p>
    <w:p w14:paraId="1387627E" w14:textId="5ED203D7" w:rsidR="000359E6" w:rsidRPr="002462DE" w:rsidRDefault="007A2EE0" w:rsidP="00EA11E8">
      <w:pPr>
        <w:rPr>
          <w:sz w:val="20"/>
          <w:szCs w:val="20"/>
        </w:rPr>
      </w:pPr>
      <w:r w:rsidRPr="002462DE">
        <w:rPr>
          <w:noProof/>
          <w:sz w:val="20"/>
          <w:szCs w:val="20"/>
          <w:lang w:val="en-GB" w:eastAsia="en-GB"/>
        </w:rPr>
        <w:lastRenderedPageBreak/>
        <mc:AlternateContent>
          <mc:Choice Requires="wps">
            <w:drawing>
              <wp:anchor distT="0" distB="0" distL="114300" distR="114300" simplePos="0" relativeHeight="252455936" behindDoc="0" locked="0" layoutInCell="1" allowOverlap="1" wp14:anchorId="3C2AFE2E" wp14:editId="63CEE232">
                <wp:simplePos x="0" y="0"/>
                <wp:positionH relativeFrom="column">
                  <wp:posOffset>2795905</wp:posOffset>
                </wp:positionH>
                <wp:positionV relativeFrom="paragraph">
                  <wp:posOffset>85090</wp:posOffset>
                </wp:positionV>
                <wp:extent cx="2341880" cy="897890"/>
                <wp:effectExtent l="0" t="0" r="20320" b="16510"/>
                <wp:wrapNone/>
                <wp:docPr id="752" name="Szövegdoboz 7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41880" cy="89789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txbx>
                        <w:txbxContent>
                          <w:p w14:paraId="6E7F65BB" w14:textId="31C09BEF" w:rsidR="007216E3" w:rsidRDefault="007216E3" w:rsidP="006E4D0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Arial" w:hAnsi="Arial" w:cs="Arial"/>
                                <w:color w:val="292929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292929"/>
                                <w:sz w:val="24"/>
                                <w:szCs w:val="24"/>
                              </w:rPr>
                              <w:t>Vékony falú, nagy mélységű termék esetén használható.</w:t>
                            </w:r>
                          </w:p>
                          <w:p w14:paraId="286E9F16" w14:textId="77777777" w:rsidR="007216E3" w:rsidRDefault="007216E3" w:rsidP="006E4D0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Arial" w:hAnsi="Arial" w:cs="Arial"/>
                                <w:color w:val="292929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292929"/>
                                <w:sz w:val="24"/>
                                <w:szCs w:val="24"/>
                              </w:rPr>
                              <w:t>Fokozottan ügyelni kell a</w:t>
                            </w:r>
                          </w:p>
                          <w:p w14:paraId="36D9D50D" w14:textId="77777777" w:rsidR="007216E3" w:rsidRDefault="007216E3" w:rsidP="006E4D03">
                            <w:r>
                              <w:rPr>
                                <w:rFonts w:ascii="Arial" w:hAnsi="Arial" w:cs="Arial"/>
                                <w:color w:val="292929"/>
                                <w:sz w:val="24"/>
                                <w:szCs w:val="24"/>
                              </w:rPr>
                              <w:t>termék szilárdságára.</w:t>
                            </w:r>
                          </w:p>
                          <w:p w14:paraId="5DCF2731" w14:textId="77777777" w:rsidR="007216E3" w:rsidRDefault="007216E3" w:rsidP="006E4D03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2AFE2E" id="Szövegdoboz 752" o:spid="_x0000_s1458" type="#_x0000_t202" style="position:absolute;margin-left:220.15pt;margin-top:6.7pt;width:184.4pt;height:70.7pt;z-index:2524559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" fillcolor="window" strokeweight=".5pt">
                <v:textbox>
                  <w:txbxContent>
                    <w:p w14:paraId="6E7F65BB" w14:textId="31C09BEF" w:rsidR="007216E3" w:rsidRDefault="007216E3" w:rsidP="006E4D0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Arial" w:hAnsi="Arial" w:cs="Arial"/>
                          <w:color w:val="292929"/>
                          <w:sz w:val="24"/>
                          <w:szCs w:val="24"/>
                        </w:rPr>
                      </w:pPr>
                      <w:r>
                        <w:rPr>
                          <w:rFonts w:ascii="Arial" w:hAnsi="Arial" w:cs="Arial"/>
                          <w:color w:val="292929"/>
                          <w:sz w:val="24"/>
                          <w:szCs w:val="24"/>
                        </w:rPr>
                        <w:t>Vékony falú, nagy mélységű termék esetén használható.</w:t>
                      </w:r>
                    </w:p>
                    <w:p w14:paraId="286E9F16" w14:textId="77777777" w:rsidR="007216E3" w:rsidRDefault="007216E3" w:rsidP="006E4D0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Arial" w:hAnsi="Arial" w:cs="Arial"/>
                          <w:color w:val="292929"/>
                          <w:sz w:val="24"/>
                          <w:szCs w:val="24"/>
                        </w:rPr>
                      </w:pPr>
                      <w:r>
                        <w:rPr>
                          <w:rFonts w:ascii="Arial" w:hAnsi="Arial" w:cs="Arial"/>
                          <w:color w:val="292929"/>
                          <w:sz w:val="24"/>
                          <w:szCs w:val="24"/>
                        </w:rPr>
                        <w:t>Fokozottan ügyelni kell a</w:t>
                      </w:r>
                    </w:p>
                    <w:p w14:paraId="36D9D50D" w14:textId="77777777" w:rsidR="007216E3" w:rsidRDefault="007216E3" w:rsidP="006E4D03">
                      <w:r>
                        <w:rPr>
                          <w:rFonts w:ascii="Arial" w:hAnsi="Arial" w:cs="Arial"/>
                          <w:color w:val="292929"/>
                          <w:sz w:val="24"/>
                          <w:szCs w:val="24"/>
                        </w:rPr>
                        <w:t>termék szilárdságára.</w:t>
                      </w:r>
                    </w:p>
                    <w:p w14:paraId="5DCF2731" w14:textId="77777777" w:rsidR="007216E3" w:rsidRDefault="007216E3" w:rsidP="006E4D03"/>
                  </w:txbxContent>
                </v:textbox>
              </v:shape>
            </w:pict>
          </mc:Fallback>
        </mc:AlternateContent>
      </w:r>
      <w:r w:rsidR="00D90EFC" w:rsidRPr="002462DE">
        <w:rPr>
          <w:noProof/>
          <w:sz w:val="20"/>
          <w:szCs w:val="20"/>
          <w:lang w:val="en-GB" w:eastAsia="en-GB"/>
        </w:rPr>
        <w:drawing>
          <wp:inline distT="0" distB="0" distL="0" distR="0" wp14:anchorId="771A75F1" wp14:editId="4D2BA1C0">
            <wp:extent cx="1924050" cy="1943100"/>
            <wp:effectExtent l="0" t="0" r="0" b="0"/>
            <wp:docPr id="571" name="Kép 5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192405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90EFC" w:rsidRPr="002462DE">
        <w:rPr>
          <w:noProof/>
          <w:sz w:val="20"/>
          <w:szCs w:val="20"/>
          <w:lang w:eastAsia="hu-HU"/>
        </w:rPr>
        <w:t xml:space="preserve"> </w:t>
      </w:r>
      <w:r w:rsidR="00D90EFC" w:rsidRPr="002462DE">
        <w:rPr>
          <w:noProof/>
          <w:sz w:val="20"/>
          <w:szCs w:val="20"/>
          <w:lang w:eastAsia="hu-HU"/>
        </w:rPr>
        <w:tab/>
      </w:r>
      <w:r w:rsidR="00D90EFC" w:rsidRPr="002462DE">
        <w:rPr>
          <w:noProof/>
          <w:sz w:val="20"/>
          <w:szCs w:val="20"/>
          <w:lang w:eastAsia="hu-HU"/>
        </w:rPr>
        <w:tab/>
      </w:r>
      <w:r w:rsidR="00D90EFC" w:rsidRPr="002462DE">
        <w:rPr>
          <w:noProof/>
          <w:sz w:val="20"/>
          <w:szCs w:val="20"/>
          <w:lang w:eastAsia="hu-HU"/>
        </w:rPr>
        <w:tab/>
      </w:r>
    </w:p>
    <w:p w14:paraId="5784DB57" w14:textId="77777777" w:rsidR="00D90EFC" w:rsidRPr="002462DE" w:rsidRDefault="00D90EFC" w:rsidP="00EA11E8">
      <w:pPr>
        <w:rPr>
          <w:sz w:val="20"/>
          <w:szCs w:val="20"/>
        </w:rPr>
      </w:pPr>
    </w:p>
    <w:p w14:paraId="72E2D47A" w14:textId="22C96C67" w:rsidR="007A2EE0" w:rsidRPr="00A427DB" w:rsidRDefault="007216E3" w:rsidP="00EA11E8">
      <w:pPr>
        <w:rPr>
          <w:b/>
          <w:sz w:val="40"/>
          <w:szCs w:val="40"/>
        </w:rPr>
      </w:pPr>
      <w:sdt>
        <w:sdtPr>
          <w:rPr>
            <w:b/>
            <w:sz w:val="40"/>
            <w:szCs w:val="40"/>
          </w:rPr>
          <w:id w:val="1555193854"/>
          <w14:checkbox>
            <w14:checked w14:val="0"/>
            <w14:checkedState w14:val="2612" w14:font="MS Gothic"/>
            <w14:uncheckedState w14:val="2610" w14:font="MS Gothic"/>
          </w14:checkbox>
        </w:sdtPr>
        <w:sdtContent>
          <w:r w:rsidR="00A427DB">
            <w:rPr>
              <w:rFonts w:ascii="MS Gothic" w:eastAsia="MS Gothic" w:hAnsi="MS Gothic" w:hint="eastAsia"/>
              <w:b/>
              <w:sz w:val="40"/>
              <w:szCs w:val="40"/>
            </w:rPr>
            <w:t>☐</w:t>
          </w:r>
        </w:sdtContent>
      </w:sdt>
      <w:r w:rsidR="007A2EE0" w:rsidRPr="00A427DB">
        <w:rPr>
          <w:b/>
          <w:sz w:val="40"/>
          <w:szCs w:val="40"/>
        </w:rPr>
        <w:t xml:space="preserve"> Letoló gyűrű alkalmazása</w:t>
      </w:r>
    </w:p>
    <w:p w14:paraId="46B0E69B" w14:textId="7D78E33E" w:rsidR="007A2EE0" w:rsidRPr="002462DE" w:rsidRDefault="007A2EE0" w:rsidP="00EA11E8">
      <w:pPr>
        <w:rPr>
          <w:sz w:val="20"/>
          <w:szCs w:val="20"/>
        </w:rPr>
      </w:pPr>
      <w:r w:rsidRPr="002462DE">
        <w:rPr>
          <w:noProof/>
          <w:sz w:val="20"/>
          <w:szCs w:val="20"/>
          <w:lang w:val="en-GB" w:eastAsia="en-GB"/>
        </w:rPr>
        <mc:AlternateContent>
          <mc:Choice Requires="wps">
            <w:drawing>
              <wp:anchor distT="0" distB="0" distL="114300" distR="114300" simplePos="0" relativeHeight="252453888" behindDoc="0" locked="0" layoutInCell="1" allowOverlap="1" wp14:anchorId="425AACC7" wp14:editId="668F7778">
                <wp:simplePos x="0" y="0"/>
                <wp:positionH relativeFrom="column">
                  <wp:posOffset>2675255</wp:posOffset>
                </wp:positionH>
                <wp:positionV relativeFrom="paragraph">
                  <wp:posOffset>234950</wp:posOffset>
                </wp:positionV>
                <wp:extent cx="3088005" cy="897890"/>
                <wp:effectExtent l="0" t="0" r="17145" b="16510"/>
                <wp:wrapNone/>
                <wp:docPr id="751" name="Szövegdoboz 7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88005" cy="89789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FC95319" w14:textId="591CCEF6" w:rsidR="007216E3" w:rsidRDefault="007216E3" w:rsidP="006E4D0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Arial" w:hAnsi="Arial" w:cs="Arial"/>
                                <w:color w:val="292929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292929"/>
                                <w:sz w:val="24"/>
                                <w:szCs w:val="24"/>
                              </w:rPr>
                              <w:t>Vékony falú tengelyszimmetrikus</w:t>
                            </w:r>
                          </w:p>
                          <w:p w14:paraId="6985EF6C" w14:textId="77777777" w:rsidR="007216E3" w:rsidRDefault="007216E3" w:rsidP="006E4D0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Arial" w:hAnsi="Arial" w:cs="Arial"/>
                                <w:color w:val="292929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292929"/>
                                <w:sz w:val="24"/>
                                <w:szCs w:val="24"/>
                              </w:rPr>
                              <w:t>termék esetén használható.</w:t>
                            </w:r>
                          </w:p>
                          <w:p w14:paraId="523F007D" w14:textId="77777777" w:rsidR="007216E3" w:rsidRDefault="007216E3" w:rsidP="006E4D03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Arial" w:hAnsi="Arial" w:cs="Arial"/>
                                <w:color w:val="292929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292929"/>
                                <w:sz w:val="24"/>
                                <w:szCs w:val="24"/>
                              </w:rPr>
                              <w:t>Fokozottan ügyelni kell a</w:t>
                            </w:r>
                          </w:p>
                          <w:p w14:paraId="560297B9" w14:textId="77777777" w:rsidR="007216E3" w:rsidRDefault="007216E3" w:rsidP="006E4D03">
                            <w:r>
                              <w:rPr>
                                <w:rFonts w:ascii="Arial" w:hAnsi="Arial" w:cs="Arial"/>
                                <w:color w:val="292929"/>
                                <w:sz w:val="24"/>
                                <w:szCs w:val="24"/>
                              </w:rPr>
                              <w:t>termék szilárdságára.</w:t>
                            </w:r>
                          </w:p>
                          <w:p w14:paraId="5E1AEBE5" w14:textId="77777777" w:rsidR="007216E3" w:rsidRDefault="007216E3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5AACC7" id="Szövegdoboz 751" o:spid="_x0000_s1459" type="#_x0000_t202" style="position:absolute;margin-left:210.65pt;margin-top:18.5pt;width:243.15pt;height:70.7pt;z-index:25245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" fillcolor="white [3201]" strokeweight=".5pt">
                <v:textbox>
                  <w:txbxContent>
                    <w:p w14:paraId="7FC95319" w14:textId="591CCEF6" w:rsidR="007216E3" w:rsidRDefault="007216E3" w:rsidP="006E4D0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Arial" w:hAnsi="Arial" w:cs="Arial"/>
                          <w:color w:val="292929"/>
                          <w:sz w:val="24"/>
                          <w:szCs w:val="24"/>
                        </w:rPr>
                      </w:pPr>
                      <w:r>
                        <w:rPr>
                          <w:rFonts w:ascii="Arial" w:hAnsi="Arial" w:cs="Arial"/>
                          <w:color w:val="292929"/>
                          <w:sz w:val="24"/>
                          <w:szCs w:val="24"/>
                        </w:rPr>
                        <w:t>Vékony falú tengelyszimmetrikus</w:t>
                      </w:r>
                    </w:p>
                    <w:p w14:paraId="6985EF6C" w14:textId="77777777" w:rsidR="007216E3" w:rsidRDefault="007216E3" w:rsidP="006E4D0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Arial" w:hAnsi="Arial" w:cs="Arial"/>
                          <w:color w:val="292929"/>
                          <w:sz w:val="24"/>
                          <w:szCs w:val="24"/>
                        </w:rPr>
                      </w:pPr>
                      <w:r>
                        <w:rPr>
                          <w:rFonts w:ascii="Arial" w:hAnsi="Arial" w:cs="Arial"/>
                          <w:color w:val="292929"/>
                          <w:sz w:val="24"/>
                          <w:szCs w:val="24"/>
                        </w:rPr>
                        <w:t>termék esetén használható.</w:t>
                      </w:r>
                    </w:p>
                    <w:p w14:paraId="523F007D" w14:textId="77777777" w:rsidR="007216E3" w:rsidRDefault="007216E3" w:rsidP="006E4D03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Arial" w:hAnsi="Arial" w:cs="Arial"/>
                          <w:color w:val="292929"/>
                          <w:sz w:val="24"/>
                          <w:szCs w:val="24"/>
                        </w:rPr>
                      </w:pPr>
                      <w:r>
                        <w:rPr>
                          <w:rFonts w:ascii="Arial" w:hAnsi="Arial" w:cs="Arial"/>
                          <w:color w:val="292929"/>
                          <w:sz w:val="24"/>
                          <w:szCs w:val="24"/>
                        </w:rPr>
                        <w:t>Fokozottan ügyelni kell a</w:t>
                      </w:r>
                    </w:p>
                    <w:p w14:paraId="560297B9" w14:textId="77777777" w:rsidR="007216E3" w:rsidRDefault="007216E3" w:rsidP="006E4D03">
                      <w:r>
                        <w:rPr>
                          <w:rFonts w:ascii="Arial" w:hAnsi="Arial" w:cs="Arial"/>
                          <w:color w:val="292929"/>
                          <w:sz w:val="24"/>
                          <w:szCs w:val="24"/>
                        </w:rPr>
                        <w:t>termék szilárdságára.</w:t>
                      </w:r>
                    </w:p>
                    <w:p w14:paraId="5E1AEBE5" w14:textId="77777777" w:rsidR="007216E3" w:rsidRDefault="007216E3"/>
                  </w:txbxContent>
                </v:textbox>
              </v:shape>
            </w:pict>
          </mc:Fallback>
        </mc:AlternateContent>
      </w:r>
      <w:r w:rsidRPr="002462DE">
        <w:rPr>
          <w:noProof/>
          <w:sz w:val="20"/>
          <w:szCs w:val="20"/>
          <w:lang w:val="en-GB" w:eastAsia="en-GB"/>
        </w:rPr>
        <w:drawing>
          <wp:inline distT="0" distB="0" distL="0" distR="0" wp14:anchorId="087EEA78" wp14:editId="38BE52E2">
            <wp:extent cx="1866900" cy="2171700"/>
            <wp:effectExtent l="0" t="0" r="0" b="0"/>
            <wp:docPr id="573" name="Kép 5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186690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7C1C9" w14:textId="51D8BB13" w:rsidR="007A2EE0" w:rsidRPr="00A427DB" w:rsidRDefault="007216E3" w:rsidP="007A2EE0">
      <w:pPr>
        <w:rPr>
          <w:b/>
          <w:sz w:val="40"/>
          <w:szCs w:val="40"/>
        </w:rPr>
      </w:pPr>
      <w:sdt>
        <w:sdtPr>
          <w:rPr>
            <w:b/>
            <w:sz w:val="40"/>
            <w:szCs w:val="40"/>
          </w:rPr>
          <w:id w:val="1984430404"/>
          <w14:checkbox>
            <w14:checked w14:val="0"/>
            <w14:checkedState w14:val="2612" w14:font="MS Gothic"/>
            <w14:uncheckedState w14:val="2610" w14:font="MS Gothic"/>
          </w14:checkbox>
        </w:sdtPr>
        <w:sdtContent>
          <w:r w:rsidR="00A427DB">
            <w:rPr>
              <w:rFonts w:ascii="MS Gothic" w:eastAsia="MS Gothic" w:hAnsi="MS Gothic" w:hint="eastAsia"/>
              <w:b/>
              <w:sz w:val="40"/>
              <w:szCs w:val="40"/>
            </w:rPr>
            <w:t>☐</w:t>
          </w:r>
        </w:sdtContent>
      </w:sdt>
      <w:r w:rsidR="007A2EE0" w:rsidRPr="00A427DB">
        <w:rPr>
          <w:b/>
          <w:sz w:val="40"/>
          <w:szCs w:val="40"/>
        </w:rPr>
        <w:t xml:space="preserve"> levegőszelepes alkalmazása</w:t>
      </w:r>
    </w:p>
    <w:p w14:paraId="7D5BAF67" w14:textId="05661AEB" w:rsidR="00D90EFC" w:rsidRPr="002462DE" w:rsidRDefault="007A2EE0" w:rsidP="007A2EE0">
      <w:pPr>
        <w:tabs>
          <w:tab w:val="center" w:pos="5102"/>
        </w:tabs>
        <w:rPr>
          <w:sz w:val="20"/>
          <w:szCs w:val="20"/>
        </w:rPr>
      </w:pPr>
      <w:r w:rsidRPr="002462DE">
        <w:rPr>
          <w:noProof/>
          <w:sz w:val="20"/>
          <w:szCs w:val="20"/>
          <w:lang w:val="en-GB" w:eastAsia="en-GB"/>
        </w:rPr>
        <mc:AlternateContent>
          <mc:Choice Requires="wps">
            <w:drawing>
              <wp:anchor distT="0" distB="0" distL="114300" distR="114300" simplePos="0" relativeHeight="252457984" behindDoc="0" locked="0" layoutInCell="1" allowOverlap="1" wp14:anchorId="7F0C40BB" wp14:editId="6345BCBA">
                <wp:simplePos x="0" y="0"/>
                <wp:positionH relativeFrom="column">
                  <wp:posOffset>3044190</wp:posOffset>
                </wp:positionH>
                <wp:positionV relativeFrom="paragraph">
                  <wp:posOffset>335915</wp:posOffset>
                </wp:positionV>
                <wp:extent cx="3088005" cy="897890"/>
                <wp:effectExtent l="0" t="0" r="17145" b="16510"/>
                <wp:wrapNone/>
                <wp:docPr id="756" name="Szövegdoboz 7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88005" cy="89789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txbx>
                        <w:txbxContent>
                          <w:p w14:paraId="1DD673B4" w14:textId="5D0F5006" w:rsidR="007216E3" w:rsidRDefault="007216E3" w:rsidP="007A2EE0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Arial" w:hAnsi="Arial" w:cs="Arial"/>
                                <w:color w:val="292929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292929"/>
                                <w:sz w:val="24"/>
                                <w:szCs w:val="24"/>
                              </w:rPr>
                              <w:t>Nagyon vékony falú, nagy mélységű alkatrészeknél a deformáció elkerülése érdekében alkalmazhatunk levegős ledobást.</w:t>
                            </w:r>
                          </w:p>
                          <w:p w14:paraId="3D4A54D1" w14:textId="0EFF4BD5" w:rsidR="007216E3" w:rsidRDefault="007216E3" w:rsidP="007A2EE0">
                            <w:r>
                              <w:rPr>
                                <w:rFonts w:ascii="Arial" w:hAnsi="Arial" w:cs="Arial"/>
                                <w:color w:val="292929"/>
                                <w:sz w:val="24"/>
                                <w:szCs w:val="24"/>
                              </w:rPr>
                              <w:t>.</w:t>
                            </w:r>
                          </w:p>
                          <w:p w14:paraId="67A4B801" w14:textId="77777777" w:rsidR="007216E3" w:rsidRDefault="007216E3" w:rsidP="007A2EE0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C40BB" id="Szövegdoboz 756" o:spid="_x0000_s1460" type="#_x0000_t202" style="position:absolute;margin-left:239.7pt;margin-top:26.45pt;width:243.15pt;height:70.7pt;z-index:25245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" fillcolor="window" strokeweight=".5pt">
                <v:textbox>
                  <w:txbxContent>
                    <w:p w14:paraId="1DD673B4" w14:textId="5D0F5006" w:rsidR="007216E3" w:rsidRDefault="007216E3" w:rsidP="007A2EE0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Arial" w:hAnsi="Arial" w:cs="Arial"/>
                          <w:color w:val="292929"/>
                          <w:sz w:val="24"/>
                          <w:szCs w:val="24"/>
                        </w:rPr>
                      </w:pPr>
                      <w:r>
                        <w:rPr>
                          <w:rFonts w:ascii="Arial" w:hAnsi="Arial" w:cs="Arial"/>
                          <w:color w:val="292929"/>
                          <w:sz w:val="24"/>
                          <w:szCs w:val="24"/>
                        </w:rPr>
                        <w:t>Nagyon vékony falú, nagy mélységű alkatrészeknél a deformáció elkerülése érdekében alkalmazhatunk levegős ledobást.</w:t>
                      </w:r>
                    </w:p>
                    <w:p w14:paraId="3D4A54D1" w14:textId="0EFF4BD5" w:rsidR="007216E3" w:rsidRDefault="007216E3" w:rsidP="007A2EE0">
                      <w:r>
                        <w:rPr>
                          <w:rFonts w:ascii="Arial" w:hAnsi="Arial" w:cs="Arial"/>
                          <w:color w:val="292929"/>
                          <w:sz w:val="24"/>
                          <w:szCs w:val="24"/>
                        </w:rPr>
                        <w:t>.</w:t>
                      </w:r>
                    </w:p>
                    <w:p w14:paraId="67A4B801" w14:textId="77777777" w:rsidR="007216E3" w:rsidRDefault="007216E3" w:rsidP="007A2EE0"/>
                  </w:txbxContent>
                </v:textbox>
              </v:shape>
            </w:pict>
          </mc:Fallback>
        </mc:AlternateContent>
      </w:r>
      <w:r w:rsidR="006E4D03" w:rsidRPr="002462DE">
        <w:rPr>
          <w:noProof/>
          <w:sz w:val="20"/>
          <w:szCs w:val="20"/>
          <w:lang w:val="en-GB" w:eastAsia="en-GB"/>
        </w:rPr>
        <w:drawing>
          <wp:inline distT="0" distB="0" distL="0" distR="0" wp14:anchorId="62565B00" wp14:editId="45F1B739">
            <wp:extent cx="2743200" cy="2129299"/>
            <wp:effectExtent l="0" t="0" r="0" b="4445"/>
            <wp:docPr id="753" name="Kép 7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2747613" cy="213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462DE">
        <w:rPr>
          <w:sz w:val="20"/>
          <w:szCs w:val="20"/>
        </w:rPr>
        <w:tab/>
      </w:r>
    </w:p>
    <w:p w14:paraId="442BF220" w14:textId="77777777" w:rsidR="004E2A41" w:rsidRPr="002462DE" w:rsidRDefault="004E2A41" w:rsidP="00EA11E8">
      <w:pPr>
        <w:rPr>
          <w:sz w:val="20"/>
          <w:szCs w:val="20"/>
        </w:rPr>
      </w:pPr>
    </w:p>
    <w:bookmarkStart w:id="666" w:name="_Toc508612866"/>
    <w:p w14:paraId="4C2D202F" w14:textId="69FD5C0F" w:rsidR="00D90EFC" w:rsidRPr="00DF372C" w:rsidRDefault="007216E3" w:rsidP="007441AA">
      <w:pPr>
        <w:pStyle w:val="Cmsor1"/>
        <w:numPr>
          <w:ilvl w:val="0"/>
          <w:numId w:val="19"/>
        </w:numPr>
        <w:rPr>
          <w:rFonts w:ascii="Tahoma" w:hAnsi="Tahoma" w:cs="Tahoma"/>
          <w:b/>
          <w:sz w:val="40"/>
          <w:szCs w:val="40"/>
          <w:lang w:eastAsia="hu-HU"/>
        </w:rPr>
      </w:pPr>
      <w:sdt>
        <w:sdtPr>
          <w:rPr>
            <w:rFonts w:ascii="Tahoma" w:hAnsi="Tahoma" w:cs="Tahoma"/>
            <w:b/>
            <w:sz w:val="40"/>
            <w:szCs w:val="40"/>
            <w:lang w:eastAsia="hu-HU"/>
          </w:rPr>
          <w:id w:val="-155837052"/>
          <w14:checkbox>
            <w14:checked w14:val="0"/>
            <w14:checkedState w14:val="2612" w14:font="MS Gothic"/>
            <w14:uncheckedState w14:val="2610" w14:font="MS Gothic"/>
          </w14:checkbox>
        </w:sdtPr>
        <w:sdtContent>
          <w:r w:rsidR="001E1824">
            <w:rPr>
              <w:rFonts w:ascii="MS Gothic" w:eastAsia="MS Gothic" w:hAnsi="MS Gothic" w:cs="Tahoma" w:hint="eastAsia"/>
              <w:b/>
              <w:sz w:val="40"/>
              <w:szCs w:val="40"/>
              <w:lang w:eastAsia="hu-HU"/>
            </w:rPr>
            <w:t>☐</w:t>
          </w:r>
        </w:sdtContent>
      </w:sdt>
      <w:r w:rsidR="008125E0" w:rsidRPr="00DF372C">
        <w:rPr>
          <w:rFonts w:ascii="Tahoma" w:hAnsi="Tahoma" w:cs="Tahoma"/>
          <w:b/>
          <w:sz w:val="40"/>
          <w:szCs w:val="40"/>
          <w:lang w:eastAsia="hu-HU"/>
        </w:rPr>
        <w:t xml:space="preserve"> Tolattyús</w:t>
      </w:r>
      <w:bookmarkEnd w:id="666"/>
    </w:p>
    <w:p w14:paraId="64F491EF" w14:textId="158F75A3" w:rsidR="004E2A41" w:rsidRPr="002462DE" w:rsidRDefault="00D81A2D" w:rsidP="00D90EFC">
      <w:pPr>
        <w:rPr>
          <w:sz w:val="20"/>
          <w:szCs w:val="20"/>
        </w:rPr>
      </w:pPr>
      <w:r w:rsidRPr="002462DE">
        <w:rPr>
          <w:sz w:val="20"/>
          <w:szCs w:val="20"/>
        </w:rPr>
        <w:lastRenderedPageBreak/>
        <w:t>Alámetszések esetén alkalmazni kell az alábbi megoldásokat.</w:t>
      </w:r>
    </w:p>
    <w:p w14:paraId="74F66292" w14:textId="73EFAD44" w:rsidR="00D90EFC" w:rsidRPr="002462DE" w:rsidRDefault="00D62233" w:rsidP="00D90EFC">
      <w:pPr>
        <w:rPr>
          <w:sz w:val="20"/>
          <w:szCs w:val="20"/>
        </w:rPr>
      </w:pPr>
      <w:r w:rsidRPr="002462DE">
        <w:rPr>
          <w:noProof/>
          <w:sz w:val="20"/>
          <w:szCs w:val="20"/>
          <w:lang w:val="en-GB" w:eastAsia="en-GB"/>
        </w:rPr>
        <mc:AlternateContent>
          <mc:Choice Requires="wps">
            <w:drawing>
              <wp:anchor distT="0" distB="0" distL="114300" distR="114300" simplePos="0" relativeHeight="252555264" behindDoc="0" locked="0" layoutInCell="1" allowOverlap="1" wp14:anchorId="1D706891" wp14:editId="7534EB55">
                <wp:simplePos x="0" y="0"/>
                <wp:positionH relativeFrom="column">
                  <wp:posOffset>3419557</wp:posOffset>
                </wp:positionH>
                <wp:positionV relativeFrom="paragraph">
                  <wp:posOffset>935580</wp:posOffset>
                </wp:positionV>
                <wp:extent cx="1017393" cy="316865"/>
                <wp:effectExtent l="0" t="0" r="11430" b="26035"/>
                <wp:wrapNone/>
                <wp:docPr id="963" name="Szövegdoboz 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17393" cy="31686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B2C4717" w14:textId="4FDEBDDA" w:rsidR="007216E3" w:rsidRDefault="007216E3" w:rsidP="00D62233">
                            <w:r>
                              <w:t>Oszlop vezető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D706891" id="Szövegdoboz 963" o:spid="_x0000_s1461" type="#_x0000_t202" style="position:absolute;margin-left:269.25pt;margin-top:73.65pt;width:80.1pt;height:24.95pt;z-index:2525552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" fillcolor="white [3201]" strokeweight=".5pt">
                <v:textbox>
                  <w:txbxContent>
                    <w:p w14:paraId="5B2C4717" w14:textId="4FDEBDDA" w:rsidR="007216E3" w:rsidRDefault="007216E3" w:rsidP="00D62233">
                      <w:r>
                        <w:t>Oszlop vezető</w:t>
                      </w:r>
                    </w:p>
                  </w:txbxContent>
                </v:textbox>
              </v:shape>
            </w:pict>
          </mc:Fallback>
        </mc:AlternateContent>
      </w:r>
      <w:r w:rsidRPr="002462DE">
        <w:rPr>
          <w:noProof/>
          <w:sz w:val="20"/>
          <w:szCs w:val="20"/>
          <w:lang w:val="en-GB" w:eastAsia="en-GB"/>
        </w:rPr>
        <mc:AlternateContent>
          <mc:Choice Requires="wps">
            <w:drawing>
              <wp:anchor distT="0" distB="0" distL="114300" distR="114300" simplePos="0" relativeHeight="252562432" behindDoc="0" locked="0" layoutInCell="1" allowOverlap="1" wp14:anchorId="66CDA3D9" wp14:editId="4CD6FFB7">
                <wp:simplePos x="0" y="0"/>
                <wp:positionH relativeFrom="column">
                  <wp:posOffset>4009390</wp:posOffset>
                </wp:positionH>
                <wp:positionV relativeFrom="paragraph">
                  <wp:posOffset>1252220</wp:posOffset>
                </wp:positionV>
                <wp:extent cx="0" cy="1209040"/>
                <wp:effectExtent l="0" t="0" r="19050" b="10160"/>
                <wp:wrapNone/>
                <wp:docPr id="967" name="Egyenes összekötő 9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1209040"/>
                        </a:xfrm>
                        <a:prstGeom prst="line">
                          <a:avLst/>
                        </a:prstGeom>
                        <a:ln w="1905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1E6B0F2" id="Egyenes összekötő 967" o:spid="_x0000_s1026" style="position:absolute;flip:y;z-index:2525624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315.7pt,98.6pt" to="315.7pt,193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" strokecolor="black [3213]" strokeweight="1.5pt">
                <v:stroke joinstyle="miter"/>
              </v:line>
            </w:pict>
          </mc:Fallback>
        </mc:AlternateContent>
      </w:r>
      <w:r w:rsidR="00D90EFC" w:rsidRPr="002462DE">
        <w:rPr>
          <w:noProof/>
          <w:sz w:val="20"/>
          <w:szCs w:val="20"/>
          <w:lang w:val="en-GB" w:eastAsia="en-GB"/>
        </w:rPr>
        <w:drawing>
          <wp:inline distT="0" distB="0" distL="0" distR="0" wp14:anchorId="444914B4" wp14:editId="42AC2850">
            <wp:extent cx="1276350" cy="1323975"/>
            <wp:effectExtent l="0" t="0" r="0" b="9525"/>
            <wp:docPr id="574" name="Kép 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1276350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4E728" w14:textId="770DA2F0" w:rsidR="0018700F" w:rsidRPr="002462DE" w:rsidRDefault="00D62233" w:rsidP="00D90EFC">
      <w:pPr>
        <w:rPr>
          <w:sz w:val="20"/>
          <w:szCs w:val="20"/>
        </w:rPr>
      </w:pPr>
      <w:r w:rsidRPr="002462DE">
        <w:rPr>
          <w:noProof/>
          <w:sz w:val="20"/>
          <w:szCs w:val="20"/>
          <w:lang w:val="en-GB" w:eastAsia="en-GB"/>
        </w:rPr>
        <mc:AlternateContent>
          <mc:Choice Requires="wps">
            <w:drawing>
              <wp:anchor distT="0" distB="0" distL="114300" distR="114300" simplePos="0" relativeHeight="252564480" behindDoc="0" locked="0" layoutInCell="1" allowOverlap="1" wp14:anchorId="44DA7408" wp14:editId="6130D103">
                <wp:simplePos x="0" y="0"/>
                <wp:positionH relativeFrom="column">
                  <wp:posOffset>4090035</wp:posOffset>
                </wp:positionH>
                <wp:positionV relativeFrom="paragraph">
                  <wp:posOffset>242570</wp:posOffset>
                </wp:positionV>
                <wp:extent cx="1090930" cy="316865"/>
                <wp:effectExtent l="0" t="0" r="13970" b="26035"/>
                <wp:wrapNone/>
                <wp:docPr id="968" name="Szövegdoboz 9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90930" cy="31686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C89375B" w14:textId="2F216F70" w:rsidR="007216E3" w:rsidRDefault="007216E3" w:rsidP="00D62233">
                            <w:r>
                              <w:t>Mozgató oszlop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4DA7408" id="Szövegdoboz 968" o:spid="_x0000_s1462" type="#_x0000_t202" style="position:absolute;margin-left:322.05pt;margin-top:19.1pt;width:85.9pt;height:24.95pt;z-index:2525644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" fillcolor="white [3201]" strokeweight=".5pt">
                <v:textbox>
                  <w:txbxContent>
                    <w:p w14:paraId="4C89375B" w14:textId="2F216F70" w:rsidR="007216E3" w:rsidRDefault="007216E3" w:rsidP="00D62233">
                      <w:r>
                        <w:t>Mozgató oszlop</w:t>
                      </w:r>
                    </w:p>
                  </w:txbxContent>
                </v:textbox>
              </v:shape>
            </w:pict>
          </mc:Fallback>
        </mc:AlternateContent>
      </w:r>
      <w:r w:rsidRPr="002462DE">
        <w:rPr>
          <w:noProof/>
          <w:sz w:val="20"/>
          <w:szCs w:val="20"/>
          <w:lang w:val="en-GB" w:eastAsia="en-GB"/>
        </w:rPr>
        <mc:AlternateContent>
          <mc:Choice Requires="wps">
            <w:drawing>
              <wp:anchor distT="0" distB="0" distL="114300" distR="114300" simplePos="0" relativeHeight="252572672" behindDoc="0" locked="0" layoutInCell="1" allowOverlap="1" wp14:anchorId="76BA7B69" wp14:editId="73A5A828">
                <wp:simplePos x="0" y="0"/>
                <wp:positionH relativeFrom="column">
                  <wp:posOffset>3080344</wp:posOffset>
                </wp:positionH>
                <wp:positionV relativeFrom="paragraph">
                  <wp:posOffset>228129</wp:posOffset>
                </wp:positionV>
                <wp:extent cx="700098" cy="316865"/>
                <wp:effectExtent l="0" t="0" r="24130" b="26035"/>
                <wp:wrapNone/>
                <wp:docPr id="972" name="Szövegdoboz 9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00098" cy="31686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AC10C2D" w14:textId="1827D5E9" w:rsidR="007216E3" w:rsidRDefault="007216E3" w:rsidP="00D62233">
                            <w:r>
                              <w:t>Kopólap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6BA7B69" id="Szövegdoboz 972" o:spid="_x0000_s1463" type="#_x0000_t202" style="position:absolute;margin-left:242.55pt;margin-top:17.95pt;width:55.15pt;height:24.95pt;z-index:2525726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" fillcolor="white [3201]" strokeweight=".5pt">
                <v:textbox>
                  <w:txbxContent>
                    <w:p w14:paraId="1AC10C2D" w14:textId="1827D5E9" w:rsidR="007216E3" w:rsidRDefault="007216E3" w:rsidP="00D62233">
                      <w:r>
                        <w:t>Kopólap</w:t>
                      </w:r>
                    </w:p>
                  </w:txbxContent>
                </v:textbox>
              </v:shape>
            </w:pict>
          </mc:Fallback>
        </mc:AlternateContent>
      </w:r>
    </w:p>
    <w:p w14:paraId="0814AB2C" w14:textId="427DB13F" w:rsidR="0018700F" w:rsidRPr="002462DE" w:rsidRDefault="00D62233" w:rsidP="00D90EFC">
      <w:pPr>
        <w:rPr>
          <w:sz w:val="20"/>
          <w:szCs w:val="20"/>
        </w:rPr>
      </w:pPr>
      <w:r w:rsidRPr="002462DE">
        <w:rPr>
          <w:noProof/>
          <w:sz w:val="20"/>
          <w:szCs w:val="20"/>
          <w:lang w:val="en-GB" w:eastAsia="en-GB"/>
        </w:rPr>
        <mc:AlternateContent>
          <mc:Choice Requires="wps">
            <w:drawing>
              <wp:anchor distT="0" distB="0" distL="114300" distR="114300" simplePos="0" relativeHeight="252566528" behindDoc="0" locked="0" layoutInCell="1" allowOverlap="1" wp14:anchorId="283D4FF2" wp14:editId="6C704764">
                <wp:simplePos x="0" y="0"/>
                <wp:positionH relativeFrom="column">
                  <wp:posOffset>4503420</wp:posOffset>
                </wp:positionH>
                <wp:positionV relativeFrom="paragraph">
                  <wp:posOffset>223520</wp:posOffset>
                </wp:positionV>
                <wp:extent cx="0" cy="448945"/>
                <wp:effectExtent l="0" t="0" r="19050" b="27305"/>
                <wp:wrapNone/>
                <wp:docPr id="969" name="Egyenes összekötő 9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448945"/>
                        </a:xfrm>
                        <a:prstGeom prst="line">
                          <a:avLst/>
                        </a:prstGeom>
                        <a:ln w="1905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9F7A253" id="Egyenes összekötő 969" o:spid="_x0000_s1026" style="position:absolute;flip:y;z-index:2525665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354.6pt,17.6pt" to="354.6pt,52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" strokecolor="black [3213]" strokeweight="1.5pt">
                <v:stroke joinstyle="miter"/>
              </v:line>
            </w:pict>
          </mc:Fallback>
        </mc:AlternateContent>
      </w:r>
      <w:r w:rsidRPr="002462DE">
        <w:rPr>
          <w:noProof/>
          <w:sz w:val="20"/>
          <w:szCs w:val="20"/>
          <w:lang w:val="en-GB" w:eastAsia="en-GB"/>
        </w:rPr>
        <mc:AlternateContent>
          <mc:Choice Requires="wps">
            <w:drawing>
              <wp:anchor distT="0" distB="0" distL="114300" distR="114300" simplePos="0" relativeHeight="252570624" behindDoc="0" locked="0" layoutInCell="1" allowOverlap="1" wp14:anchorId="02510DD4" wp14:editId="6A848CEA">
                <wp:simplePos x="0" y="0"/>
                <wp:positionH relativeFrom="column">
                  <wp:posOffset>3419475</wp:posOffset>
                </wp:positionH>
                <wp:positionV relativeFrom="paragraph">
                  <wp:posOffset>216535</wp:posOffset>
                </wp:positionV>
                <wp:extent cx="0" cy="456565"/>
                <wp:effectExtent l="0" t="0" r="19050" b="19685"/>
                <wp:wrapNone/>
                <wp:docPr id="971" name="Egyenes összekötő 9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456565"/>
                        </a:xfrm>
                        <a:prstGeom prst="line">
                          <a:avLst/>
                        </a:prstGeom>
                        <a:ln w="1905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BF1FCDD" id="Egyenes összekötő 971" o:spid="_x0000_s1026" style="position:absolute;flip:y;z-index:2525706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269.25pt,17.05pt" to="269.25pt,5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" strokecolor="black [3213]" strokeweight="1.5pt">
                <v:stroke joinstyle="miter"/>
              </v:line>
            </w:pict>
          </mc:Fallback>
        </mc:AlternateContent>
      </w:r>
    </w:p>
    <w:p w14:paraId="1BF76EF5" w14:textId="035DE751" w:rsidR="0018700F" w:rsidRPr="002462DE" w:rsidRDefault="00D62233" w:rsidP="00D90EFC">
      <w:pPr>
        <w:rPr>
          <w:sz w:val="20"/>
          <w:szCs w:val="20"/>
        </w:rPr>
      </w:pPr>
      <w:r w:rsidRPr="002462DE">
        <w:rPr>
          <w:noProof/>
          <w:sz w:val="20"/>
          <w:szCs w:val="20"/>
          <w:lang w:val="en-GB" w:eastAsia="en-GB"/>
        </w:rPr>
        <mc:AlternateContent>
          <mc:Choice Requires="wps">
            <w:drawing>
              <wp:anchor distT="0" distB="0" distL="114300" distR="114300" simplePos="0" relativeHeight="252574720" behindDoc="0" locked="0" layoutInCell="1" allowOverlap="1" wp14:anchorId="032F1E75" wp14:editId="447FC067">
                <wp:simplePos x="0" y="0"/>
                <wp:positionH relativeFrom="column">
                  <wp:posOffset>4751070</wp:posOffset>
                </wp:positionH>
                <wp:positionV relativeFrom="paragraph">
                  <wp:posOffset>17780</wp:posOffset>
                </wp:positionV>
                <wp:extent cx="1054100" cy="316865"/>
                <wp:effectExtent l="0" t="0" r="12700" b="26035"/>
                <wp:wrapNone/>
                <wp:docPr id="973" name="Szövegdoboz 9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54100" cy="31686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CA88E79" w14:textId="77777777" w:rsidR="007216E3" w:rsidRDefault="007216E3" w:rsidP="00D62233">
                            <w:r>
                              <w:t>Leszorító elem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32F1E75" id="Szövegdoboz 973" o:spid="_x0000_s1464" type="#_x0000_t202" style="position:absolute;margin-left:374.1pt;margin-top:1.4pt;width:83pt;height:24.95pt;z-index:2525747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" fillcolor="white [3201]" strokeweight=".5pt">
                <v:textbox>
                  <w:txbxContent>
                    <w:p w14:paraId="5CA88E79" w14:textId="77777777" w:rsidR="007216E3" w:rsidRDefault="007216E3" w:rsidP="00D62233">
                      <w:r>
                        <w:t>Leszorító elem</w:t>
                      </w:r>
                    </w:p>
                  </w:txbxContent>
                </v:textbox>
              </v:shape>
            </w:pict>
          </mc:Fallback>
        </mc:AlternateContent>
      </w:r>
      <w:r w:rsidRPr="002462DE">
        <w:rPr>
          <w:noProof/>
          <w:sz w:val="20"/>
          <w:szCs w:val="20"/>
          <w:lang w:val="en-GB" w:eastAsia="en-GB"/>
        </w:rPr>
        <mc:AlternateContent>
          <mc:Choice Requires="wps">
            <w:drawing>
              <wp:anchor distT="0" distB="0" distL="114300" distR="114300" simplePos="0" relativeHeight="252553216" behindDoc="0" locked="0" layoutInCell="1" allowOverlap="1" wp14:anchorId="0677F9C0" wp14:editId="5ABFC36A">
                <wp:simplePos x="0" y="0"/>
                <wp:positionH relativeFrom="column">
                  <wp:posOffset>1951355</wp:posOffset>
                </wp:positionH>
                <wp:positionV relativeFrom="paragraph">
                  <wp:posOffset>20955</wp:posOffset>
                </wp:positionV>
                <wp:extent cx="1290320" cy="316865"/>
                <wp:effectExtent l="0" t="0" r="24130" b="26035"/>
                <wp:wrapNone/>
                <wp:docPr id="961" name="Szövegdoboz 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90320" cy="31686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DD687BF" w14:textId="7BA9E0EE" w:rsidR="007216E3" w:rsidRDefault="007216E3">
                            <w:r>
                              <w:t>Nyomó betétbetét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677F9C0" id="Szövegdoboz 961" o:spid="_x0000_s1465" type="#_x0000_t202" style="position:absolute;margin-left:153.65pt;margin-top:1.65pt;width:101.6pt;height:24.95pt;z-index:2525532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" fillcolor="white [3201]" strokeweight=".5pt">
                <v:textbox>
                  <w:txbxContent>
                    <w:p w14:paraId="0DD687BF" w14:textId="7BA9E0EE" w:rsidR="007216E3" w:rsidRDefault="007216E3">
                      <w:r>
                        <w:t>Nyomó betétbetét</w:t>
                      </w:r>
                    </w:p>
                  </w:txbxContent>
                </v:textbox>
              </v:shape>
            </w:pict>
          </mc:Fallback>
        </mc:AlternateContent>
      </w:r>
    </w:p>
    <w:p w14:paraId="4222509B" w14:textId="5980BD1B" w:rsidR="0018700F" w:rsidRPr="002462DE" w:rsidRDefault="00D62233" w:rsidP="00D90EFC">
      <w:pPr>
        <w:rPr>
          <w:sz w:val="20"/>
          <w:szCs w:val="20"/>
        </w:rPr>
      </w:pPr>
      <w:r w:rsidRPr="002462DE">
        <w:rPr>
          <w:noProof/>
          <w:sz w:val="20"/>
          <w:szCs w:val="20"/>
          <w:lang w:val="en-GB" w:eastAsia="en-GB"/>
        </w:rPr>
        <mc:AlternateContent>
          <mc:Choice Requires="wps">
            <w:drawing>
              <wp:anchor distT="0" distB="0" distL="114300" distR="114300" simplePos="0" relativeHeight="252561408" behindDoc="0" locked="0" layoutInCell="1" allowOverlap="1" wp14:anchorId="4152F459" wp14:editId="46600DED">
                <wp:simplePos x="0" y="0"/>
                <wp:positionH relativeFrom="column">
                  <wp:posOffset>4437195</wp:posOffset>
                </wp:positionH>
                <wp:positionV relativeFrom="paragraph">
                  <wp:posOffset>3896258</wp:posOffset>
                </wp:positionV>
                <wp:extent cx="1025013" cy="316865"/>
                <wp:effectExtent l="0" t="0" r="22860" b="26035"/>
                <wp:wrapNone/>
                <wp:docPr id="966" name="Szövegdoboz 9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25013" cy="31686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F1CEF02" w14:textId="01241070" w:rsidR="007216E3" w:rsidRDefault="007216E3" w:rsidP="00D62233">
                            <w:r>
                              <w:t>Csúszka elem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152F459" id="Szövegdoboz 966" o:spid="_x0000_s1466" type="#_x0000_t202" style="position:absolute;margin-left:349.4pt;margin-top:306.8pt;width:80.7pt;height:24.95pt;z-index:2525614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" fillcolor="white [3201]" strokeweight=".5pt">
                <v:textbox>
                  <w:txbxContent>
                    <w:p w14:paraId="5F1CEF02" w14:textId="01241070" w:rsidR="007216E3" w:rsidRDefault="007216E3" w:rsidP="00D62233">
                      <w:r>
                        <w:t>Csúszka elem</w:t>
                      </w:r>
                    </w:p>
                  </w:txbxContent>
                </v:textbox>
              </v:shape>
            </w:pict>
          </mc:Fallback>
        </mc:AlternateContent>
      </w:r>
      <w:r w:rsidRPr="002462DE">
        <w:rPr>
          <w:noProof/>
          <w:sz w:val="20"/>
          <w:szCs w:val="20"/>
          <w:lang w:val="en-GB" w:eastAsia="en-GB"/>
        </w:rPr>
        <mc:AlternateContent>
          <mc:Choice Requires="wps">
            <w:drawing>
              <wp:anchor distT="0" distB="0" distL="114300" distR="114300" simplePos="0" relativeHeight="252559360" behindDoc="0" locked="0" layoutInCell="1" allowOverlap="1" wp14:anchorId="6659FAE8" wp14:editId="407E332C">
                <wp:simplePos x="0" y="0"/>
                <wp:positionH relativeFrom="column">
                  <wp:posOffset>2188067</wp:posOffset>
                </wp:positionH>
                <wp:positionV relativeFrom="paragraph">
                  <wp:posOffset>3896258</wp:posOffset>
                </wp:positionV>
                <wp:extent cx="1054345" cy="316865"/>
                <wp:effectExtent l="0" t="0" r="12700" b="26035"/>
                <wp:wrapNone/>
                <wp:docPr id="965" name="Szövegdoboz 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54345" cy="31686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D10D355" w14:textId="33B1397F" w:rsidR="007216E3" w:rsidRDefault="007216E3" w:rsidP="00D62233">
                            <w:r>
                              <w:t>Leszorító elem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659FAE8" id="Szövegdoboz 965" o:spid="_x0000_s1467" type="#_x0000_t202" style="position:absolute;margin-left:172.3pt;margin-top:306.8pt;width:83pt;height:24.95pt;z-index:2525593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" fillcolor="white [3201]" strokeweight=".5pt">
                <v:textbox>
                  <w:txbxContent>
                    <w:p w14:paraId="4D10D355" w14:textId="33B1397F" w:rsidR="007216E3" w:rsidRDefault="007216E3" w:rsidP="00D62233">
                      <w:r>
                        <w:t>Leszorító elem</w:t>
                      </w:r>
                    </w:p>
                  </w:txbxContent>
                </v:textbox>
              </v:shape>
            </w:pict>
          </mc:Fallback>
        </mc:AlternateContent>
      </w:r>
      <w:r w:rsidRPr="002462DE">
        <w:rPr>
          <w:noProof/>
          <w:sz w:val="20"/>
          <w:szCs w:val="20"/>
          <w:lang w:val="en-GB" w:eastAsia="en-GB"/>
        </w:rPr>
        <mc:AlternateContent>
          <mc:Choice Requires="wps">
            <w:drawing>
              <wp:anchor distT="0" distB="0" distL="114300" distR="114300" simplePos="0" relativeHeight="252568576" behindDoc="0" locked="0" layoutInCell="1" allowOverlap="1" wp14:anchorId="276C2838" wp14:editId="2341F12A">
                <wp:simplePos x="0" y="0"/>
                <wp:positionH relativeFrom="column">
                  <wp:posOffset>4092575</wp:posOffset>
                </wp:positionH>
                <wp:positionV relativeFrom="paragraph">
                  <wp:posOffset>3839210</wp:posOffset>
                </wp:positionV>
                <wp:extent cx="0" cy="596900"/>
                <wp:effectExtent l="0" t="0" r="19050" b="12700"/>
                <wp:wrapNone/>
                <wp:docPr id="970" name="Egyenes összekötő 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596900"/>
                        </a:xfrm>
                        <a:prstGeom prst="line">
                          <a:avLst/>
                        </a:prstGeom>
                        <a:ln w="1905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5145576" id="Egyenes összekötő 970" o:spid="_x0000_s1026" style="position:absolute;flip:y;z-index:2525685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322.25pt,302.3pt" to="322.25pt,349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" strokecolor="black [3213]" strokeweight="1.5pt">
                <v:stroke joinstyle="miter"/>
              </v:line>
            </w:pict>
          </mc:Fallback>
        </mc:AlternateContent>
      </w:r>
      <w:r w:rsidR="0018700F" w:rsidRPr="002462DE">
        <w:rPr>
          <w:noProof/>
          <w:sz w:val="20"/>
          <w:szCs w:val="20"/>
          <w:lang w:val="en-GB" w:eastAsia="en-GB"/>
        </w:rPr>
        <w:drawing>
          <wp:inline distT="0" distB="0" distL="0" distR="0" wp14:anchorId="66800409" wp14:editId="2212DC05">
            <wp:extent cx="5686425" cy="3876675"/>
            <wp:effectExtent l="0" t="0" r="9525" b="9525"/>
            <wp:docPr id="960" name="Kép 9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387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221EA" w14:textId="77777777" w:rsidR="0018700F" w:rsidRPr="002462DE" w:rsidRDefault="0018700F" w:rsidP="00D90EFC">
      <w:pPr>
        <w:rPr>
          <w:sz w:val="20"/>
          <w:szCs w:val="20"/>
        </w:rPr>
      </w:pPr>
    </w:p>
    <w:p w14:paraId="20BBCAED" w14:textId="3AE38B34" w:rsidR="0018700F" w:rsidRPr="002462DE" w:rsidRDefault="00D62233" w:rsidP="00D90EFC">
      <w:pPr>
        <w:rPr>
          <w:sz w:val="20"/>
          <w:szCs w:val="20"/>
        </w:rPr>
      </w:pPr>
      <w:r w:rsidRPr="002462DE">
        <w:rPr>
          <w:noProof/>
          <w:sz w:val="20"/>
          <w:szCs w:val="20"/>
          <w:lang w:val="en-GB" w:eastAsia="en-GB"/>
        </w:rPr>
        <mc:AlternateContent>
          <mc:Choice Requires="wps">
            <w:drawing>
              <wp:anchor distT="0" distB="0" distL="114300" distR="114300" simplePos="0" relativeHeight="252576768" behindDoc="0" locked="0" layoutInCell="1" allowOverlap="1" wp14:anchorId="30DCB5E2" wp14:editId="0A301ACC">
                <wp:simplePos x="0" y="0"/>
                <wp:positionH relativeFrom="column">
                  <wp:posOffset>3567041</wp:posOffset>
                </wp:positionH>
                <wp:positionV relativeFrom="paragraph">
                  <wp:posOffset>86340</wp:posOffset>
                </wp:positionV>
                <wp:extent cx="936522" cy="316865"/>
                <wp:effectExtent l="0" t="0" r="16510" b="26035"/>
                <wp:wrapNone/>
                <wp:docPr id="974" name="Szövegdoboz 9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36522" cy="31686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9F9C104" w14:textId="51F826A8" w:rsidR="007216E3" w:rsidRDefault="007216E3" w:rsidP="00D62233">
                            <w:r>
                              <w:t>Csúszka test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0DCB5E2" id="Szövegdoboz 974" o:spid="_x0000_s1468" type="#_x0000_t202" style="position:absolute;margin-left:280.85pt;margin-top:6.8pt;width:73.75pt;height:24.95pt;z-index:2525767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" fillcolor="white [3201]" strokeweight=".5pt">
                <v:textbox>
                  <w:txbxContent>
                    <w:p w14:paraId="19F9C104" w14:textId="51F826A8" w:rsidR="007216E3" w:rsidRDefault="007216E3" w:rsidP="00D62233">
                      <w:r>
                        <w:t>Csúszka test</w:t>
                      </w:r>
                    </w:p>
                  </w:txbxContent>
                </v:textbox>
              </v:shape>
            </w:pict>
          </mc:Fallback>
        </mc:AlternateContent>
      </w:r>
    </w:p>
    <w:p w14:paraId="7E687AC7" w14:textId="77777777" w:rsidR="0018700F" w:rsidRDefault="0018700F" w:rsidP="00D90EFC">
      <w:pPr>
        <w:rPr>
          <w:sz w:val="20"/>
          <w:szCs w:val="20"/>
        </w:rPr>
      </w:pPr>
    </w:p>
    <w:p w14:paraId="124628B5" w14:textId="77777777" w:rsidR="00A427DB" w:rsidRDefault="00A427DB" w:rsidP="00D90EFC">
      <w:pPr>
        <w:rPr>
          <w:sz w:val="20"/>
          <w:szCs w:val="20"/>
        </w:rPr>
      </w:pPr>
    </w:p>
    <w:p w14:paraId="28945516" w14:textId="77777777" w:rsidR="00A427DB" w:rsidRPr="002462DE" w:rsidRDefault="00A427DB" w:rsidP="00D90EFC">
      <w:pPr>
        <w:rPr>
          <w:sz w:val="20"/>
          <w:szCs w:val="20"/>
        </w:rPr>
      </w:pPr>
    </w:p>
    <w:bookmarkStart w:id="667" w:name="_Toc508612867"/>
    <w:p w14:paraId="38E6B822" w14:textId="2A639BA1" w:rsidR="008125E0" w:rsidRPr="00DF372C" w:rsidRDefault="007216E3" w:rsidP="007441AA">
      <w:pPr>
        <w:pStyle w:val="Cmsor1"/>
        <w:numPr>
          <w:ilvl w:val="0"/>
          <w:numId w:val="19"/>
        </w:numPr>
        <w:rPr>
          <w:rFonts w:ascii="Tahoma" w:hAnsi="Tahoma" w:cs="Tahoma"/>
          <w:b/>
          <w:sz w:val="40"/>
          <w:szCs w:val="40"/>
          <w:lang w:eastAsia="hu-HU"/>
        </w:rPr>
      </w:pPr>
      <w:sdt>
        <w:sdtPr>
          <w:rPr>
            <w:rFonts w:ascii="Tahoma" w:hAnsi="Tahoma" w:cs="Tahoma"/>
            <w:b/>
            <w:sz w:val="40"/>
            <w:szCs w:val="40"/>
            <w:lang w:eastAsia="hu-HU"/>
          </w:rPr>
          <w:id w:val="1778286747"/>
          <w14:checkbox>
            <w14:checked w14:val="0"/>
            <w14:checkedState w14:val="2612" w14:font="MS Gothic"/>
            <w14:uncheckedState w14:val="2610" w14:font="MS Gothic"/>
          </w14:checkbox>
        </w:sdtPr>
        <w:sdtContent>
          <w:r w:rsidR="001E1824">
            <w:rPr>
              <w:rFonts w:ascii="MS Gothic" w:eastAsia="MS Gothic" w:hAnsi="MS Gothic" w:cs="Tahoma" w:hint="eastAsia"/>
              <w:b/>
              <w:sz w:val="40"/>
              <w:szCs w:val="40"/>
              <w:lang w:eastAsia="hu-HU"/>
            </w:rPr>
            <w:t>☐</w:t>
          </w:r>
        </w:sdtContent>
      </w:sdt>
      <w:r w:rsidR="003669B3" w:rsidRPr="00DF372C">
        <w:rPr>
          <w:rFonts w:ascii="Tahoma" w:hAnsi="Tahoma" w:cs="Tahoma"/>
          <w:b/>
          <w:sz w:val="40"/>
          <w:szCs w:val="40"/>
          <w:lang w:eastAsia="hu-HU"/>
        </w:rPr>
        <w:t xml:space="preserve"> </w:t>
      </w:r>
      <w:r w:rsidR="005F2B02" w:rsidRPr="00DF372C">
        <w:rPr>
          <w:rFonts w:ascii="Tahoma" w:hAnsi="Tahoma" w:cs="Tahoma"/>
          <w:b/>
          <w:sz w:val="40"/>
          <w:szCs w:val="40"/>
          <w:lang w:eastAsia="hu-HU"/>
        </w:rPr>
        <w:t>Külső c</w:t>
      </w:r>
      <w:r w:rsidR="003669B3" w:rsidRPr="00DF372C">
        <w:rPr>
          <w:rFonts w:ascii="Tahoma" w:hAnsi="Tahoma" w:cs="Tahoma"/>
          <w:b/>
          <w:sz w:val="40"/>
          <w:szCs w:val="40"/>
          <w:lang w:eastAsia="hu-HU"/>
        </w:rPr>
        <w:t>súszkás kialakítás</w:t>
      </w:r>
      <w:bookmarkEnd w:id="667"/>
    </w:p>
    <w:p w14:paraId="6248F813" w14:textId="670D6EF5" w:rsidR="008125E0" w:rsidRDefault="00CF36E5" w:rsidP="00CF36E5">
      <w:pPr>
        <w:rPr>
          <w:sz w:val="20"/>
          <w:szCs w:val="20"/>
        </w:rPr>
      </w:pPr>
      <w:r w:rsidRPr="002462DE">
        <w:rPr>
          <w:noProof/>
          <w:sz w:val="20"/>
          <w:szCs w:val="20"/>
          <w:lang w:val="en-GB" w:eastAsia="en-GB"/>
        </w:rPr>
        <w:lastRenderedPageBreak/>
        <mc:AlternateContent>
          <mc:Choice Requires="wps">
            <w:drawing>
              <wp:anchor distT="0" distB="0" distL="114300" distR="114300" simplePos="0" relativeHeight="252461056" behindDoc="0" locked="0" layoutInCell="1" allowOverlap="1" wp14:anchorId="358B0DA0" wp14:editId="3EBFCD96">
                <wp:simplePos x="0" y="0"/>
                <wp:positionH relativeFrom="column">
                  <wp:posOffset>2766060</wp:posOffset>
                </wp:positionH>
                <wp:positionV relativeFrom="paragraph">
                  <wp:posOffset>2117090</wp:posOffset>
                </wp:positionV>
                <wp:extent cx="1170940" cy="272415"/>
                <wp:effectExtent l="0" t="0" r="10160" b="13335"/>
                <wp:wrapNone/>
                <wp:docPr id="758" name="Szövegdoboz 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70940" cy="27241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txbx>
                        <w:txbxContent>
                          <w:p w14:paraId="38791937" w14:textId="3C533221" w:rsidR="007216E3" w:rsidRDefault="007216E3" w:rsidP="003669B3">
                            <w:r>
                              <w:t>Nyitott szerszám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58B0DA0" id="Szövegdoboz 758" o:spid="_x0000_s1469" type="#_x0000_t202" style="position:absolute;margin-left:217.8pt;margin-top:166.7pt;width:92.2pt;height:21.45pt;z-index:2524610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" fillcolor="window" strokeweight=".5pt">
                <v:textbox>
                  <w:txbxContent>
                    <w:p w14:paraId="38791937" w14:textId="3C533221" w:rsidR="007216E3" w:rsidRDefault="007216E3" w:rsidP="003669B3">
                      <w:r>
                        <w:t>Nyitott szerszám</w:t>
                      </w:r>
                    </w:p>
                  </w:txbxContent>
                </v:textbox>
              </v:shape>
            </w:pict>
          </mc:Fallback>
        </mc:AlternateContent>
      </w:r>
      <w:r w:rsidRPr="002462DE">
        <w:rPr>
          <w:noProof/>
          <w:sz w:val="20"/>
          <w:szCs w:val="20"/>
          <w:lang w:val="en-GB" w:eastAsia="en-GB"/>
        </w:rPr>
        <mc:AlternateContent>
          <mc:Choice Requires="wps">
            <w:drawing>
              <wp:anchor distT="0" distB="0" distL="114300" distR="114300" simplePos="0" relativeHeight="252459008" behindDoc="0" locked="0" layoutInCell="1" allowOverlap="1" wp14:anchorId="70B92D0B" wp14:editId="09669070">
                <wp:simplePos x="0" y="0"/>
                <wp:positionH relativeFrom="column">
                  <wp:posOffset>358140</wp:posOffset>
                </wp:positionH>
                <wp:positionV relativeFrom="paragraph">
                  <wp:posOffset>2045970</wp:posOffset>
                </wp:positionV>
                <wp:extent cx="1042670" cy="272415"/>
                <wp:effectExtent l="0" t="0" r="24130" b="13335"/>
                <wp:wrapNone/>
                <wp:docPr id="757" name="Szövegdoboz 7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42670" cy="27241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1413FA8" w14:textId="4A74834A" w:rsidR="007216E3" w:rsidRDefault="007216E3">
                            <w:r>
                              <w:t>Zárt szerszám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0B92D0B" id="Szövegdoboz 757" o:spid="_x0000_s1470" type="#_x0000_t202" style="position:absolute;margin-left:28.2pt;margin-top:161.1pt;width:82.1pt;height:21.45pt;z-index:2524590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" fillcolor="white [3201]" strokeweight=".5pt">
                <v:textbox>
                  <w:txbxContent>
                    <w:p w14:paraId="21413FA8" w14:textId="4A74834A" w:rsidR="007216E3" w:rsidRDefault="007216E3">
                      <w:r>
                        <w:t>Zárt szerszám</w:t>
                      </w:r>
                    </w:p>
                  </w:txbxContent>
                </v:textbox>
              </v:shape>
            </w:pict>
          </mc:Fallback>
        </mc:AlternateContent>
      </w:r>
      <w:r w:rsidR="008125E0" w:rsidRPr="002462DE">
        <w:rPr>
          <w:noProof/>
          <w:sz w:val="20"/>
          <w:szCs w:val="20"/>
          <w:lang w:val="en-GB" w:eastAsia="en-GB"/>
        </w:rPr>
        <w:drawing>
          <wp:inline distT="0" distB="0" distL="0" distR="0" wp14:anchorId="425492C2" wp14:editId="7E4ED239">
            <wp:extent cx="1781092" cy="2109573"/>
            <wp:effectExtent l="0" t="0" r="0" b="5080"/>
            <wp:docPr id="626" name="Kép 6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1790348" cy="2120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25E0" w:rsidRPr="002462DE">
        <w:rPr>
          <w:sz w:val="20"/>
          <w:szCs w:val="20"/>
        </w:rPr>
        <w:tab/>
      </w:r>
      <w:r w:rsidR="008125E0" w:rsidRPr="002462DE">
        <w:rPr>
          <w:sz w:val="20"/>
          <w:szCs w:val="20"/>
        </w:rPr>
        <w:tab/>
      </w:r>
      <w:r w:rsidR="007F01E6" w:rsidRPr="002462DE">
        <w:rPr>
          <w:sz w:val="20"/>
          <w:szCs w:val="20"/>
        </w:rPr>
        <w:tab/>
      </w:r>
      <w:r w:rsidR="008125E0" w:rsidRPr="002462DE">
        <w:rPr>
          <w:noProof/>
          <w:sz w:val="20"/>
          <w:szCs w:val="20"/>
          <w:lang w:val="en-GB" w:eastAsia="en-GB"/>
        </w:rPr>
        <w:drawing>
          <wp:inline distT="0" distB="0" distL="0" distR="0" wp14:anchorId="39DB6C6D" wp14:editId="2D20EB4D">
            <wp:extent cx="1240403" cy="2117626"/>
            <wp:effectExtent l="0" t="0" r="0" b="0"/>
            <wp:docPr id="627" name="Kép 6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1247054" cy="212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3E23F" w14:textId="77777777" w:rsidR="00CF36E5" w:rsidRPr="00CF36E5" w:rsidRDefault="00CF36E5" w:rsidP="00CF36E5">
      <w:pPr>
        <w:rPr>
          <w:sz w:val="20"/>
          <w:szCs w:val="20"/>
        </w:rPr>
      </w:pPr>
    </w:p>
    <w:bookmarkStart w:id="668" w:name="_Toc508612868"/>
    <w:p w14:paraId="5548BB64" w14:textId="2F5FFFB3" w:rsidR="005F2B02" w:rsidRPr="00DF372C" w:rsidRDefault="007216E3" w:rsidP="007441AA">
      <w:pPr>
        <w:pStyle w:val="Cmsor1"/>
        <w:numPr>
          <w:ilvl w:val="0"/>
          <w:numId w:val="19"/>
        </w:numPr>
        <w:rPr>
          <w:rFonts w:ascii="Tahoma" w:hAnsi="Tahoma" w:cs="Tahoma"/>
          <w:b/>
          <w:sz w:val="40"/>
          <w:szCs w:val="40"/>
          <w:lang w:eastAsia="hu-HU"/>
        </w:rPr>
      </w:pPr>
      <w:sdt>
        <w:sdtPr>
          <w:rPr>
            <w:rFonts w:ascii="Tahoma" w:hAnsi="Tahoma" w:cs="Tahoma"/>
            <w:b/>
            <w:sz w:val="40"/>
            <w:szCs w:val="40"/>
            <w:lang w:eastAsia="hu-HU"/>
          </w:rPr>
          <w:id w:val="-2123986518"/>
          <w14:checkbox>
            <w14:checked w14:val="0"/>
            <w14:checkedState w14:val="2612" w14:font="MS Gothic"/>
            <w14:uncheckedState w14:val="2610" w14:font="MS Gothic"/>
          </w14:checkbox>
        </w:sdtPr>
        <w:sdtContent>
          <w:r w:rsidR="001E1824">
            <w:rPr>
              <w:rFonts w:ascii="MS Gothic" w:eastAsia="MS Gothic" w:hAnsi="MS Gothic" w:cs="Tahoma" w:hint="eastAsia"/>
              <w:b/>
              <w:sz w:val="40"/>
              <w:szCs w:val="40"/>
              <w:lang w:eastAsia="hu-HU"/>
            </w:rPr>
            <w:t>☐</w:t>
          </w:r>
        </w:sdtContent>
      </w:sdt>
      <w:r w:rsidR="005F2B02" w:rsidRPr="00DF372C">
        <w:rPr>
          <w:rFonts w:ascii="Tahoma" w:hAnsi="Tahoma" w:cs="Tahoma"/>
          <w:b/>
          <w:sz w:val="40"/>
          <w:szCs w:val="40"/>
          <w:lang w:eastAsia="hu-HU"/>
        </w:rPr>
        <w:t xml:space="preserve"> </w:t>
      </w:r>
      <w:r w:rsidR="00D81A2D" w:rsidRPr="00DF372C">
        <w:rPr>
          <w:rFonts w:ascii="Tahoma" w:hAnsi="Tahoma" w:cs="Tahoma"/>
          <w:b/>
          <w:sz w:val="40"/>
          <w:szCs w:val="40"/>
          <w:lang w:eastAsia="hu-HU"/>
        </w:rPr>
        <w:t>Belső</w:t>
      </w:r>
      <w:r w:rsidR="005F2B02" w:rsidRPr="00DF372C">
        <w:rPr>
          <w:rFonts w:ascii="Tahoma" w:hAnsi="Tahoma" w:cs="Tahoma"/>
          <w:b/>
          <w:sz w:val="40"/>
          <w:szCs w:val="40"/>
          <w:lang w:eastAsia="hu-HU"/>
        </w:rPr>
        <w:t xml:space="preserve"> csúszkás kialakítás</w:t>
      </w:r>
      <w:bookmarkEnd w:id="668"/>
    </w:p>
    <w:p w14:paraId="2461EC50" w14:textId="2FFE4F2C" w:rsidR="008125E0" w:rsidRPr="002462DE" w:rsidRDefault="008125E0" w:rsidP="00D90EFC">
      <w:pPr>
        <w:rPr>
          <w:sz w:val="20"/>
          <w:szCs w:val="20"/>
        </w:rPr>
      </w:pPr>
    </w:p>
    <w:p w14:paraId="373F1D7D" w14:textId="4A30189C" w:rsidR="003669B3" w:rsidRPr="002462DE" w:rsidRDefault="00A427DB" w:rsidP="00D90EFC">
      <w:pPr>
        <w:rPr>
          <w:sz w:val="20"/>
          <w:szCs w:val="20"/>
        </w:rPr>
      </w:pPr>
      <w:r w:rsidRPr="002462DE">
        <w:rPr>
          <w:noProof/>
          <w:sz w:val="20"/>
          <w:szCs w:val="20"/>
          <w:lang w:val="en-GB" w:eastAsia="en-GB"/>
        </w:rPr>
        <mc:AlternateContent>
          <mc:Choice Requires="wps">
            <w:drawing>
              <wp:anchor distT="0" distB="0" distL="114300" distR="114300" simplePos="0" relativeHeight="252463104" behindDoc="0" locked="0" layoutInCell="1" allowOverlap="1" wp14:anchorId="6DEFCCB3" wp14:editId="322CF968">
                <wp:simplePos x="0" y="0"/>
                <wp:positionH relativeFrom="column">
                  <wp:posOffset>2917190</wp:posOffset>
                </wp:positionH>
                <wp:positionV relativeFrom="paragraph">
                  <wp:posOffset>179705</wp:posOffset>
                </wp:positionV>
                <wp:extent cx="1858010" cy="1496695"/>
                <wp:effectExtent l="0" t="0" r="27940" b="27305"/>
                <wp:wrapNone/>
                <wp:docPr id="833" name="Szövegdoboz 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58010" cy="149669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33B6161" w14:textId="472D7137" w:rsidR="007216E3" w:rsidRDefault="007216E3">
                            <w:r>
                              <w:rPr>
                                <w:noProof/>
                                <w:lang w:val="en-GB" w:eastAsia="en-GB"/>
                              </w:rPr>
                              <w:drawing>
                                <wp:inline distT="0" distB="0" distL="0" distR="0" wp14:anchorId="355D1C94" wp14:editId="501E2C30">
                                  <wp:extent cx="1476375" cy="1390650"/>
                                  <wp:effectExtent l="0" t="0" r="9525" b="0"/>
                                  <wp:docPr id="273" name="Kép 27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"/>
                                          <pic:cNvPicPr/>
                                        </pic:nvPicPr>
                                        <pic:blipFill>
                                          <a:blip r:embed="rId192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476375" cy="139065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EFCCB3" id="Szövegdoboz 833" o:spid="_x0000_s1471" type="#_x0000_t202" style="position:absolute;margin-left:229.7pt;margin-top:14.15pt;width:146.3pt;height:117.85pt;z-index:25246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" fillcolor="white [3201]" strokeweight=".5pt">
                <v:textbox>
                  <w:txbxContent>
                    <w:p w14:paraId="333B6161" w14:textId="472D7137" w:rsidR="007216E3" w:rsidRDefault="007216E3">
                      <w:r>
                        <w:rPr>
                          <w:noProof/>
                          <w:lang w:val="en-GB" w:eastAsia="en-GB"/>
                        </w:rPr>
                        <w:drawing>
                          <wp:inline distT="0" distB="0" distL="0" distR="0" wp14:anchorId="355D1C94" wp14:editId="501E2C30">
                            <wp:extent cx="1476375" cy="1390650"/>
                            <wp:effectExtent l="0" t="0" r="9525" b="0"/>
                            <wp:docPr id="273" name="Kép 27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"/>
                                    <pic:cNvPicPr/>
                                  </pic:nvPicPr>
                                  <pic:blipFill>
                                    <a:blip r:embed="rId192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476375" cy="139065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5F2B02" w:rsidRPr="002462DE">
        <w:rPr>
          <w:noProof/>
          <w:sz w:val="20"/>
          <w:szCs w:val="20"/>
          <w:lang w:val="en-GB" w:eastAsia="en-GB"/>
        </w:rPr>
        <w:drawing>
          <wp:inline distT="0" distB="0" distL="0" distR="0" wp14:anchorId="220C1BFC" wp14:editId="1FCA6F11">
            <wp:extent cx="2387948" cy="2141627"/>
            <wp:effectExtent l="0" t="0" r="0" b="0"/>
            <wp:docPr id="832" name="Kép 8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2386845" cy="2140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B1736" w14:textId="6E67C00D" w:rsidR="003669B3" w:rsidRPr="002462DE" w:rsidRDefault="00584353" w:rsidP="00D90EFC">
      <w:pPr>
        <w:rPr>
          <w:sz w:val="20"/>
          <w:szCs w:val="20"/>
        </w:rPr>
      </w:pPr>
      <w:r w:rsidRPr="002462DE">
        <w:rPr>
          <w:sz w:val="20"/>
          <w:szCs w:val="20"/>
        </w:rPr>
        <w:t>Csúszkás szerszámok</w:t>
      </w:r>
      <w:r w:rsidR="003669B3" w:rsidRPr="002462DE">
        <w:rPr>
          <w:sz w:val="20"/>
          <w:szCs w:val="20"/>
        </w:rPr>
        <w:t xml:space="preserve"> vezetőelemei</w:t>
      </w:r>
    </w:p>
    <w:p w14:paraId="40961B14" w14:textId="34B7125F" w:rsidR="003669B3" w:rsidRPr="002462DE" w:rsidRDefault="007216E3" w:rsidP="00D90EFC">
      <w:pPr>
        <w:rPr>
          <w:sz w:val="20"/>
          <w:szCs w:val="20"/>
        </w:rPr>
      </w:pPr>
      <w:sdt>
        <w:sdtPr>
          <w:rPr>
            <w:b/>
            <w:sz w:val="32"/>
            <w:szCs w:val="32"/>
          </w:rPr>
          <w:id w:val="-1411298680"/>
          <w14:checkbox>
            <w14:checked w14:val="1"/>
            <w14:checkedState w14:val="2612" w14:font="MS Gothic"/>
            <w14:uncheckedState w14:val="2610" w14:font="MS Gothic"/>
          </w14:checkbox>
        </w:sdtPr>
        <w:sdtContent>
          <w:r w:rsidR="001E1824">
            <w:rPr>
              <w:rFonts w:ascii="MS Gothic" w:eastAsia="MS Gothic" w:hAnsi="MS Gothic" w:hint="eastAsia"/>
              <w:b/>
              <w:sz w:val="32"/>
              <w:szCs w:val="32"/>
            </w:rPr>
            <w:t>☒</w:t>
          </w:r>
        </w:sdtContent>
      </w:sdt>
      <w:r w:rsidR="003669B3" w:rsidRPr="00A427DB">
        <w:rPr>
          <w:b/>
          <w:sz w:val="32"/>
          <w:szCs w:val="32"/>
        </w:rPr>
        <w:t xml:space="preserve"> Önkenéssel ellátott vezetőelem</w:t>
      </w:r>
      <w:r w:rsidR="00A427DB" w:rsidRPr="00A427DB">
        <w:rPr>
          <w:b/>
          <w:sz w:val="32"/>
          <w:szCs w:val="32"/>
        </w:rPr>
        <w:tab/>
      </w:r>
      <w:sdt>
        <w:sdtPr>
          <w:rPr>
            <w:b/>
            <w:sz w:val="32"/>
            <w:szCs w:val="32"/>
          </w:rPr>
          <w:id w:val="944498111"/>
          <w14:checkbox>
            <w14:checked w14:val="0"/>
            <w14:checkedState w14:val="2612" w14:font="MS Gothic"/>
            <w14:uncheckedState w14:val="2610" w14:font="MS Gothic"/>
          </w14:checkbox>
        </w:sdtPr>
        <w:sdtContent>
          <w:r w:rsidR="00A427DB" w:rsidRPr="00A427DB">
            <w:rPr>
              <w:rFonts w:ascii="MS Gothic" w:eastAsia="MS Gothic" w:hAnsi="MS Gothic" w:hint="eastAsia"/>
              <w:b/>
              <w:sz w:val="32"/>
              <w:szCs w:val="32"/>
            </w:rPr>
            <w:t>☐</w:t>
          </w:r>
        </w:sdtContent>
      </w:sdt>
      <w:r w:rsidR="003669B3" w:rsidRPr="00A427DB">
        <w:rPr>
          <w:b/>
          <w:sz w:val="32"/>
          <w:szCs w:val="32"/>
        </w:rPr>
        <w:t xml:space="preserve"> </w:t>
      </w:r>
      <w:r w:rsidR="007F01E6" w:rsidRPr="00A427DB">
        <w:rPr>
          <w:b/>
          <w:sz w:val="32"/>
          <w:szCs w:val="32"/>
        </w:rPr>
        <w:t>Önkenés nélküli vezetőelem</w:t>
      </w:r>
      <w:r w:rsidR="004E2A41" w:rsidRPr="002462DE">
        <w:rPr>
          <w:sz w:val="20"/>
          <w:szCs w:val="20"/>
        </w:rPr>
        <w:t xml:space="preserve"> (edzett)</w:t>
      </w:r>
    </w:p>
    <w:p w14:paraId="5BB372C2" w14:textId="387543C0" w:rsidR="008125E0" w:rsidRPr="002462DE" w:rsidRDefault="008125E0" w:rsidP="0018700F">
      <w:pPr>
        <w:ind w:firstLine="708"/>
        <w:rPr>
          <w:sz w:val="20"/>
          <w:szCs w:val="20"/>
        </w:rPr>
      </w:pPr>
      <w:r w:rsidRPr="002462DE">
        <w:rPr>
          <w:noProof/>
          <w:sz w:val="20"/>
          <w:szCs w:val="20"/>
          <w:lang w:val="en-GB" w:eastAsia="en-GB"/>
        </w:rPr>
        <w:drawing>
          <wp:inline distT="0" distB="0" distL="0" distR="0" wp14:anchorId="733BBB57" wp14:editId="35352DF0">
            <wp:extent cx="1740310" cy="1559028"/>
            <wp:effectExtent l="0" t="0" r="0" b="3175"/>
            <wp:docPr id="628" name="Kép 6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1741617" cy="1560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6775" w:rsidRPr="002462DE">
        <w:rPr>
          <w:sz w:val="20"/>
          <w:szCs w:val="20"/>
        </w:rPr>
        <w:tab/>
      </w:r>
      <w:r w:rsidR="007F01E6" w:rsidRPr="002462DE">
        <w:rPr>
          <w:sz w:val="20"/>
          <w:szCs w:val="20"/>
        </w:rPr>
        <w:tab/>
      </w:r>
      <w:r w:rsidR="0018700F" w:rsidRPr="002462DE">
        <w:rPr>
          <w:sz w:val="20"/>
          <w:szCs w:val="20"/>
        </w:rPr>
        <w:tab/>
      </w:r>
      <w:r w:rsidR="0018700F" w:rsidRPr="002462DE">
        <w:rPr>
          <w:sz w:val="20"/>
          <w:szCs w:val="20"/>
        </w:rPr>
        <w:tab/>
      </w:r>
      <w:r w:rsidR="007F01E6" w:rsidRPr="002462DE">
        <w:rPr>
          <w:sz w:val="20"/>
          <w:szCs w:val="20"/>
        </w:rPr>
        <w:tab/>
      </w:r>
      <w:r w:rsidR="007F01E6" w:rsidRPr="002462DE">
        <w:rPr>
          <w:noProof/>
          <w:sz w:val="20"/>
          <w:szCs w:val="20"/>
          <w:lang w:val="en-GB" w:eastAsia="en-GB"/>
        </w:rPr>
        <w:drawing>
          <wp:inline distT="0" distB="0" distL="0" distR="0" wp14:anchorId="3A150DA9" wp14:editId="1D77C152">
            <wp:extent cx="1489587" cy="1540952"/>
            <wp:effectExtent l="0" t="0" r="0" b="2540"/>
            <wp:docPr id="836" name="Kép 8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1494995" cy="1546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ED679" w14:textId="77777777" w:rsidR="00CF36E5" w:rsidRDefault="00CF36E5" w:rsidP="00D90EFC">
      <w:pPr>
        <w:rPr>
          <w:b/>
          <w:sz w:val="20"/>
          <w:szCs w:val="20"/>
        </w:rPr>
      </w:pPr>
    </w:p>
    <w:p w14:paraId="6ED4A844" w14:textId="011CD7DA" w:rsidR="00D90EFC" w:rsidRPr="00A427DB" w:rsidRDefault="00E925F8" w:rsidP="00D90EFC">
      <w:pPr>
        <w:rPr>
          <w:b/>
          <w:sz w:val="20"/>
          <w:szCs w:val="20"/>
        </w:rPr>
      </w:pPr>
      <w:r w:rsidRPr="00A427DB">
        <w:rPr>
          <w:b/>
          <w:sz w:val="20"/>
          <w:szCs w:val="20"/>
        </w:rPr>
        <w:lastRenderedPageBreak/>
        <w:t>A csúszka</w:t>
      </w:r>
      <w:r w:rsidR="003669B3" w:rsidRPr="00A427DB">
        <w:rPr>
          <w:b/>
          <w:sz w:val="20"/>
          <w:szCs w:val="20"/>
        </w:rPr>
        <w:t xml:space="preserve"> reteszeléséhez használni kell </w:t>
      </w:r>
      <w:r w:rsidR="00A427DB" w:rsidRPr="00A427DB">
        <w:rPr>
          <w:b/>
          <w:sz w:val="20"/>
          <w:szCs w:val="20"/>
        </w:rPr>
        <w:t>az alábbi tartó egységek valamelyikét</w:t>
      </w:r>
      <w:r w:rsidRPr="00A427DB">
        <w:rPr>
          <w:b/>
          <w:sz w:val="20"/>
          <w:szCs w:val="20"/>
        </w:rPr>
        <w:t>!</w:t>
      </w:r>
    </w:p>
    <w:p w14:paraId="228B0FD1" w14:textId="734DAD97" w:rsidR="007F01E6" w:rsidRPr="00A427DB" w:rsidRDefault="007216E3" w:rsidP="00D90EFC">
      <w:pPr>
        <w:rPr>
          <w:b/>
          <w:sz w:val="40"/>
          <w:szCs w:val="40"/>
        </w:rPr>
      </w:pPr>
      <w:sdt>
        <w:sdtPr>
          <w:rPr>
            <w:b/>
            <w:sz w:val="40"/>
            <w:szCs w:val="40"/>
          </w:rPr>
          <w:id w:val="-1747713124"/>
          <w14:checkbox>
            <w14:checked w14:val="1"/>
            <w14:checkedState w14:val="2612" w14:font="MS Gothic"/>
            <w14:uncheckedState w14:val="2610" w14:font="MS Gothic"/>
          </w14:checkbox>
        </w:sdtPr>
        <w:sdtContent>
          <w:r w:rsidR="001E1824">
            <w:rPr>
              <w:rFonts w:ascii="MS Gothic" w:eastAsia="MS Gothic" w:hAnsi="MS Gothic" w:hint="eastAsia"/>
              <w:b/>
              <w:sz w:val="40"/>
              <w:szCs w:val="40"/>
            </w:rPr>
            <w:t>☒</w:t>
          </w:r>
        </w:sdtContent>
      </w:sdt>
      <w:r w:rsidR="007F01E6" w:rsidRPr="00A427DB">
        <w:rPr>
          <w:b/>
          <w:sz w:val="40"/>
          <w:szCs w:val="40"/>
        </w:rPr>
        <w:t xml:space="preserve"> </w:t>
      </w:r>
    </w:p>
    <w:p w14:paraId="0708A7A8" w14:textId="7774DF56" w:rsidR="006F6775" w:rsidRPr="002462DE" w:rsidRDefault="006F6775" w:rsidP="00D90EFC">
      <w:pPr>
        <w:rPr>
          <w:sz w:val="20"/>
          <w:szCs w:val="20"/>
        </w:rPr>
      </w:pPr>
      <w:r w:rsidRPr="002462DE">
        <w:rPr>
          <w:noProof/>
          <w:sz w:val="20"/>
          <w:szCs w:val="20"/>
          <w:lang w:val="en-GB" w:eastAsia="en-GB"/>
        </w:rPr>
        <w:drawing>
          <wp:inline distT="0" distB="0" distL="0" distR="0" wp14:anchorId="59A8EDF0" wp14:editId="69F4ADA7">
            <wp:extent cx="4409768" cy="1659765"/>
            <wp:effectExtent l="0" t="0" r="0" b="0"/>
            <wp:docPr id="632" name="Kép 6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4410293" cy="1659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5E352" w14:textId="095FBAE4" w:rsidR="006F6775" w:rsidRPr="00A427DB" w:rsidRDefault="007216E3" w:rsidP="00D90EFC">
      <w:pPr>
        <w:rPr>
          <w:b/>
          <w:sz w:val="40"/>
          <w:szCs w:val="40"/>
        </w:rPr>
      </w:pPr>
      <w:sdt>
        <w:sdtPr>
          <w:rPr>
            <w:b/>
            <w:sz w:val="40"/>
            <w:szCs w:val="40"/>
          </w:rPr>
          <w:id w:val="-1690673654"/>
          <w14:checkbox>
            <w14:checked w14:val="0"/>
            <w14:checkedState w14:val="2612" w14:font="MS Gothic"/>
            <w14:uncheckedState w14:val="2610" w14:font="MS Gothic"/>
          </w14:checkbox>
        </w:sdtPr>
        <w:sdtContent>
          <w:r w:rsidR="00123731">
            <w:rPr>
              <w:rFonts w:ascii="MS Gothic" w:eastAsia="MS Gothic" w:hAnsi="MS Gothic" w:hint="eastAsia"/>
              <w:b/>
              <w:sz w:val="40"/>
              <w:szCs w:val="40"/>
            </w:rPr>
            <w:t>☐</w:t>
          </w:r>
        </w:sdtContent>
      </w:sdt>
      <w:r w:rsidR="007F01E6" w:rsidRPr="00A427DB">
        <w:rPr>
          <w:b/>
          <w:sz w:val="40"/>
          <w:szCs w:val="40"/>
        </w:rPr>
        <w:t xml:space="preserve"> </w:t>
      </w:r>
    </w:p>
    <w:p w14:paraId="3DA23F86" w14:textId="44C4A8E0" w:rsidR="00681870" w:rsidRPr="002462DE" w:rsidRDefault="005F2B02" w:rsidP="00D90EFC">
      <w:pPr>
        <w:rPr>
          <w:sz w:val="20"/>
          <w:szCs w:val="20"/>
        </w:rPr>
      </w:pPr>
      <w:r w:rsidRPr="002462DE">
        <w:rPr>
          <w:noProof/>
          <w:sz w:val="20"/>
          <w:szCs w:val="20"/>
          <w:lang w:val="en-GB" w:eastAsia="en-GB"/>
        </w:rPr>
        <w:drawing>
          <wp:inline distT="0" distB="0" distL="0" distR="0" wp14:anchorId="4500E282" wp14:editId="4DFE72F6">
            <wp:extent cx="5057775" cy="2009775"/>
            <wp:effectExtent l="0" t="0" r="9525" b="9525"/>
            <wp:docPr id="766" name="Kép 7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EABFD" w14:textId="77777777" w:rsidR="007F01E6" w:rsidRPr="002462DE" w:rsidRDefault="007F01E6" w:rsidP="00D90EFC">
      <w:pPr>
        <w:rPr>
          <w:sz w:val="20"/>
          <w:szCs w:val="20"/>
        </w:rPr>
      </w:pPr>
    </w:p>
    <w:p w14:paraId="317DCCB0" w14:textId="77777777" w:rsidR="0018700F" w:rsidRPr="002462DE" w:rsidRDefault="0018700F" w:rsidP="005F2B02">
      <w:pPr>
        <w:rPr>
          <w:sz w:val="20"/>
          <w:szCs w:val="20"/>
        </w:rPr>
      </w:pPr>
    </w:p>
    <w:p w14:paraId="093B12F7" w14:textId="77777777" w:rsidR="0018700F" w:rsidRPr="002462DE" w:rsidRDefault="0018700F" w:rsidP="005F2B02">
      <w:pPr>
        <w:rPr>
          <w:sz w:val="20"/>
          <w:szCs w:val="20"/>
        </w:rPr>
      </w:pPr>
    </w:p>
    <w:p w14:paraId="3A534C25" w14:textId="77777777" w:rsidR="0018700F" w:rsidRPr="002462DE" w:rsidRDefault="0018700F" w:rsidP="005F2B02">
      <w:pPr>
        <w:rPr>
          <w:sz w:val="20"/>
          <w:szCs w:val="20"/>
        </w:rPr>
      </w:pPr>
    </w:p>
    <w:p w14:paraId="289D0D0C" w14:textId="77777777" w:rsidR="0018700F" w:rsidRPr="002462DE" w:rsidRDefault="0018700F" w:rsidP="005F2B02">
      <w:pPr>
        <w:rPr>
          <w:sz w:val="20"/>
          <w:szCs w:val="20"/>
        </w:rPr>
      </w:pPr>
    </w:p>
    <w:p w14:paraId="2C0A4487" w14:textId="77777777" w:rsidR="0018700F" w:rsidRPr="002462DE" w:rsidRDefault="0018700F" w:rsidP="005F2B02">
      <w:pPr>
        <w:rPr>
          <w:sz w:val="20"/>
          <w:szCs w:val="20"/>
        </w:rPr>
      </w:pPr>
    </w:p>
    <w:p w14:paraId="20F3A73E" w14:textId="77777777" w:rsidR="0018700F" w:rsidRPr="002462DE" w:rsidRDefault="0018700F" w:rsidP="005F2B02">
      <w:pPr>
        <w:rPr>
          <w:sz w:val="20"/>
          <w:szCs w:val="20"/>
        </w:rPr>
      </w:pPr>
    </w:p>
    <w:p w14:paraId="3E63B1D7" w14:textId="77777777" w:rsidR="0018700F" w:rsidRPr="002462DE" w:rsidRDefault="0018700F" w:rsidP="005F2B02">
      <w:pPr>
        <w:rPr>
          <w:sz w:val="20"/>
          <w:szCs w:val="20"/>
        </w:rPr>
      </w:pPr>
    </w:p>
    <w:p w14:paraId="11AA676A" w14:textId="77777777" w:rsidR="0018700F" w:rsidRPr="002462DE" w:rsidRDefault="0018700F" w:rsidP="005F2B02">
      <w:pPr>
        <w:rPr>
          <w:sz w:val="20"/>
          <w:szCs w:val="20"/>
        </w:rPr>
      </w:pPr>
    </w:p>
    <w:p w14:paraId="514E0CF9" w14:textId="77777777" w:rsidR="0018700F" w:rsidRDefault="0018700F" w:rsidP="005F2B02">
      <w:pPr>
        <w:rPr>
          <w:sz w:val="20"/>
          <w:szCs w:val="20"/>
        </w:rPr>
      </w:pPr>
    </w:p>
    <w:p w14:paraId="43FD29FA" w14:textId="77777777" w:rsidR="00A427DB" w:rsidRPr="002462DE" w:rsidRDefault="00A427DB" w:rsidP="005F2B02">
      <w:pPr>
        <w:rPr>
          <w:sz w:val="20"/>
          <w:szCs w:val="20"/>
        </w:rPr>
      </w:pPr>
    </w:p>
    <w:bookmarkStart w:id="669" w:name="_Toc508612869"/>
    <w:p w14:paraId="25022121" w14:textId="44327BA8" w:rsidR="005F2B02" w:rsidRPr="00CF36E5" w:rsidRDefault="007216E3" w:rsidP="007441AA">
      <w:pPr>
        <w:pStyle w:val="Cmsor1"/>
        <w:numPr>
          <w:ilvl w:val="0"/>
          <w:numId w:val="19"/>
        </w:numPr>
        <w:rPr>
          <w:rFonts w:ascii="Tahoma" w:hAnsi="Tahoma" w:cs="Tahoma"/>
          <w:b/>
          <w:sz w:val="40"/>
          <w:szCs w:val="40"/>
          <w:lang w:eastAsia="hu-HU"/>
        </w:rPr>
      </w:pPr>
      <w:sdt>
        <w:sdtPr>
          <w:rPr>
            <w:rFonts w:ascii="Tahoma" w:hAnsi="Tahoma" w:cs="Tahoma"/>
            <w:b/>
            <w:sz w:val="40"/>
            <w:szCs w:val="40"/>
            <w:lang w:eastAsia="hu-HU"/>
          </w:rPr>
          <w:id w:val="-2034337489"/>
          <w14:checkbox>
            <w14:checked w14:val="0"/>
            <w14:checkedState w14:val="2612" w14:font="MS Gothic"/>
            <w14:uncheckedState w14:val="2610" w14:font="MS Gothic"/>
          </w14:checkbox>
        </w:sdtPr>
        <w:sdtContent>
          <w:r w:rsidR="001E1824">
            <w:rPr>
              <w:rFonts w:ascii="MS Gothic" w:eastAsia="MS Gothic" w:hAnsi="MS Gothic" w:cs="Tahoma" w:hint="eastAsia"/>
              <w:b/>
              <w:sz w:val="40"/>
              <w:szCs w:val="40"/>
              <w:lang w:eastAsia="hu-HU"/>
            </w:rPr>
            <w:t>☐</w:t>
          </w:r>
        </w:sdtContent>
      </w:sdt>
      <w:r w:rsidR="005F2B02" w:rsidRPr="00CF36E5">
        <w:rPr>
          <w:rFonts w:ascii="Tahoma" w:hAnsi="Tahoma" w:cs="Tahoma"/>
          <w:b/>
          <w:sz w:val="40"/>
          <w:szCs w:val="40"/>
          <w:lang w:eastAsia="hu-HU"/>
        </w:rPr>
        <w:t xml:space="preserve"> Ferde feladós</w:t>
      </w:r>
      <w:bookmarkEnd w:id="669"/>
    </w:p>
    <w:p w14:paraId="449DFE60" w14:textId="77777777" w:rsidR="00570EED" w:rsidRPr="002462DE" w:rsidRDefault="00570EED" w:rsidP="00FC6F87">
      <w:pPr>
        <w:jc w:val="center"/>
        <w:rPr>
          <w:sz w:val="20"/>
          <w:szCs w:val="20"/>
        </w:rPr>
      </w:pPr>
    </w:p>
    <w:p w14:paraId="77BF5FC7" w14:textId="2089113D" w:rsidR="00731936" w:rsidRPr="002462DE" w:rsidRDefault="008575F5" w:rsidP="00D32724">
      <w:pPr>
        <w:rPr>
          <w:sz w:val="20"/>
          <w:szCs w:val="20"/>
        </w:rPr>
      </w:pPr>
      <w:r w:rsidRPr="002462DE">
        <w:rPr>
          <w:noProof/>
          <w:sz w:val="20"/>
          <w:szCs w:val="20"/>
          <w:lang w:val="en-GB" w:eastAsia="en-GB"/>
        </w:rPr>
        <mc:AlternateContent>
          <mc:Choice Requires="wps">
            <w:drawing>
              <wp:anchor distT="0" distB="0" distL="114300" distR="114300" simplePos="0" relativeHeight="252498944" behindDoc="0" locked="0" layoutInCell="1" allowOverlap="1" wp14:anchorId="456713C5" wp14:editId="2E754392">
                <wp:simplePos x="0" y="0"/>
                <wp:positionH relativeFrom="column">
                  <wp:posOffset>4038990</wp:posOffset>
                </wp:positionH>
                <wp:positionV relativeFrom="paragraph">
                  <wp:posOffset>149143</wp:posOffset>
                </wp:positionV>
                <wp:extent cx="2086836" cy="641555"/>
                <wp:effectExtent l="0" t="0" r="27940" b="25400"/>
                <wp:wrapNone/>
                <wp:docPr id="894" name="Szövegdoboz 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86836" cy="64155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56BF261" w14:textId="393E37B9" w:rsidR="007216E3" w:rsidRDefault="007216E3" w:rsidP="008575F5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Arial" w:hAnsi="Arial" w:cs="Arial"/>
                                <w:color w:val="292929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292929"/>
                                <w:sz w:val="15"/>
                                <w:szCs w:val="15"/>
                              </w:rPr>
                              <w:t>Használata:</w:t>
                            </w:r>
                          </w:p>
                          <w:p w14:paraId="3D5FF3BE" w14:textId="27A5F9C6" w:rsidR="007216E3" w:rsidRPr="008575F5" w:rsidRDefault="007216E3" w:rsidP="008575F5">
                            <w:pPr>
                              <w:pStyle w:val="Listaszerbekezds"/>
                              <w:numPr>
                                <w:ilvl w:val="0"/>
                                <w:numId w:val="8"/>
                              </w:num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Arial" w:hAnsi="Arial" w:cs="Arial"/>
                                <w:color w:val="292929"/>
                                <w:sz w:val="15"/>
                                <w:szCs w:val="15"/>
                              </w:rPr>
                            </w:pPr>
                            <w:r w:rsidRPr="008575F5">
                              <w:rPr>
                                <w:rFonts w:ascii="Arial" w:hAnsi="Arial" w:cs="Arial"/>
                                <w:color w:val="292929"/>
                                <w:sz w:val="15"/>
                                <w:szCs w:val="15"/>
                              </w:rPr>
                              <w:t>Kis méret</w:t>
                            </w:r>
                            <w:r>
                              <w:rPr>
                                <w:rFonts w:ascii="Arial" w:hAnsi="Arial" w:cs="Arial"/>
                                <w:color w:val="292929"/>
                                <w:sz w:val="15"/>
                                <w:szCs w:val="15"/>
                              </w:rPr>
                              <w:t>ű alámetszés</w:t>
                            </w:r>
                          </w:p>
                          <w:p w14:paraId="54E935E0" w14:textId="3FDBC9F5" w:rsidR="007216E3" w:rsidRPr="008575F5" w:rsidRDefault="007216E3" w:rsidP="008575F5">
                            <w:pPr>
                              <w:pStyle w:val="Listaszerbekezds"/>
                              <w:numPr>
                                <w:ilvl w:val="0"/>
                                <w:numId w:val="8"/>
                              </w:num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Arial" w:hAnsi="Arial" w:cs="Arial"/>
                                <w:color w:val="292929"/>
                                <w:sz w:val="15"/>
                                <w:szCs w:val="15"/>
                              </w:rPr>
                            </w:pPr>
                            <w:r w:rsidRPr="008575F5">
                              <w:rPr>
                                <w:rFonts w:ascii="Arial" w:hAnsi="Arial" w:cs="Arial"/>
                                <w:color w:val="292929"/>
                                <w:sz w:val="15"/>
                                <w:szCs w:val="15"/>
                              </w:rPr>
                              <w:t>Csúszkával</w:t>
                            </w:r>
                            <w:r>
                              <w:rPr>
                                <w:rFonts w:ascii="Arial" w:hAnsi="Arial" w:cs="Arial"/>
                                <w:color w:val="292929"/>
                                <w:sz w:val="15"/>
                                <w:szCs w:val="15"/>
                              </w:rPr>
                              <w:t xml:space="preserve"> </w:t>
                            </w:r>
                            <w:r w:rsidRPr="008575F5">
                              <w:rPr>
                                <w:rFonts w:ascii="Arial" w:hAnsi="Arial" w:cs="Arial"/>
                                <w:color w:val="292929"/>
                                <w:sz w:val="15"/>
                                <w:szCs w:val="15"/>
                              </w:rPr>
                              <w:t>nem</w:t>
                            </w:r>
                            <w:r>
                              <w:rPr>
                                <w:rFonts w:ascii="Arial" w:hAnsi="Arial" w:cs="Arial"/>
                                <w:color w:val="292929"/>
                                <w:sz w:val="15"/>
                                <w:szCs w:val="15"/>
                              </w:rPr>
                              <w:t xml:space="preserve"> </w:t>
                            </w:r>
                            <w:r w:rsidRPr="008575F5">
                              <w:rPr>
                                <w:rFonts w:ascii="Arial" w:hAnsi="Arial" w:cs="Arial"/>
                                <w:color w:val="292929"/>
                                <w:sz w:val="15"/>
                                <w:szCs w:val="15"/>
                              </w:rPr>
                              <w:t>hozzáférhető</w:t>
                            </w:r>
                          </w:p>
                          <w:p w14:paraId="1F02ACFC" w14:textId="6149148C" w:rsidR="007216E3" w:rsidRPr="008575F5" w:rsidRDefault="007216E3" w:rsidP="008575F5">
                            <w:pPr>
                              <w:pStyle w:val="Listaszerbekezds"/>
                              <w:numPr>
                                <w:ilvl w:val="0"/>
                                <w:numId w:val="8"/>
                              </w:num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Arial" w:hAnsi="Arial" w:cs="Arial"/>
                                <w:color w:val="292929"/>
                                <w:sz w:val="15"/>
                                <w:szCs w:val="15"/>
                              </w:rPr>
                            </w:pPr>
                            <w:r w:rsidRPr="008575F5">
                              <w:rPr>
                                <w:rFonts w:ascii="Arial" w:hAnsi="Arial" w:cs="Arial"/>
                                <w:color w:val="292929"/>
                                <w:sz w:val="15"/>
                                <w:szCs w:val="15"/>
                              </w:rPr>
                              <w:t>Van hely a</w:t>
                            </w:r>
                            <w:r>
                              <w:rPr>
                                <w:rFonts w:ascii="Arial" w:hAnsi="Arial" w:cs="Arial"/>
                                <w:color w:val="292929"/>
                                <w:sz w:val="15"/>
                                <w:szCs w:val="15"/>
                              </w:rPr>
                              <w:t xml:space="preserve"> </w:t>
                            </w:r>
                            <w:r w:rsidRPr="008575F5">
                              <w:rPr>
                                <w:rFonts w:ascii="Arial" w:hAnsi="Arial" w:cs="Arial"/>
                                <w:color w:val="292929"/>
                                <w:sz w:val="15"/>
                                <w:szCs w:val="15"/>
                              </w:rPr>
                              <w:t>mozgatáshoz</w:t>
                            </w:r>
                          </w:p>
                          <w:p w14:paraId="44B30920" w14:textId="77777777" w:rsidR="007216E3" w:rsidRDefault="007216E3" w:rsidP="008575F5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6713C5" id="Szövegdoboz 894" o:spid="_x0000_s1472" type="#_x0000_t202" style="position:absolute;margin-left:318.05pt;margin-top:11.75pt;width:164.3pt;height:50.5pt;z-index:252498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" fillcolor="white [3201]" strokeweight=".5pt">
                <v:textbox>
                  <w:txbxContent>
                    <w:p w14:paraId="256BF261" w14:textId="393E37B9" w:rsidR="007216E3" w:rsidRDefault="007216E3" w:rsidP="008575F5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Arial" w:hAnsi="Arial" w:cs="Arial"/>
                          <w:color w:val="292929"/>
                          <w:sz w:val="15"/>
                          <w:szCs w:val="15"/>
                        </w:rPr>
                      </w:pPr>
                      <w:r>
                        <w:rPr>
                          <w:rFonts w:ascii="Arial" w:hAnsi="Arial" w:cs="Arial"/>
                          <w:color w:val="292929"/>
                          <w:sz w:val="15"/>
                          <w:szCs w:val="15"/>
                        </w:rPr>
                        <w:t>Használata:</w:t>
                      </w:r>
                    </w:p>
                    <w:p w14:paraId="3D5FF3BE" w14:textId="27A5F9C6" w:rsidR="007216E3" w:rsidRPr="008575F5" w:rsidRDefault="007216E3" w:rsidP="008575F5">
                      <w:pPr>
                        <w:pStyle w:val="Listaszerbekezds"/>
                        <w:numPr>
                          <w:ilvl w:val="0"/>
                          <w:numId w:val="8"/>
                        </w:num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Arial" w:hAnsi="Arial" w:cs="Arial"/>
                          <w:color w:val="292929"/>
                          <w:sz w:val="15"/>
                          <w:szCs w:val="15"/>
                        </w:rPr>
                      </w:pPr>
                      <w:r w:rsidRPr="008575F5">
                        <w:rPr>
                          <w:rFonts w:ascii="Arial" w:hAnsi="Arial" w:cs="Arial"/>
                          <w:color w:val="292929"/>
                          <w:sz w:val="15"/>
                          <w:szCs w:val="15"/>
                        </w:rPr>
                        <w:t>Kis méret</w:t>
                      </w:r>
                      <w:r>
                        <w:rPr>
                          <w:rFonts w:ascii="Arial" w:hAnsi="Arial" w:cs="Arial"/>
                          <w:color w:val="292929"/>
                          <w:sz w:val="15"/>
                          <w:szCs w:val="15"/>
                        </w:rPr>
                        <w:t>ű alámetszés</w:t>
                      </w:r>
                    </w:p>
                    <w:p w14:paraId="54E935E0" w14:textId="3FDBC9F5" w:rsidR="007216E3" w:rsidRPr="008575F5" w:rsidRDefault="007216E3" w:rsidP="008575F5">
                      <w:pPr>
                        <w:pStyle w:val="Listaszerbekezds"/>
                        <w:numPr>
                          <w:ilvl w:val="0"/>
                          <w:numId w:val="8"/>
                        </w:num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Arial" w:hAnsi="Arial" w:cs="Arial"/>
                          <w:color w:val="292929"/>
                          <w:sz w:val="15"/>
                          <w:szCs w:val="15"/>
                        </w:rPr>
                      </w:pPr>
                      <w:r w:rsidRPr="008575F5">
                        <w:rPr>
                          <w:rFonts w:ascii="Arial" w:hAnsi="Arial" w:cs="Arial"/>
                          <w:color w:val="292929"/>
                          <w:sz w:val="15"/>
                          <w:szCs w:val="15"/>
                        </w:rPr>
                        <w:t>Csúszkával</w:t>
                      </w:r>
                      <w:r>
                        <w:rPr>
                          <w:rFonts w:ascii="Arial" w:hAnsi="Arial" w:cs="Arial"/>
                          <w:color w:val="292929"/>
                          <w:sz w:val="15"/>
                          <w:szCs w:val="15"/>
                        </w:rPr>
                        <w:t xml:space="preserve"> </w:t>
                      </w:r>
                      <w:r w:rsidRPr="008575F5">
                        <w:rPr>
                          <w:rFonts w:ascii="Arial" w:hAnsi="Arial" w:cs="Arial"/>
                          <w:color w:val="292929"/>
                          <w:sz w:val="15"/>
                          <w:szCs w:val="15"/>
                        </w:rPr>
                        <w:t>nem</w:t>
                      </w:r>
                      <w:r>
                        <w:rPr>
                          <w:rFonts w:ascii="Arial" w:hAnsi="Arial" w:cs="Arial"/>
                          <w:color w:val="292929"/>
                          <w:sz w:val="15"/>
                          <w:szCs w:val="15"/>
                        </w:rPr>
                        <w:t xml:space="preserve"> </w:t>
                      </w:r>
                      <w:r w:rsidRPr="008575F5">
                        <w:rPr>
                          <w:rFonts w:ascii="Arial" w:hAnsi="Arial" w:cs="Arial"/>
                          <w:color w:val="292929"/>
                          <w:sz w:val="15"/>
                          <w:szCs w:val="15"/>
                        </w:rPr>
                        <w:t>hozzáférhető</w:t>
                      </w:r>
                    </w:p>
                    <w:p w14:paraId="1F02ACFC" w14:textId="6149148C" w:rsidR="007216E3" w:rsidRPr="008575F5" w:rsidRDefault="007216E3" w:rsidP="008575F5">
                      <w:pPr>
                        <w:pStyle w:val="Listaszerbekezds"/>
                        <w:numPr>
                          <w:ilvl w:val="0"/>
                          <w:numId w:val="8"/>
                        </w:num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Arial" w:hAnsi="Arial" w:cs="Arial"/>
                          <w:color w:val="292929"/>
                          <w:sz w:val="15"/>
                          <w:szCs w:val="15"/>
                        </w:rPr>
                      </w:pPr>
                      <w:r w:rsidRPr="008575F5">
                        <w:rPr>
                          <w:rFonts w:ascii="Arial" w:hAnsi="Arial" w:cs="Arial"/>
                          <w:color w:val="292929"/>
                          <w:sz w:val="15"/>
                          <w:szCs w:val="15"/>
                        </w:rPr>
                        <w:t>Van hely a</w:t>
                      </w:r>
                      <w:r>
                        <w:rPr>
                          <w:rFonts w:ascii="Arial" w:hAnsi="Arial" w:cs="Arial"/>
                          <w:color w:val="292929"/>
                          <w:sz w:val="15"/>
                          <w:szCs w:val="15"/>
                        </w:rPr>
                        <w:t xml:space="preserve"> </w:t>
                      </w:r>
                      <w:r w:rsidRPr="008575F5">
                        <w:rPr>
                          <w:rFonts w:ascii="Arial" w:hAnsi="Arial" w:cs="Arial"/>
                          <w:color w:val="292929"/>
                          <w:sz w:val="15"/>
                          <w:szCs w:val="15"/>
                        </w:rPr>
                        <w:t>mozgatáshoz</w:t>
                      </w:r>
                    </w:p>
                    <w:p w14:paraId="44B30920" w14:textId="77777777" w:rsidR="007216E3" w:rsidRDefault="007216E3" w:rsidP="008575F5"/>
                  </w:txbxContent>
                </v:textbox>
              </v:shape>
            </w:pict>
          </mc:Fallback>
        </mc:AlternateContent>
      </w:r>
      <w:r w:rsidR="00731936" w:rsidRPr="002462DE">
        <w:rPr>
          <w:noProof/>
          <w:sz w:val="20"/>
          <w:szCs w:val="20"/>
          <w:lang w:val="en-GB" w:eastAsia="en-GB"/>
        </w:rPr>
        <mc:AlternateContent>
          <mc:Choice Requires="wps">
            <w:drawing>
              <wp:anchor distT="0" distB="0" distL="114300" distR="114300" simplePos="0" relativeHeight="252494848" behindDoc="0" locked="0" layoutInCell="1" allowOverlap="1" wp14:anchorId="7B2F5D07" wp14:editId="7581A5CF">
                <wp:simplePos x="0" y="0"/>
                <wp:positionH relativeFrom="column">
                  <wp:posOffset>-127430</wp:posOffset>
                </wp:positionH>
                <wp:positionV relativeFrom="paragraph">
                  <wp:posOffset>1899121</wp:posOffset>
                </wp:positionV>
                <wp:extent cx="1017639" cy="235585"/>
                <wp:effectExtent l="0" t="0" r="11430" b="12065"/>
                <wp:wrapNone/>
                <wp:docPr id="891" name="Szövegdoboz 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17639" cy="23558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CBA6138" w14:textId="4077BB4E" w:rsidR="007216E3" w:rsidRPr="00A52891" w:rsidRDefault="007216E3" w:rsidP="00731936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Kidobó visszatérítés</w:t>
                            </w:r>
                          </w:p>
                          <w:p w14:paraId="35305844" w14:textId="77777777" w:rsidR="007216E3" w:rsidRDefault="007216E3" w:rsidP="00731936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2F5D07" id="Szövegdoboz 891" o:spid="_x0000_s1473" type="#_x0000_t202" style="position:absolute;margin-left:-10.05pt;margin-top:149.55pt;width:80.15pt;height:18.55pt;z-index:25249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" fillcolor="white [3201]" strokeweight=".5pt">
                <v:textbox>
                  <w:txbxContent>
                    <w:p w14:paraId="1CBA6138" w14:textId="4077BB4E" w:rsidR="007216E3" w:rsidRPr="00A52891" w:rsidRDefault="007216E3" w:rsidP="00731936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Kidobó visszatérítés</w:t>
                      </w:r>
                    </w:p>
                    <w:p w14:paraId="35305844" w14:textId="77777777" w:rsidR="007216E3" w:rsidRDefault="007216E3" w:rsidP="00731936"/>
                  </w:txbxContent>
                </v:textbox>
              </v:shape>
            </w:pict>
          </mc:Fallback>
        </mc:AlternateContent>
      </w:r>
      <w:r w:rsidR="00731936" w:rsidRPr="002462DE">
        <w:rPr>
          <w:noProof/>
          <w:sz w:val="20"/>
          <w:szCs w:val="20"/>
          <w:lang w:val="en-GB" w:eastAsia="en-GB"/>
        </w:rPr>
        <mc:AlternateContent>
          <mc:Choice Requires="wps">
            <w:drawing>
              <wp:anchor distT="0" distB="0" distL="114300" distR="114300" simplePos="0" relativeHeight="252492800" behindDoc="0" locked="0" layoutInCell="1" allowOverlap="1" wp14:anchorId="7CFFC5BB" wp14:editId="7615F3B4">
                <wp:simplePos x="0" y="0"/>
                <wp:positionH relativeFrom="column">
                  <wp:posOffset>-127430</wp:posOffset>
                </wp:positionH>
                <wp:positionV relativeFrom="paragraph">
                  <wp:posOffset>1301811</wp:posOffset>
                </wp:positionV>
                <wp:extent cx="766711" cy="235585"/>
                <wp:effectExtent l="0" t="0" r="14605" b="12065"/>
                <wp:wrapNone/>
                <wp:docPr id="890" name="Szövegdoboz 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66711" cy="23558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3AEF155" w14:textId="4088857D" w:rsidR="007216E3" w:rsidRPr="00A52891" w:rsidRDefault="007216E3" w:rsidP="00731936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Támasztó lap</w:t>
                            </w:r>
                          </w:p>
                          <w:p w14:paraId="296D3255" w14:textId="77777777" w:rsidR="007216E3" w:rsidRDefault="007216E3" w:rsidP="00731936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FC5BB" id="Szövegdoboz 890" o:spid="_x0000_s1474" type="#_x0000_t202" style="position:absolute;margin-left:-10.05pt;margin-top:102.5pt;width:60.35pt;height:18.55pt;z-index:252492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" fillcolor="white [3201]" strokeweight=".5pt">
                <v:textbox>
                  <w:txbxContent>
                    <w:p w14:paraId="43AEF155" w14:textId="4088857D" w:rsidR="007216E3" w:rsidRPr="00A52891" w:rsidRDefault="007216E3" w:rsidP="00731936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Támasztó lap</w:t>
                      </w:r>
                    </w:p>
                    <w:p w14:paraId="296D3255" w14:textId="77777777" w:rsidR="007216E3" w:rsidRDefault="007216E3" w:rsidP="00731936"/>
                  </w:txbxContent>
                </v:textbox>
              </v:shape>
            </w:pict>
          </mc:Fallback>
        </mc:AlternateContent>
      </w:r>
      <w:r w:rsidR="00731936" w:rsidRPr="002462DE">
        <w:rPr>
          <w:noProof/>
          <w:sz w:val="20"/>
          <w:szCs w:val="20"/>
          <w:lang w:val="en-GB" w:eastAsia="en-GB"/>
        </w:rPr>
        <mc:AlternateContent>
          <mc:Choice Requires="wps">
            <w:drawing>
              <wp:anchor distT="0" distB="0" distL="114300" distR="114300" simplePos="0" relativeHeight="252484608" behindDoc="0" locked="0" layoutInCell="1" allowOverlap="1" wp14:anchorId="6C0A2989" wp14:editId="1E29F935">
                <wp:simplePos x="0" y="0"/>
                <wp:positionH relativeFrom="column">
                  <wp:posOffset>85910</wp:posOffset>
                </wp:positionH>
                <wp:positionV relativeFrom="paragraph">
                  <wp:posOffset>741045</wp:posOffset>
                </wp:positionV>
                <wp:extent cx="398207" cy="235585"/>
                <wp:effectExtent l="0" t="0" r="20955" b="12065"/>
                <wp:wrapNone/>
                <wp:docPr id="851" name="Szövegdoboz 8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8207" cy="23558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E0A5F1B" w14:textId="4D562761" w:rsidR="007216E3" w:rsidRPr="00A52891" w:rsidRDefault="007216E3" w:rsidP="00731936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Mag</w:t>
                            </w:r>
                          </w:p>
                          <w:p w14:paraId="1EEF91A3" w14:textId="77777777" w:rsidR="007216E3" w:rsidRDefault="007216E3" w:rsidP="00731936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0A2989" id="Szövegdoboz 851" o:spid="_x0000_s1475" type="#_x0000_t202" style="position:absolute;margin-left:6.75pt;margin-top:58.35pt;width:31.35pt;height:18.55pt;z-index:25248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" fillcolor="white [3201]" strokeweight=".5pt">
                <v:textbox>
                  <w:txbxContent>
                    <w:p w14:paraId="6E0A5F1B" w14:textId="4D562761" w:rsidR="007216E3" w:rsidRPr="00A52891" w:rsidRDefault="007216E3" w:rsidP="00731936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Mag</w:t>
                      </w:r>
                    </w:p>
                    <w:p w14:paraId="1EEF91A3" w14:textId="77777777" w:rsidR="007216E3" w:rsidRDefault="007216E3" w:rsidP="00731936"/>
                  </w:txbxContent>
                </v:textbox>
              </v:shape>
            </w:pict>
          </mc:Fallback>
        </mc:AlternateContent>
      </w:r>
      <w:r w:rsidR="00731936" w:rsidRPr="002462DE">
        <w:rPr>
          <w:noProof/>
          <w:sz w:val="20"/>
          <w:szCs w:val="20"/>
          <w:lang w:val="en-GB" w:eastAsia="en-GB"/>
        </w:rPr>
        <mc:AlternateContent>
          <mc:Choice Requires="wps">
            <w:drawing>
              <wp:anchor distT="0" distB="0" distL="114300" distR="114300" simplePos="0" relativeHeight="252486656" behindDoc="0" locked="0" layoutInCell="1" allowOverlap="1" wp14:anchorId="3028B161" wp14:editId="1F86C1D0">
                <wp:simplePos x="0" y="0"/>
                <wp:positionH relativeFrom="column">
                  <wp:posOffset>211270</wp:posOffset>
                </wp:positionH>
                <wp:positionV relativeFrom="paragraph">
                  <wp:posOffset>2349111</wp:posOffset>
                </wp:positionV>
                <wp:extent cx="626807" cy="235585"/>
                <wp:effectExtent l="0" t="0" r="20955" b="12065"/>
                <wp:wrapNone/>
                <wp:docPr id="852" name="Szövegdoboz 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6807" cy="23558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870633F" w14:textId="637ED614" w:rsidR="007216E3" w:rsidRPr="00A52891" w:rsidRDefault="007216E3" w:rsidP="00731936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Kidobólap</w:t>
                            </w:r>
                          </w:p>
                          <w:p w14:paraId="6A9C3AC1" w14:textId="77777777" w:rsidR="007216E3" w:rsidRDefault="007216E3" w:rsidP="00731936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28B161" id="Szövegdoboz 852" o:spid="_x0000_s1476" type="#_x0000_t202" style="position:absolute;margin-left:16.65pt;margin-top:184.95pt;width:49.35pt;height:18.55pt;z-index:25248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" fillcolor="white [3201]" strokeweight=".5pt">
                <v:textbox>
                  <w:txbxContent>
                    <w:p w14:paraId="5870633F" w14:textId="637ED614" w:rsidR="007216E3" w:rsidRPr="00A52891" w:rsidRDefault="007216E3" w:rsidP="00731936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Kidobólap</w:t>
                      </w:r>
                    </w:p>
                    <w:p w14:paraId="6A9C3AC1" w14:textId="77777777" w:rsidR="007216E3" w:rsidRDefault="007216E3" w:rsidP="00731936"/>
                  </w:txbxContent>
                </v:textbox>
              </v:shape>
            </w:pict>
          </mc:Fallback>
        </mc:AlternateContent>
      </w:r>
      <w:r w:rsidR="00731936" w:rsidRPr="002462DE">
        <w:rPr>
          <w:noProof/>
          <w:sz w:val="20"/>
          <w:szCs w:val="20"/>
          <w:lang w:val="en-GB" w:eastAsia="en-GB"/>
        </w:rPr>
        <mc:AlternateContent>
          <mc:Choice Requires="wps">
            <w:drawing>
              <wp:anchor distT="0" distB="0" distL="114300" distR="114300" simplePos="0" relativeHeight="252488704" behindDoc="0" locked="0" layoutInCell="1" allowOverlap="1" wp14:anchorId="77F7DAA3" wp14:editId="17A2A327">
                <wp:simplePos x="0" y="0"/>
                <wp:positionH relativeFrom="column">
                  <wp:posOffset>-1598</wp:posOffset>
                </wp:positionH>
                <wp:positionV relativeFrom="paragraph">
                  <wp:posOffset>1574165</wp:posOffset>
                </wp:positionV>
                <wp:extent cx="700548" cy="235585"/>
                <wp:effectExtent l="0" t="0" r="23495" b="12065"/>
                <wp:wrapNone/>
                <wp:docPr id="853" name="Szövegdoboz 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00548" cy="23558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98F2EE7" w14:textId="677CEE62" w:rsidR="007216E3" w:rsidRPr="00A52891" w:rsidRDefault="007216E3" w:rsidP="00731936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Ferdefeladó</w:t>
                            </w:r>
                          </w:p>
                          <w:p w14:paraId="35073D58" w14:textId="77777777" w:rsidR="007216E3" w:rsidRDefault="007216E3" w:rsidP="00731936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F7DAA3" id="Szövegdoboz 853" o:spid="_x0000_s1477" type="#_x0000_t202" style="position:absolute;margin-left:-.15pt;margin-top:123.95pt;width:55.15pt;height:18.55pt;z-index:25248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" fillcolor="white [3201]" strokeweight=".5pt">
                <v:textbox>
                  <w:txbxContent>
                    <w:p w14:paraId="698F2EE7" w14:textId="677CEE62" w:rsidR="007216E3" w:rsidRPr="00A52891" w:rsidRDefault="007216E3" w:rsidP="00731936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Ferdefeladó</w:t>
                      </w:r>
                    </w:p>
                    <w:p w14:paraId="35073D58" w14:textId="77777777" w:rsidR="007216E3" w:rsidRDefault="007216E3" w:rsidP="00731936"/>
                  </w:txbxContent>
                </v:textbox>
              </v:shape>
            </w:pict>
          </mc:Fallback>
        </mc:AlternateContent>
      </w:r>
      <w:r w:rsidR="00731936" w:rsidRPr="002462DE">
        <w:rPr>
          <w:noProof/>
          <w:sz w:val="20"/>
          <w:szCs w:val="20"/>
          <w:lang w:val="en-GB" w:eastAsia="en-GB"/>
        </w:rPr>
        <mc:AlternateContent>
          <mc:Choice Requires="wps">
            <w:drawing>
              <wp:anchor distT="0" distB="0" distL="114300" distR="114300" simplePos="0" relativeHeight="252490752" behindDoc="0" locked="0" layoutInCell="1" allowOverlap="1" wp14:anchorId="71980FA4" wp14:editId="1934A4BA">
                <wp:simplePos x="0" y="0"/>
                <wp:positionH relativeFrom="column">
                  <wp:posOffset>1546512</wp:posOffset>
                </wp:positionH>
                <wp:positionV relativeFrom="paragraph">
                  <wp:posOffset>1633650</wp:posOffset>
                </wp:positionV>
                <wp:extent cx="501445" cy="383458"/>
                <wp:effectExtent l="0" t="0" r="13335" b="17145"/>
                <wp:wrapNone/>
                <wp:docPr id="888" name="Szövegdoboz 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1445" cy="38345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7D49009" w14:textId="246CE28D" w:rsidR="007216E3" w:rsidRPr="00A52891" w:rsidRDefault="007216E3" w:rsidP="00731936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Kidobó csap</w:t>
                            </w:r>
                          </w:p>
                          <w:p w14:paraId="10A69099" w14:textId="77777777" w:rsidR="007216E3" w:rsidRDefault="007216E3" w:rsidP="00731936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980FA4" id="Szövegdoboz 888" o:spid="_x0000_s1478" type="#_x0000_t202" style="position:absolute;margin-left:121.75pt;margin-top:128.65pt;width:39.5pt;height:30.2pt;z-index:25249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" fillcolor="white [3201]" strokeweight=".5pt">
                <v:textbox>
                  <w:txbxContent>
                    <w:p w14:paraId="57D49009" w14:textId="246CE28D" w:rsidR="007216E3" w:rsidRPr="00A52891" w:rsidRDefault="007216E3" w:rsidP="00731936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Kidobó csap</w:t>
                      </w:r>
                    </w:p>
                    <w:p w14:paraId="10A69099" w14:textId="77777777" w:rsidR="007216E3" w:rsidRDefault="007216E3" w:rsidP="00731936"/>
                  </w:txbxContent>
                </v:textbox>
              </v:shape>
            </w:pict>
          </mc:Fallback>
        </mc:AlternateContent>
      </w:r>
      <w:r w:rsidR="00731936" w:rsidRPr="002462DE">
        <w:rPr>
          <w:noProof/>
          <w:sz w:val="20"/>
          <w:szCs w:val="20"/>
          <w:lang w:val="en-GB" w:eastAsia="en-GB"/>
        </w:rPr>
        <mc:AlternateContent>
          <mc:Choice Requires="wps">
            <w:drawing>
              <wp:anchor distT="0" distB="0" distL="114300" distR="114300" simplePos="0" relativeHeight="252482560" behindDoc="0" locked="0" layoutInCell="1" allowOverlap="1" wp14:anchorId="3864E7AF" wp14:editId="11597368">
                <wp:simplePos x="0" y="0"/>
                <wp:positionH relativeFrom="column">
                  <wp:posOffset>1244293</wp:posOffset>
                </wp:positionH>
                <wp:positionV relativeFrom="paragraph">
                  <wp:posOffset>150884</wp:posOffset>
                </wp:positionV>
                <wp:extent cx="501445" cy="235585"/>
                <wp:effectExtent l="0" t="0" r="13335" b="12065"/>
                <wp:wrapNone/>
                <wp:docPr id="850" name="Szövegdoboz 8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1445" cy="23558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9C23C45" w14:textId="1D5CFED6" w:rsidR="007216E3" w:rsidRPr="00A52891" w:rsidRDefault="007216E3" w:rsidP="00731936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Csésze</w:t>
                            </w:r>
                          </w:p>
                          <w:p w14:paraId="7C4EBD9D" w14:textId="77777777" w:rsidR="007216E3" w:rsidRDefault="007216E3" w:rsidP="00731936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64E7AF" id="Szövegdoboz 850" o:spid="_x0000_s1479" type="#_x0000_t202" style="position:absolute;margin-left:98pt;margin-top:11.9pt;width:39.5pt;height:18.55pt;z-index:25248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" fillcolor="white [3201]" strokeweight=".5pt">
                <v:textbox>
                  <w:txbxContent>
                    <w:p w14:paraId="69C23C45" w14:textId="1D5CFED6" w:rsidR="007216E3" w:rsidRPr="00A52891" w:rsidRDefault="007216E3" w:rsidP="00731936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Csésze</w:t>
                      </w:r>
                    </w:p>
                    <w:p w14:paraId="7C4EBD9D" w14:textId="77777777" w:rsidR="007216E3" w:rsidRDefault="007216E3" w:rsidP="00731936"/>
                  </w:txbxContent>
                </v:textbox>
              </v:shape>
            </w:pict>
          </mc:Fallback>
        </mc:AlternateContent>
      </w:r>
      <w:r w:rsidR="005F2B02" w:rsidRPr="002462DE">
        <w:rPr>
          <w:noProof/>
          <w:sz w:val="20"/>
          <w:szCs w:val="20"/>
          <w:lang w:val="en-GB" w:eastAsia="en-GB"/>
        </w:rPr>
        <w:drawing>
          <wp:inline distT="0" distB="0" distL="0" distR="0" wp14:anchorId="0340D7D3" wp14:editId="25AE4957">
            <wp:extent cx="3930650" cy="2602865"/>
            <wp:effectExtent l="0" t="0" r="0" b="6985"/>
            <wp:docPr id="767" name="Kép 7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0650" cy="2602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167F54" w14:textId="4EB6BBCE" w:rsidR="00D81A2D" w:rsidRPr="002462DE" w:rsidRDefault="00FC3120" w:rsidP="00D32724">
      <w:pPr>
        <w:rPr>
          <w:sz w:val="20"/>
          <w:szCs w:val="20"/>
        </w:rPr>
      </w:pPr>
      <w:r w:rsidRPr="002462DE">
        <w:rPr>
          <w:noProof/>
          <w:sz w:val="20"/>
          <w:szCs w:val="20"/>
          <w:lang w:val="en-GB" w:eastAsia="en-GB"/>
        </w:rPr>
        <mc:AlternateContent>
          <mc:Choice Requires="wps">
            <w:drawing>
              <wp:anchor distT="0" distB="0" distL="114300" distR="114300" simplePos="0" relativeHeight="252497920" behindDoc="0" locked="0" layoutInCell="1" allowOverlap="1" wp14:anchorId="534FBD7A" wp14:editId="785B6764">
                <wp:simplePos x="0" y="0"/>
                <wp:positionH relativeFrom="column">
                  <wp:posOffset>-38940</wp:posOffset>
                </wp:positionH>
                <wp:positionV relativeFrom="paragraph">
                  <wp:posOffset>3012481</wp:posOffset>
                </wp:positionV>
                <wp:extent cx="1659194" cy="309716"/>
                <wp:effectExtent l="0" t="0" r="17780" b="14605"/>
                <wp:wrapNone/>
                <wp:docPr id="893" name="Szövegdoboz 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59194" cy="30971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9C80A7B" w14:textId="26F2550F" w:rsidR="007216E3" w:rsidRDefault="007216E3" w:rsidP="00FC3120">
                            <w:pPr>
                              <w:jc w:val="center"/>
                            </w:pPr>
                            <w:r>
                              <w:t>Zárt szerszám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34FBD7A" id="Szövegdoboz 893" o:spid="_x0000_s1480" type="#_x0000_t202" style="position:absolute;margin-left:-3.05pt;margin-top:237.2pt;width:130.65pt;height:24.4pt;z-index:2524979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" fillcolor="white [3201]" strokeweight=".5pt">
                <v:textbox>
                  <w:txbxContent>
                    <w:p w14:paraId="69C80A7B" w14:textId="26F2550F" w:rsidR="007216E3" w:rsidRDefault="007216E3" w:rsidP="00FC3120">
                      <w:pPr>
                        <w:jc w:val="center"/>
                      </w:pPr>
                      <w:r>
                        <w:t>Zárt szerszám</w:t>
                      </w:r>
                    </w:p>
                  </w:txbxContent>
                </v:textbox>
              </v:shape>
            </w:pict>
          </mc:Fallback>
        </mc:AlternateContent>
      </w:r>
      <w:r w:rsidRPr="002462DE">
        <w:rPr>
          <w:noProof/>
          <w:sz w:val="20"/>
          <w:szCs w:val="20"/>
          <w:lang w:val="en-GB" w:eastAsia="en-GB"/>
        </w:rPr>
        <mc:AlternateContent>
          <mc:Choice Requires="wps">
            <w:drawing>
              <wp:anchor distT="0" distB="0" distL="114300" distR="114300" simplePos="0" relativeHeight="252495872" behindDoc="0" locked="0" layoutInCell="1" allowOverlap="1" wp14:anchorId="2E48E40D" wp14:editId="3838A951">
                <wp:simplePos x="0" y="0"/>
                <wp:positionH relativeFrom="column">
                  <wp:posOffset>3574415</wp:posOffset>
                </wp:positionH>
                <wp:positionV relativeFrom="paragraph">
                  <wp:posOffset>3012481</wp:posOffset>
                </wp:positionV>
                <wp:extent cx="1821426" cy="309716"/>
                <wp:effectExtent l="0" t="0" r="26670" b="14605"/>
                <wp:wrapNone/>
                <wp:docPr id="892" name="Szövegdoboz 8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1426" cy="30971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D6D32A3" w14:textId="70C45BF8" w:rsidR="007216E3" w:rsidRDefault="007216E3" w:rsidP="00FC3120">
                            <w:pPr>
                              <w:jc w:val="center"/>
                            </w:pPr>
                            <w:r>
                              <w:t>Nyitott szerszám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E48E40D" id="Szövegdoboz 892" o:spid="_x0000_s1481" type="#_x0000_t202" style="position:absolute;margin-left:281.45pt;margin-top:237.2pt;width:143.4pt;height:24.4pt;z-index:252495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" fillcolor="white [3201]" strokeweight=".5pt">
                <v:textbox>
                  <w:txbxContent>
                    <w:p w14:paraId="0D6D32A3" w14:textId="70C45BF8" w:rsidR="007216E3" w:rsidRDefault="007216E3" w:rsidP="00FC3120">
                      <w:pPr>
                        <w:jc w:val="center"/>
                      </w:pPr>
                      <w:r>
                        <w:t>Nyitott szerszám</w:t>
                      </w:r>
                    </w:p>
                  </w:txbxContent>
                </v:textbox>
              </v:shape>
            </w:pict>
          </mc:Fallback>
        </mc:AlternateContent>
      </w:r>
      <w:r w:rsidR="00731936" w:rsidRPr="002462DE">
        <w:rPr>
          <w:noProof/>
          <w:sz w:val="20"/>
          <w:szCs w:val="20"/>
          <w:lang w:val="en-GB" w:eastAsia="en-GB"/>
        </w:rPr>
        <mc:AlternateContent>
          <mc:Choice Requires="wps">
            <w:drawing>
              <wp:anchor distT="0" distB="0" distL="114300" distR="114300" simplePos="0" relativeHeight="252480512" behindDoc="0" locked="0" layoutInCell="1" allowOverlap="1" wp14:anchorId="50EE710B" wp14:editId="26236297">
                <wp:simplePos x="0" y="0"/>
                <wp:positionH relativeFrom="column">
                  <wp:posOffset>892810</wp:posOffset>
                </wp:positionH>
                <wp:positionV relativeFrom="paragraph">
                  <wp:posOffset>273050</wp:posOffset>
                </wp:positionV>
                <wp:extent cx="1473835" cy="235585"/>
                <wp:effectExtent l="0" t="0" r="12065" b="12065"/>
                <wp:wrapNone/>
                <wp:docPr id="849" name="Szövegdoboz 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73835" cy="23558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7F10DAD" w14:textId="7DAF2127" w:rsidR="007216E3" w:rsidRPr="00A52891" w:rsidRDefault="007216E3" w:rsidP="00731936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sdt>
                              <w:sdtPr>
                                <w:rPr>
                                  <w:sz w:val="16"/>
                                  <w:szCs w:val="16"/>
                                </w:rPr>
                                <w:id w:val="297427151"/>
                                <w14:checkbox>
                                  <w14:checked w14:val="1"/>
                                  <w14:checkedState w14:val="2612" w14:font="MS Gothic"/>
                                  <w14:uncheckedState w14:val="2610" w14:font="MS Gothic"/>
                                </w14:checkbox>
                              </w:sdtPr>
                              <w:sdtContent>
                                <w:r>
                                  <w:rPr>
                                    <w:rFonts w:ascii="MS Gothic" w:eastAsia="MS Gothic" w:hAnsi="MS Gothic" w:hint="eastAsia"/>
                                    <w:sz w:val="16"/>
                                    <w:szCs w:val="16"/>
                                  </w:rPr>
                                  <w:t>☒</w:t>
                                </w:r>
                              </w:sdtContent>
                            </w:sdt>
                            <w:r w:rsidRPr="00A52891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Szerelt kialakítású</w:t>
                            </w:r>
                          </w:p>
                          <w:p w14:paraId="35A664B7" w14:textId="77777777" w:rsidR="007216E3" w:rsidRDefault="007216E3" w:rsidP="00731936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EE710B" id="Szövegdoboz 849" o:spid="_x0000_s1482" type="#_x0000_t202" style="position:absolute;margin-left:70.3pt;margin-top:21.5pt;width:116.05pt;height:18.55pt;z-index:25248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" fillcolor="white [3201]" strokeweight=".5pt">
                <v:textbox>
                  <w:txbxContent>
                    <w:p w14:paraId="37F10DAD" w14:textId="7DAF2127" w:rsidR="007216E3" w:rsidRPr="00A52891" w:rsidRDefault="007216E3" w:rsidP="00731936">
                      <w:pPr>
                        <w:rPr>
                          <w:sz w:val="16"/>
                          <w:szCs w:val="16"/>
                        </w:rPr>
                      </w:pPr>
                      <w:sdt>
                        <w:sdtPr>
                          <w:rPr>
                            <w:sz w:val="16"/>
                            <w:szCs w:val="16"/>
                          </w:rPr>
                          <w:id w:val="297427151"/>
                          <w14:checkbox>
                            <w14:checked w14:val="1"/>
                            <w14:checkedState w14:val="2612" w14:font="MS Gothic"/>
                            <w14:uncheckedState w14:val="2610" w14:font="MS Gothic"/>
                          </w14:checkbox>
                        </w:sdtPr>
                        <w:sdtContent>
                          <w:r>
                            <w:rPr>
                              <w:rFonts w:ascii="MS Gothic" w:eastAsia="MS Gothic" w:hAnsi="MS Gothic" w:hint="eastAsia"/>
                              <w:sz w:val="16"/>
                              <w:szCs w:val="16"/>
                            </w:rPr>
                            <w:t>☒</w:t>
                          </w:r>
                        </w:sdtContent>
                      </w:sdt>
                      <w:r w:rsidRPr="00A52891">
                        <w:rPr>
                          <w:sz w:val="16"/>
                          <w:szCs w:val="16"/>
                        </w:rPr>
                        <w:t xml:space="preserve"> </w:t>
                      </w:r>
                      <w:r>
                        <w:rPr>
                          <w:sz w:val="16"/>
                          <w:szCs w:val="16"/>
                        </w:rPr>
                        <w:t>Szerelt kialakítású</w:t>
                      </w:r>
                    </w:p>
                    <w:p w14:paraId="35A664B7" w14:textId="77777777" w:rsidR="007216E3" w:rsidRDefault="007216E3" w:rsidP="00731936"/>
                  </w:txbxContent>
                </v:textbox>
              </v:shape>
            </w:pict>
          </mc:Fallback>
        </mc:AlternateContent>
      </w:r>
      <w:r w:rsidR="00731936" w:rsidRPr="002462DE">
        <w:rPr>
          <w:noProof/>
          <w:sz w:val="20"/>
          <w:szCs w:val="20"/>
          <w:lang w:val="en-GB" w:eastAsia="en-GB"/>
        </w:rPr>
        <mc:AlternateContent>
          <mc:Choice Requires="wps">
            <w:drawing>
              <wp:anchor distT="0" distB="0" distL="114300" distR="114300" simplePos="0" relativeHeight="252466176" behindDoc="0" locked="0" layoutInCell="1" allowOverlap="1" wp14:anchorId="54E3C442" wp14:editId="0E82BF70">
                <wp:simplePos x="0" y="0"/>
                <wp:positionH relativeFrom="column">
                  <wp:posOffset>1314450</wp:posOffset>
                </wp:positionH>
                <wp:positionV relativeFrom="paragraph">
                  <wp:posOffset>907415</wp:posOffset>
                </wp:positionV>
                <wp:extent cx="1473835" cy="235585"/>
                <wp:effectExtent l="0" t="0" r="12065" b="12065"/>
                <wp:wrapNone/>
                <wp:docPr id="842" name="Szövegdoboz 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73835" cy="23558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65434CB" w14:textId="401E93FA" w:rsidR="007216E3" w:rsidRPr="00A52891" w:rsidRDefault="007216E3" w:rsidP="00731936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sdt>
                              <w:sdtPr>
                                <w:rPr>
                                  <w:sz w:val="16"/>
                                  <w:szCs w:val="16"/>
                                </w:rPr>
                                <w:id w:val="1197192455"/>
                                <w14:checkbox>
                                  <w14:checked w14:val="1"/>
                                  <w14:checkedState w14:val="2612" w14:font="MS Gothic"/>
                                  <w14:uncheckedState w14:val="2610" w14:font="MS Gothic"/>
                                </w14:checkbox>
                              </w:sdtPr>
                              <w:sdtContent>
                                <w:r w:rsidRPr="00A52891">
                                  <w:rPr>
                                    <w:rFonts w:ascii="MS Gothic" w:eastAsia="MS Gothic" w:hAnsi="MS Gothic" w:hint="eastAsia"/>
                                    <w:sz w:val="16"/>
                                    <w:szCs w:val="16"/>
                                  </w:rPr>
                                  <w:t>☒</w:t>
                                </w:r>
                              </w:sdtContent>
                            </w:sdt>
                            <w:r w:rsidRPr="00A52891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Szögletes</w:t>
                            </w:r>
                          </w:p>
                          <w:p w14:paraId="277A2BE9" w14:textId="77777777" w:rsidR="007216E3" w:rsidRDefault="007216E3" w:rsidP="00731936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E3C442" id="Szövegdoboz 842" o:spid="_x0000_s1483" type="#_x0000_t202" style="position:absolute;margin-left:103.5pt;margin-top:71.45pt;width:116.05pt;height:18.55pt;z-index:25246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" fillcolor="white [3201]" strokeweight=".5pt">
                <v:textbox>
                  <w:txbxContent>
                    <w:p w14:paraId="465434CB" w14:textId="401E93FA" w:rsidR="007216E3" w:rsidRPr="00A52891" w:rsidRDefault="007216E3" w:rsidP="00731936">
                      <w:pPr>
                        <w:rPr>
                          <w:sz w:val="16"/>
                          <w:szCs w:val="16"/>
                        </w:rPr>
                      </w:pPr>
                      <w:sdt>
                        <w:sdtPr>
                          <w:rPr>
                            <w:sz w:val="16"/>
                            <w:szCs w:val="16"/>
                          </w:rPr>
                          <w:id w:val="1197192455"/>
                          <w14:checkbox>
                            <w14:checked w14:val="1"/>
                            <w14:checkedState w14:val="2612" w14:font="MS Gothic"/>
                            <w14:uncheckedState w14:val="2610" w14:font="MS Gothic"/>
                          </w14:checkbox>
                        </w:sdtPr>
                        <w:sdtContent>
                          <w:r w:rsidRPr="00A52891">
                            <w:rPr>
                              <w:rFonts w:ascii="MS Gothic" w:eastAsia="MS Gothic" w:hAnsi="MS Gothic" w:hint="eastAsia"/>
                              <w:sz w:val="16"/>
                              <w:szCs w:val="16"/>
                            </w:rPr>
                            <w:t>☒</w:t>
                          </w:r>
                        </w:sdtContent>
                      </w:sdt>
                      <w:r w:rsidRPr="00A52891">
                        <w:rPr>
                          <w:sz w:val="16"/>
                          <w:szCs w:val="16"/>
                        </w:rPr>
                        <w:t xml:space="preserve"> </w:t>
                      </w:r>
                      <w:r>
                        <w:rPr>
                          <w:sz w:val="16"/>
                          <w:szCs w:val="16"/>
                        </w:rPr>
                        <w:t>Szögletes</w:t>
                      </w:r>
                    </w:p>
                    <w:p w14:paraId="277A2BE9" w14:textId="77777777" w:rsidR="007216E3" w:rsidRDefault="007216E3" w:rsidP="00731936"/>
                  </w:txbxContent>
                </v:textbox>
              </v:shape>
            </w:pict>
          </mc:Fallback>
        </mc:AlternateContent>
      </w:r>
      <w:r w:rsidR="00731936" w:rsidRPr="002462DE">
        <w:rPr>
          <w:noProof/>
          <w:sz w:val="20"/>
          <w:szCs w:val="20"/>
          <w:lang w:val="en-GB" w:eastAsia="en-GB"/>
        </w:rPr>
        <mc:AlternateContent>
          <mc:Choice Requires="wps">
            <w:drawing>
              <wp:anchor distT="0" distB="0" distL="114300" distR="114300" simplePos="0" relativeHeight="252468224" behindDoc="0" locked="0" layoutInCell="1" allowOverlap="1" wp14:anchorId="6273DC8F" wp14:editId="37FCF767">
                <wp:simplePos x="0" y="0"/>
                <wp:positionH relativeFrom="column">
                  <wp:posOffset>1319530</wp:posOffset>
                </wp:positionH>
                <wp:positionV relativeFrom="paragraph">
                  <wp:posOffset>676910</wp:posOffset>
                </wp:positionV>
                <wp:extent cx="1473835" cy="235585"/>
                <wp:effectExtent l="0" t="0" r="12065" b="12065"/>
                <wp:wrapNone/>
                <wp:docPr id="843" name="Szövegdoboz 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73835" cy="23558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D7F828D" w14:textId="251E4CD4" w:rsidR="007216E3" w:rsidRPr="00A52891" w:rsidRDefault="007216E3" w:rsidP="00731936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sdt>
                              <w:sdtPr>
                                <w:rPr>
                                  <w:sz w:val="16"/>
                                  <w:szCs w:val="16"/>
                                </w:rPr>
                                <w:id w:val="828025061"/>
                                <w14:checkbox>
                                  <w14:checked w14:val="1"/>
                                  <w14:checkedState w14:val="2612" w14:font="MS Gothic"/>
                                  <w14:uncheckedState w14:val="2610" w14:font="MS Gothic"/>
                                </w14:checkbox>
                              </w:sdtPr>
                              <w:sdtContent>
                                <w:r w:rsidRPr="00A52891">
                                  <w:rPr>
                                    <w:rFonts w:ascii="MS Gothic" w:eastAsia="MS Gothic" w:hAnsi="MS Gothic" w:hint="eastAsia"/>
                                    <w:sz w:val="16"/>
                                    <w:szCs w:val="16"/>
                                  </w:rPr>
                                  <w:t>☒</w:t>
                                </w:r>
                              </w:sdtContent>
                            </w:sdt>
                            <w:r w:rsidRPr="00A52891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Hengeres</w:t>
                            </w:r>
                          </w:p>
                          <w:p w14:paraId="0FC030DE" w14:textId="77777777" w:rsidR="007216E3" w:rsidRDefault="007216E3" w:rsidP="00731936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73DC8F" id="Szövegdoboz 843" o:spid="_x0000_s1484" type="#_x0000_t202" style="position:absolute;margin-left:103.9pt;margin-top:53.3pt;width:116.05pt;height:18.55pt;z-index:25246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" fillcolor="white [3201]" strokeweight=".5pt">
                <v:textbox>
                  <w:txbxContent>
                    <w:p w14:paraId="2D7F828D" w14:textId="251E4CD4" w:rsidR="007216E3" w:rsidRPr="00A52891" w:rsidRDefault="007216E3" w:rsidP="00731936">
                      <w:pPr>
                        <w:rPr>
                          <w:sz w:val="16"/>
                          <w:szCs w:val="16"/>
                        </w:rPr>
                      </w:pPr>
                      <w:sdt>
                        <w:sdtPr>
                          <w:rPr>
                            <w:sz w:val="16"/>
                            <w:szCs w:val="16"/>
                          </w:rPr>
                          <w:id w:val="828025061"/>
                          <w14:checkbox>
                            <w14:checked w14:val="1"/>
                            <w14:checkedState w14:val="2612" w14:font="MS Gothic"/>
                            <w14:uncheckedState w14:val="2610" w14:font="MS Gothic"/>
                          </w14:checkbox>
                        </w:sdtPr>
                        <w:sdtContent>
                          <w:r w:rsidRPr="00A52891">
                            <w:rPr>
                              <w:rFonts w:ascii="MS Gothic" w:eastAsia="MS Gothic" w:hAnsi="MS Gothic" w:hint="eastAsia"/>
                              <w:sz w:val="16"/>
                              <w:szCs w:val="16"/>
                            </w:rPr>
                            <w:t>☒</w:t>
                          </w:r>
                        </w:sdtContent>
                      </w:sdt>
                      <w:r w:rsidRPr="00A52891">
                        <w:rPr>
                          <w:sz w:val="16"/>
                          <w:szCs w:val="16"/>
                        </w:rPr>
                        <w:t xml:space="preserve"> </w:t>
                      </w:r>
                      <w:r>
                        <w:rPr>
                          <w:sz w:val="16"/>
                          <w:szCs w:val="16"/>
                        </w:rPr>
                        <w:t>Hengeres</w:t>
                      </w:r>
                    </w:p>
                    <w:p w14:paraId="0FC030DE" w14:textId="77777777" w:rsidR="007216E3" w:rsidRDefault="007216E3" w:rsidP="00731936"/>
                  </w:txbxContent>
                </v:textbox>
              </v:shape>
            </w:pict>
          </mc:Fallback>
        </mc:AlternateContent>
      </w:r>
      <w:r w:rsidR="00731936" w:rsidRPr="002462DE">
        <w:rPr>
          <w:noProof/>
          <w:sz w:val="20"/>
          <w:szCs w:val="20"/>
          <w:lang w:val="en-GB" w:eastAsia="en-GB"/>
        </w:rPr>
        <mc:AlternateContent>
          <mc:Choice Requires="wps">
            <w:drawing>
              <wp:anchor distT="0" distB="0" distL="114300" distR="114300" simplePos="0" relativeHeight="252470272" behindDoc="0" locked="0" layoutInCell="1" allowOverlap="1" wp14:anchorId="25BE42EC" wp14:editId="16C3A7F0">
                <wp:simplePos x="0" y="0"/>
                <wp:positionH relativeFrom="column">
                  <wp:posOffset>1317625</wp:posOffset>
                </wp:positionH>
                <wp:positionV relativeFrom="paragraph">
                  <wp:posOffset>1566545</wp:posOffset>
                </wp:positionV>
                <wp:extent cx="1473835" cy="280035"/>
                <wp:effectExtent l="0" t="0" r="12065" b="24765"/>
                <wp:wrapNone/>
                <wp:docPr id="844" name="Szövegdoboz 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73835" cy="28003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31BC60F" w14:textId="1ED3F9A0" w:rsidR="007216E3" w:rsidRPr="00A52891" w:rsidRDefault="007216E3" w:rsidP="00731936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sdt>
                              <w:sdtPr>
                                <w:rPr>
                                  <w:sz w:val="16"/>
                                  <w:szCs w:val="16"/>
                                </w:rPr>
                                <w:id w:val="-922102566"/>
                                <w14:checkbox>
                                  <w14:checked w14:val="1"/>
                                  <w14:checkedState w14:val="2612" w14:font="MS Gothic"/>
                                  <w14:uncheckedState w14:val="2610" w14:font="MS Gothic"/>
                                </w14:checkbox>
                              </w:sdtPr>
                              <w:sdtContent>
                                <w:r w:rsidRPr="00A52891">
                                  <w:rPr>
                                    <w:rFonts w:ascii="MS Gothic" w:eastAsia="MS Gothic" w:hAnsi="MS Gothic" w:hint="eastAsia"/>
                                    <w:sz w:val="16"/>
                                    <w:szCs w:val="16"/>
                                  </w:rPr>
                                  <w:t>☒</w:t>
                                </w:r>
                              </w:sdtContent>
                            </w:sdt>
                            <w:r w:rsidRPr="00A52891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vezetés betétben</w:t>
                            </w:r>
                          </w:p>
                          <w:p w14:paraId="7B89E4E5" w14:textId="77777777" w:rsidR="007216E3" w:rsidRDefault="007216E3" w:rsidP="00731936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BE42EC" id="Szövegdoboz 844" o:spid="_x0000_s1485" type="#_x0000_t202" style="position:absolute;margin-left:103.75pt;margin-top:123.35pt;width:116.05pt;height:22.05pt;z-index:25247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" fillcolor="white [3201]" strokeweight=".5pt">
                <v:textbox>
                  <w:txbxContent>
                    <w:p w14:paraId="231BC60F" w14:textId="1ED3F9A0" w:rsidR="007216E3" w:rsidRPr="00A52891" w:rsidRDefault="007216E3" w:rsidP="00731936">
                      <w:pPr>
                        <w:rPr>
                          <w:sz w:val="16"/>
                          <w:szCs w:val="16"/>
                        </w:rPr>
                      </w:pPr>
                      <w:sdt>
                        <w:sdtPr>
                          <w:rPr>
                            <w:sz w:val="16"/>
                            <w:szCs w:val="16"/>
                          </w:rPr>
                          <w:id w:val="-922102566"/>
                          <w14:checkbox>
                            <w14:checked w14:val="1"/>
                            <w14:checkedState w14:val="2612" w14:font="MS Gothic"/>
                            <w14:uncheckedState w14:val="2610" w14:font="MS Gothic"/>
                          </w14:checkbox>
                        </w:sdtPr>
                        <w:sdtContent>
                          <w:r w:rsidRPr="00A52891">
                            <w:rPr>
                              <w:rFonts w:ascii="MS Gothic" w:eastAsia="MS Gothic" w:hAnsi="MS Gothic" w:hint="eastAsia"/>
                              <w:sz w:val="16"/>
                              <w:szCs w:val="16"/>
                            </w:rPr>
                            <w:t>☒</w:t>
                          </w:r>
                        </w:sdtContent>
                      </w:sdt>
                      <w:r w:rsidRPr="00A52891">
                        <w:rPr>
                          <w:sz w:val="16"/>
                          <w:szCs w:val="16"/>
                        </w:rPr>
                        <w:t xml:space="preserve"> </w:t>
                      </w:r>
                      <w:r>
                        <w:rPr>
                          <w:sz w:val="16"/>
                          <w:szCs w:val="16"/>
                        </w:rPr>
                        <w:t>vezetés betétben</w:t>
                      </w:r>
                    </w:p>
                    <w:p w14:paraId="7B89E4E5" w14:textId="77777777" w:rsidR="007216E3" w:rsidRDefault="007216E3" w:rsidP="00731936"/>
                  </w:txbxContent>
                </v:textbox>
              </v:shape>
            </w:pict>
          </mc:Fallback>
        </mc:AlternateContent>
      </w:r>
      <w:r w:rsidR="00731936" w:rsidRPr="002462DE">
        <w:rPr>
          <w:noProof/>
          <w:sz w:val="20"/>
          <w:szCs w:val="20"/>
          <w:lang w:val="en-GB" w:eastAsia="en-GB"/>
        </w:rPr>
        <mc:AlternateContent>
          <mc:Choice Requires="wps">
            <w:drawing>
              <wp:anchor distT="0" distB="0" distL="114300" distR="114300" simplePos="0" relativeHeight="252472320" behindDoc="0" locked="0" layoutInCell="1" allowOverlap="1" wp14:anchorId="700368D2" wp14:editId="5BEA1A25">
                <wp:simplePos x="0" y="0"/>
                <wp:positionH relativeFrom="column">
                  <wp:posOffset>1317625</wp:posOffset>
                </wp:positionH>
                <wp:positionV relativeFrom="paragraph">
                  <wp:posOffset>1279525</wp:posOffset>
                </wp:positionV>
                <wp:extent cx="1473835" cy="287020"/>
                <wp:effectExtent l="0" t="0" r="12065" b="17780"/>
                <wp:wrapNone/>
                <wp:docPr id="845" name="Szövegdoboz 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73835" cy="2870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43934E5" w14:textId="799A6F23" w:rsidR="007216E3" w:rsidRPr="00A52891" w:rsidRDefault="007216E3" w:rsidP="00731936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sdt>
                              <w:sdtPr>
                                <w:rPr>
                                  <w:sz w:val="16"/>
                                  <w:szCs w:val="16"/>
                                </w:rPr>
                                <w:id w:val="299738736"/>
                                <w14:checkbox>
                                  <w14:checked w14:val="0"/>
                                  <w14:checkedState w14:val="2612" w14:font="MS Gothic"/>
                                  <w14:uncheckedState w14:val="2610" w14:font="MS Gothic"/>
                                </w14:checkbox>
                              </w:sdtPr>
                              <w:sdtContent>
                                <w:r>
                                  <w:rPr>
                                    <w:rFonts w:ascii="MS Gothic" w:eastAsia="MS Gothic" w:hAnsi="MS Gothic" w:hint="eastAsia"/>
                                    <w:sz w:val="16"/>
                                    <w:szCs w:val="16"/>
                                  </w:rPr>
                                  <w:t>☐</w:t>
                                </w:r>
                              </w:sdtContent>
                            </w:sdt>
                            <w:r w:rsidRPr="00A52891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Vezetés a lapban</w:t>
                            </w:r>
                          </w:p>
                          <w:p w14:paraId="61AF1B9E" w14:textId="77777777" w:rsidR="007216E3" w:rsidRDefault="007216E3" w:rsidP="00731936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0368D2" id="Szövegdoboz 845" o:spid="_x0000_s1486" type="#_x0000_t202" style="position:absolute;margin-left:103.75pt;margin-top:100.75pt;width:116.05pt;height:22.6pt;z-index:25247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" fillcolor="white [3201]" strokeweight=".5pt">
                <v:textbox>
                  <w:txbxContent>
                    <w:p w14:paraId="443934E5" w14:textId="799A6F23" w:rsidR="007216E3" w:rsidRPr="00A52891" w:rsidRDefault="007216E3" w:rsidP="00731936">
                      <w:pPr>
                        <w:rPr>
                          <w:sz w:val="16"/>
                          <w:szCs w:val="16"/>
                        </w:rPr>
                      </w:pPr>
                      <w:sdt>
                        <w:sdtPr>
                          <w:rPr>
                            <w:sz w:val="16"/>
                            <w:szCs w:val="16"/>
                          </w:rPr>
                          <w:id w:val="299738736"/>
                          <w14:checkbox>
                            <w14:checked w14:val="0"/>
                            <w14:checkedState w14:val="2612" w14:font="MS Gothic"/>
                            <w14:uncheckedState w14:val="2610" w14:font="MS Gothic"/>
                          </w14:checkbox>
                        </w:sdtPr>
                        <w:sdtContent>
                          <w:r>
                            <w:rPr>
                              <w:rFonts w:ascii="MS Gothic" w:eastAsia="MS Gothic" w:hAnsi="MS Gothic" w:hint="eastAsia"/>
                              <w:sz w:val="16"/>
                              <w:szCs w:val="16"/>
                            </w:rPr>
                            <w:t>☐</w:t>
                          </w:r>
                        </w:sdtContent>
                      </w:sdt>
                      <w:r w:rsidRPr="00A52891">
                        <w:rPr>
                          <w:sz w:val="16"/>
                          <w:szCs w:val="16"/>
                        </w:rPr>
                        <w:t xml:space="preserve"> </w:t>
                      </w:r>
                      <w:r>
                        <w:rPr>
                          <w:sz w:val="16"/>
                          <w:szCs w:val="16"/>
                        </w:rPr>
                        <w:t>Vezetés a lapban</w:t>
                      </w:r>
                    </w:p>
                    <w:p w14:paraId="61AF1B9E" w14:textId="77777777" w:rsidR="007216E3" w:rsidRDefault="007216E3" w:rsidP="00731936"/>
                  </w:txbxContent>
                </v:textbox>
              </v:shape>
            </w:pict>
          </mc:Fallback>
        </mc:AlternateContent>
      </w:r>
      <w:r w:rsidR="00731936" w:rsidRPr="002462DE">
        <w:rPr>
          <w:noProof/>
          <w:sz w:val="20"/>
          <w:szCs w:val="20"/>
          <w:lang w:val="en-GB" w:eastAsia="en-GB"/>
        </w:rPr>
        <mc:AlternateContent>
          <mc:Choice Requires="wps">
            <w:drawing>
              <wp:anchor distT="0" distB="0" distL="114300" distR="114300" simplePos="0" relativeHeight="252474368" behindDoc="0" locked="0" layoutInCell="1" allowOverlap="1" wp14:anchorId="70C8A464" wp14:editId="3FA7DF04">
                <wp:simplePos x="0" y="0"/>
                <wp:positionH relativeFrom="column">
                  <wp:posOffset>1378585</wp:posOffset>
                </wp:positionH>
                <wp:positionV relativeFrom="paragraph">
                  <wp:posOffset>2078355</wp:posOffset>
                </wp:positionV>
                <wp:extent cx="1473835" cy="235585"/>
                <wp:effectExtent l="0" t="0" r="12065" b="12065"/>
                <wp:wrapNone/>
                <wp:docPr id="846" name="Szövegdoboz 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73835" cy="23558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B0134F7" w14:textId="73A92804" w:rsidR="007216E3" w:rsidRPr="00A52891" w:rsidRDefault="007216E3" w:rsidP="00731936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sdt>
                              <w:sdtPr>
                                <w:rPr>
                                  <w:sz w:val="16"/>
                                  <w:szCs w:val="16"/>
                                </w:rPr>
                                <w:id w:val="1724722210"/>
                                <w14:checkbox>
                                  <w14:checked w14:val="0"/>
                                  <w14:checkedState w14:val="2612" w14:font="MS Gothic"/>
                                  <w14:uncheckedState w14:val="2610" w14:font="MS Gothic"/>
                                </w14:checkbox>
                              </w:sdtPr>
                              <w:sdtContent>
                                <w:r>
                                  <w:rPr>
                                    <w:rFonts w:ascii="MS Gothic" w:eastAsia="MS Gothic" w:hAnsi="MS Gothic" w:hint="eastAsia"/>
                                    <w:sz w:val="16"/>
                                    <w:szCs w:val="16"/>
                                  </w:rPr>
                                  <w:t>☐</w:t>
                                </w:r>
                              </w:sdtContent>
                            </w:sdt>
                            <w:r w:rsidRPr="00A52891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Egy anyagból</w:t>
                            </w:r>
                          </w:p>
                          <w:p w14:paraId="3859AA45" w14:textId="77777777" w:rsidR="007216E3" w:rsidRDefault="007216E3" w:rsidP="00731936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C8A464" id="Szövegdoboz 846" o:spid="_x0000_s1487" type="#_x0000_t202" style="position:absolute;margin-left:108.55pt;margin-top:163.65pt;width:116.05pt;height:18.55pt;z-index:25247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" fillcolor="white [3201]" strokeweight=".5pt">
                <v:textbox>
                  <w:txbxContent>
                    <w:p w14:paraId="3B0134F7" w14:textId="73A92804" w:rsidR="007216E3" w:rsidRPr="00A52891" w:rsidRDefault="007216E3" w:rsidP="00731936">
                      <w:pPr>
                        <w:rPr>
                          <w:sz w:val="16"/>
                          <w:szCs w:val="16"/>
                        </w:rPr>
                      </w:pPr>
                      <w:sdt>
                        <w:sdtPr>
                          <w:rPr>
                            <w:sz w:val="16"/>
                            <w:szCs w:val="16"/>
                          </w:rPr>
                          <w:id w:val="1724722210"/>
                          <w14:checkbox>
                            <w14:checked w14:val="0"/>
                            <w14:checkedState w14:val="2612" w14:font="MS Gothic"/>
                            <w14:uncheckedState w14:val="2610" w14:font="MS Gothic"/>
                          </w14:checkbox>
                        </w:sdtPr>
                        <w:sdtContent>
                          <w:r>
                            <w:rPr>
                              <w:rFonts w:ascii="MS Gothic" w:eastAsia="MS Gothic" w:hAnsi="MS Gothic" w:hint="eastAsia"/>
                              <w:sz w:val="16"/>
                              <w:szCs w:val="16"/>
                            </w:rPr>
                            <w:t>☐</w:t>
                          </w:r>
                        </w:sdtContent>
                      </w:sdt>
                      <w:r w:rsidRPr="00A52891">
                        <w:rPr>
                          <w:sz w:val="16"/>
                          <w:szCs w:val="16"/>
                        </w:rPr>
                        <w:t xml:space="preserve"> </w:t>
                      </w:r>
                      <w:r>
                        <w:rPr>
                          <w:sz w:val="16"/>
                          <w:szCs w:val="16"/>
                        </w:rPr>
                        <w:t>Egy anyagból</w:t>
                      </w:r>
                    </w:p>
                    <w:p w14:paraId="3859AA45" w14:textId="77777777" w:rsidR="007216E3" w:rsidRDefault="007216E3" w:rsidP="00731936"/>
                  </w:txbxContent>
                </v:textbox>
              </v:shape>
            </w:pict>
          </mc:Fallback>
        </mc:AlternateContent>
      </w:r>
      <w:r w:rsidR="00731936" w:rsidRPr="002462DE">
        <w:rPr>
          <w:noProof/>
          <w:sz w:val="20"/>
          <w:szCs w:val="20"/>
          <w:lang w:val="en-GB" w:eastAsia="en-GB"/>
        </w:rPr>
        <mc:AlternateContent>
          <mc:Choice Requires="wps">
            <w:drawing>
              <wp:anchor distT="0" distB="0" distL="114300" distR="114300" simplePos="0" relativeHeight="252476416" behindDoc="0" locked="0" layoutInCell="1" allowOverlap="1" wp14:anchorId="606FFB5D" wp14:editId="0272914D">
                <wp:simplePos x="0" y="0"/>
                <wp:positionH relativeFrom="column">
                  <wp:posOffset>1374775</wp:posOffset>
                </wp:positionH>
                <wp:positionV relativeFrom="paragraph">
                  <wp:posOffset>2311400</wp:posOffset>
                </wp:positionV>
                <wp:extent cx="1473835" cy="235585"/>
                <wp:effectExtent l="0" t="0" r="12065" b="12065"/>
                <wp:wrapNone/>
                <wp:docPr id="847" name="Szövegdoboz 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73835" cy="23558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75D4A10" w14:textId="3E01E81C" w:rsidR="007216E3" w:rsidRPr="00A52891" w:rsidRDefault="007216E3" w:rsidP="00731936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sdt>
                              <w:sdtPr>
                                <w:rPr>
                                  <w:sz w:val="16"/>
                                  <w:szCs w:val="16"/>
                                </w:rPr>
                                <w:id w:val="1367026522"/>
                                <w14:checkbox>
                                  <w14:checked w14:val="1"/>
                                  <w14:checkedState w14:val="2612" w14:font="MS Gothic"/>
                                  <w14:uncheckedState w14:val="2610" w14:font="MS Gothic"/>
                                </w14:checkbox>
                              </w:sdtPr>
                              <w:sdtContent>
                                <w:r w:rsidRPr="00A52891">
                                  <w:rPr>
                                    <w:rFonts w:ascii="MS Gothic" w:eastAsia="MS Gothic" w:hAnsi="MS Gothic" w:hint="eastAsia"/>
                                    <w:sz w:val="16"/>
                                    <w:szCs w:val="16"/>
                                  </w:rPr>
                                  <w:t>☒</w:t>
                                </w:r>
                              </w:sdtContent>
                            </w:sdt>
                            <w:r w:rsidRPr="00A52891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Szerelt kialakítású</w:t>
                            </w:r>
                          </w:p>
                          <w:p w14:paraId="40EF03E8" w14:textId="77777777" w:rsidR="007216E3" w:rsidRDefault="007216E3" w:rsidP="00731936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6FFB5D" id="Szövegdoboz 847" o:spid="_x0000_s1488" type="#_x0000_t202" style="position:absolute;margin-left:108.25pt;margin-top:182pt;width:116.05pt;height:18.55pt;z-index:25247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" fillcolor="white [3201]" strokeweight=".5pt">
                <v:textbox>
                  <w:txbxContent>
                    <w:p w14:paraId="275D4A10" w14:textId="3E01E81C" w:rsidR="007216E3" w:rsidRPr="00A52891" w:rsidRDefault="007216E3" w:rsidP="00731936">
                      <w:pPr>
                        <w:rPr>
                          <w:sz w:val="16"/>
                          <w:szCs w:val="16"/>
                        </w:rPr>
                      </w:pPr>
                      <w:sdt>
                        <w:sdtPr>
                          <w:rPr>
                            <w:sz w:val="16"/>
                            <w:szCs w:val="16"/>
                          </w:rPr>
                          <w:id w:val="1367026522"/>
                          <w14:checkbox>
                            <w14:checked w14:val="1"/>
                            <w14:checkedState w14:val="2612" w14:font="MS Gothic"/>
                            <w14:uncheckedState w14:val="2610" w14:font="MS Gothic"/>
                          </w14:checkbox>
                        </w:sdtPr>
                        <w:sdtContent>
                          <w:r w:rsidRPr="00A52891">
                            <w:rPr>
                              <w:rFonts w:ascii="MS Gothic" w:eastAsia="MS Gothic" w:hAnsi="MS Gothic" w:hint="eastAsia"/>
                              <w:sz w:val="16"/>
                              <w:szCs w:val="16"/>
                            </w:rPr>
                            <w:t>☒</w:t>
                          </w:r>
                        </w:sdtContent>
                      </w:sdt>
                      <w:r w:rsidRPr="00A52891">
                        <w:rPr>
                          <w:sz w:val="16"/>
                          <w:szCs w:val="16"/>
                        </w:rPr>
                        <w:t xml:space="preserve"> </w:t>
                      </w:r>
                      <w:r>
                        <w:rPr>
                          <w:sz w:val="16"/>
                          <w:szCs w:val="16"/>
                        </w:rPr>
                        <w:t>Szerelt kialakítású</w:t>
                      </w:r>
                    </w:p>
                    <w:p w14:paraId="40EF03E8" w14:textId="77777777" w:rsidR="007216E3" w:rsidRDefault="007216E3" w:rsidP="00731936"/>
                  </w:txbxContent>
                </v:textbox>
              </v:shape>
            </w:pict>
          </mc:Fallback>
        </mc:AlternateContent>
      </w:r>
      <w:r w:rsidR="00731936" w:rsidRPr="002462DE">
        <w:rPr>
          <w:noProof/>
          <w:sz w:val="20"/>
          <w:szCs w:val="20"/>
          <w:lang w:val="en-GB" w:eastAsia="en-GB"/>
        </w:rPr>
        <mc:AlternateContent>
          <mc:Choice Requires="wps">
            <w:drawing>
              <wp:anchor distT="0" distB="0" distL="114300" distR="114300" simplePos="0" relativeHeight="252478464" behindDoc="0" locked="0" layoutInCell="1" allowOverlap="1" wp14:anchorId="610B72D8" wp14:editId="24D3B4AB">
                <wp:simplePos x="0" y="0"/>
                <wp:positionH relativeFrom="column">
                  <wp:posOffset>1745615</wp:posOffset>
                </wp:positionH>
                <wp:positionV relativeFrom="paragraph">
                  <wp:posOffset>2835500</wp:posOffset>
                </wp:positionV>
                <wp:extent cx="1474429" cy="398207"/>
                <wp:effectExtent l="0" t="0" r="12065" b="20955"/>
                <wp:wrapNone/>
                <wp:docPr id="848" name="Szövegdoboz 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74429" cy="39820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F3F9ABD" w14:textId="1C1EF01E" w:rsidR="007216E3" w:rsidRPr="00A52891" w:rsidRDefault="007216E3" w:rsidP="00731936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Vezetés a kilökőlapban</w:t>
                            </w:r>
                          </w:p>
                          <w:p w14:paraId="661FFA88" w14:textId="77777777" w:rsidR="007216E3" w:rsidRDefault="007216E3" w:rsidP="00731936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B72D8" id="Szövegdoboz 848" o:spid="_x0000_s1489" type="#_x0000_t202" style="position:absolute;margin-left:137.45pt;margin-top:223.25pt;width:116.1pt;height:31.35pt;z-index:25247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" fillcolor="white [3201]" strokeweight=".5pt">
                <v:textbox>
                  <w:txbxContent>
                    <w:p w14:paraId="1F3F9ABD" w14:textId="1C1EF01E" w:rsidR="007216E3" w:rsidRPr="00A52891" w:rsidRDefault="007216E3" w:rsidP="00731936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Vezetés a kilökőlapban</w:t>
                      </w:r>
                    </w:p>
                    <w:p w14:paraId="661FFA88" w14:textId="77777777" w:rsidR="007216E3" w:rsidRDefault="007216E3" w:rsidP="00731936"/>
                  </w:txbxContent>
                </v:textbox>
              </v:shape>
            </w:pict>
          </mc:Fallback>
        </mc:AlternateContent>
      </w:r>
      <w:r w:rsidR="00A52891" w:rsidRPr="002462DE">
        <w:rPr>
          <w:noProof/>
          <w:sz w:val="20"/>
          <w:szCs w:val="20"/>
          <w:lang w:val="en-GB" w:eastAsia="en-GB"/>
        </w:rPr>
        <mc:AlternateContent>
          <mc:Choice Requires="wps">
            <w:drawing>
              <wp:anchor distT="0" distB="0" distL="114300" distR="114300" simplePos="0" relativeHeight="252464128" behindDoc="0" locked="0" layoutInCell="1" allowOverlap="1" wp14:anchorId="1E2A215A" wp14:editId="313C4BBE">
                <wp:simplePos x="0" y="0"/>
                <wp:positionH relativeFrom="column">
                  <wp:posOffset>890209</wp:posOffset>
                </wp:positionH>
                <wp:positionV relativeFrom="paragraph">
                  <wp:posOffset>40681</wp:posOffset>
                </wp:positionV>
                <wp:extent cx="1474429" cy="235974"/>
                <wp:effectExtent l="0" t="0" r="12065" b="12065"/>
                <wp:wrapNone/>
                <wp:docPr id="841" name="Szövegdoboz 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74429" cy="23597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DF6C948" w14:textId="64A00384" w:rsidR="007216E3" w:rsidRPr="00A52891" w:rsidRDefault="007216E3" w:rsidP="00A52891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sdt>
                              <w:sdtPr>
                                <w:rPr>
                                  <w:sz w:val="16"/>
                                  <w:szCs w:val="16"/>
                                </w:rPr>
                                <w:id w:val="2022201717"/>
                                <w14:checkbox>
                                  <w14:checked w14:val="0"/>
                                  <w14:checkedState w14:val="2612" w14:font="MS Gothic"/>
                                  <w14:uncheckedState w14:val="2610" w14:font="MS Gothic"/>
                                </w14:checkbox>
                              </w:sdtPr>
                              <w:sdtContent>
                                <w:r>
                                  <w:rPr>
                                    <w:rFonts w:ascii="MS Gothic" w:eastAsia="MS Gothic" w:hAnsi="MS Gothic" w:hint="eastAsia"/>
                                    <w:sz w:val="16"/>
                                    <w:szCs w:val="16"/>
                                  </w:rPr>
                                  <w:t>☐</w:t>
                                </w:r>
                              </w:sdtContent>
                            </w:sdt>
                            <w:r w:rsidRPr="00A52891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Egy anyagból</w:t>
                            </w:r>
                          </w:p>
                          <w:p w14:paraId="40A33196" w14:textId="77777777" w:rsidR="007216E3" w:rsidRDefault="007216E3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2A215A" id="Szövegdoboz 841" o:spid="_x0000_s1490" type="#_x0000_t202" style="position:absolute;margin-left:70.1pt;margin-top:3.2pt;width:116.1pt;height:18.6pt;z-index:25246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" fillcolor="white [3201]" strokeweight=".5pt">
                <v:textbox>
                  <w:txbxContent>
                    <w:p w14:paraId="6DF6C948" w14:textId="64A00384" w:rsidR="007216E3" w:rsidRPr="00A52891" w:rsidRDefault="007216E3" w:rsidP="00A52891">
                      <w:pPr>
                        <w:rPr>
                          <w:sz w:val="16"/>
                          <w:szCs w:val="16"/>
                        </w:rPr>
                      </w:pPr>
                      <w:sdt>
                        <w:sdtPr>
                          <w:rPr>
                            <w:sz w:val="16"/>
                            <w:szCs w:val="16"/>
                          </w:rPr>
                          <w:id w:val="2022201717"/>
                          <w14:checkbox>
                            <w14:checked w14:val="0"/>
                            <w14:checkedState w14:val="2612" w14:font="MS Gothic"/>
                            <w14:uncheckedState w14:val="2610" w14:font="MS Gothic"/>
                          </w14:checkbox>
                        </w:sdtPr>
                        <w:sdtContent>
                          <w:r>
                            <w:rPr>
                              <w:rFonts w:ascii="MS Gothic" w:eastAsia="MS Gothic" w:hAnsi="MS Gothic" w:hint="eastAsia"/>
                              <w:sz w:val="16"/>
                              <w:szCs w:val="16"/>
                            </w:rPr>
                            <w:t>☐</w:t>
                          </w:r>
                        </w:sdtContent>
                      </w:sdt>
                      <w:r w:rsidRPr="00A52891">
                        <w:rPr>
                          <w:sz w:val="16"/>
                          <w:szCs w:val="16"/>
                        </w:rPr>
                        <w:t xml:space="preserve"> </w:t>
                      </w:r>
                      <w:r>
                        <w:rPr>
                          <w:sz w:val="16"/>
                          <w:szCs w:val="16"/>
                        </w:rPr>
                        <w:t>Egy anyagból</w:t>
                      </w:r>
                    </w:p>
                    <w:p w14:paraId="40A33196" w14:textId="77777777" w:rsidR="007216E3" w:rsidRDefault="007216E3"/>
                  </w:txbxContent>
                </v:textbox>
              </v:shape>
            </w:pict>
          </mc:Fallback>
        </mc:AlternateContent>
      </w:r>
      <w:r w:rsidR="00D81A2D" w:rsidRPr="002462DE">
        <w:rPr>
          <w:noProof/>
          <w:sz w:val="20"/>
          <w:szCs w:val="20"/>
          <w:lang w:val="en-GB" w:eastAsia="en-GB"/>
        </w:rPr>
        <w:drawing>
          <wp:inline distT="0" distB="0" distL="0" distR="0" wp14:anchorId="20A99730" wp14:editId="2519DA97">
            <wp:extent cx="5467350" cy="3371850"/>
            <wp:effectExtent l="0" t="0" r="0" b="0"/>
            <wp:docPr id="837" name="Kép 8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5D49B" w14:textId="77777777" w:rsidR="005F2B02" w:rsidRPr="002462DE" w:rsidRDefault="005F2B02" w:rsidP="00D32724">
      <w:pPr>
        <w:rPr>
          <w:sz w:val="20"/>
          <w:szCs w:val="20"/>
        </w:rPr>
      </w:pPr>
    </w:p>
    <w:p w14:paraId="5F793DE3" w14:textId="77777777" w:rsidR="009E55DB" w:rsidRPr="002462DE" w:rsidRDefault="009E55DB" w:rsidP="00D32724">
      <w:pPr>
        <w:rPr>
          <w:sz w:val="20"/>
          <w:szCs w:val="20"/>
        </w:rPr>
      </w:pPr>
    </w:p>
    <w:p w14:paraId="49480D86" w14:textId="77777777" w:rsidR="009E55DB" w:rsidRDefault="009E55DB" w:rsidP="00D32724">
      <w:pPr>
        <w:rPr>
          <w:sz w:val="20"/>
          <w:szCs w:val="20"/>
        </w:rPr>
      </w:pPr>
    </w:p>
    <w:p w14:paraId="11FE05D2" w14:textId="77777777" w:rsidR="00A427DB" w:rsidRDefault="00A427DB" w:rsidP="00D32724">
      <w:pPr>
        <w:rPr>
          <w:sz w:val="20"/>
          <w:szCs w:val="20"/>
        </w:rPr>
      </w:pPr>
    </w:p>
    <w:p w14:paraId="6C5EEC85" w14:textId="77777777" w:rsidR="00A427DB" w:rsidRPr="002462DE" w:rsidRDefault="00A427DB" w:rsidP="00CE2D84">
      <w:pPr>
        <w:pStyle w:val="Cmsor1"/>
      </w:pPr>
    </w:p>
    <w:bookmarkStart w:id="670" w:name="_Toc508612870"/>
    <w:p w14:paraId="433B881F" w14:textId="30D68EA7" w:rsidR="009E55DB" w:rsidRPr="00CF36E5" w:rsidRDefault="007216E3" w:rsidP="007441AA">
      <w:pPr>
        <w:pStyle w:val="Cmsor1"/>
        <w:numPr>
          <w:ilvl w:val="0"/>
          <w:numId w:val="19"/>
        </w:numPr>
        <w:rPr>
          <w:rFonts w:ascii="Tahoma" w:hAnsi="Tahoma" w:cs="Tahoma"/>
          <w:b/>
          <w:sz w:val="40"/>
          <w:szCs w:val="40"/>
          <w:lang w:eastAsia="hu-HU"/>
        </w:rPr>
      </w:pPr>
      <w:sdt>
        <w:sdtPr>
          <w:rPr>
            <w:rFonts w:ascii="Tahoma" w:hAnsi="Tahoma" w:cs="Tahoma"/>
            <w:b/>
            <w:sz w:val="40"/>
            <w:szCs w:val="40"/>
            <w:lang w:eastAsia="hu-HU"/>
          </w:rPr>
          <w:id w:val="1654174638"/>
          <w14:checkbox>
            <w14:checked w14:val="0"/>
            <w14:checkedState w14:val="2612" w14:font="MS Gothic"/>
            <w14:uncheckedState w14:val="2610" w14:font="MS Gothic"/>
          </w14:checkbox>
        </w:sdtPr>
        <w:sdtContent>
          <w:r w:rsidR="001E1824">
            <w:rPr>
              <w:rFonts w:ascii="MS Gothic" w:eastAsia="MS Gothic" w:hAnsi="MS Gothic" w:cs="Tahoma" w:hint="eastAsia"/>
              <w:b/>
              <w:sz w:val="40"/>
              <w:szCs w:val="40"/>
              <w:lang w:eastAsia="hu-HU"/>
            </w:rPr>
            <w:t>☐</w:t>
          </w:r>
        </w:sdtContent>
      </w:sdt>
      <w:r w:rsidR="009E55DB" w:rsidRPr="00CF36E5">
        <w:rPr>
          <w:rFonts w:ascii="Tahoma" w:hAnsi="Tahoma" w:cs="Tahoma"/>
          <w:b/>
          <w:sz w:val="40"/>
          <w:szCs w:val="40"/>
          <w:lang w:eastAsia="hu-HU"/>
        </w:rPr>
        <w:t xml:space="preserve"> Rugózó betét</w:t>
      </w:r>
      <w:bookmarkEnd w:id="670"/>
    </w:p>
    <w:p w14:paraId="5019F3E2" w14:textId="77777777" w:rsidR="005F2B02" w:rsidRPr="002462DE" w:rsidRDefault="005F2B02" w:rsidP="00D32724">
      <w:pPr>
        <w:rPr>
          <w:sz w:val="20"/>
          <w:szCs w:val="20"/>
        </w:rPr>
      </w:pPr>
    </w:p>
    <w:p w14:paraId="089C0C5F" w14:textId="40FF456B" w:rsidR="009E55DB" w:rsidRPr="002462DE" w:rsidRDefault="009E55DB" w:rsidP="00D32724">
      <w:pPr>
        <w:rPr>
          <w:sz w:val="20"/>
          <w:szCs w:val="20"/>
        </w:rPr>
      </w:pPr>
      <w:r w:rsidRPr="002462DE">
        <w:rPr>
          <w:noProof/>
          <w:sz w:val="20"/>
          <w:szCs w:val="20"/>
          <w:lang w:val="en-GB" w:eastAsia="en-GB"/>
        </w:rPr>
        <w:drawing>
          <wp:inline distT="0" distB="0" distL="0" distR="0" wp14:anchorId="1C16DE0F" wp14:editId="3451A42A">
            <wp:extent cx="5667375" cy="2828925"/>
            <wp:effectExtent l="0" t="0" r="9525" b="9525"/>
            <wp:docPr id="994" name="Kép 9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DFA13" w14:textId="77777777" w:rsidR="005F2B02" w:rsidRPr="002462DE" w:rsidRDefault="005F2B02" w:rsidP="00D32724">
      <w:pPr>
        <w:rPr>
          <w:sz w:val="20"/>
          <w:szCs w:val="20"/>
        </w:rPr>
      </w:pPr>
    </w:p>
    <w:p w14:paraId="6BE397A3" w14:textId="77777777" w:rsidR="00D81A2D" w:rsidRPr="002462DE" w:rsidRDefault="00D81A2D" w:rsidP="00D32724">
      <w:pPr>
        <w:rPr>
          <w:sz w:val="20"/>
          <w:szCs w:val="20"/>
        </w:rPr>
      </w:pPr>
    </w:p>
    <w:p w14:paraId="699A536E" w14:textId="77777777" w:rsidR="00D81A2D" w:rsidRDefault="00D81A2D" w:rsidP="00D32724">
      <w:pPr>
        <w:rPr>
          <w:sz w:val="20"/>
          <w:szCs w:val="20"/>
        </w:rPr>
      </w:pPr>
    </w:p>
    <w:p w14:paraId="2FB3FD88" w14:textId="77777777" w:rsidR="00A427DB" w:rsidRDefault="00A427DB" w:rsidP="00D32724">
      <w:pPr>
        <w:rPr>
          <w:sz w:val="20"/>
          <w:szCs w:val="20"/>
        </w:rPr>
      </w:pPr>
    </w:p>
    <w:p w14:paraId="27122033" w14:textId="77777777" w:rsidR="00A427DB" w:rsidRDefault="00A427DB" w:rsidP="00D32724">
      <w:pPr>
        <w:rPr>
          <w:sz w:val="20"/>
          <w:szCs w:val="20"/>
        </w:rPr>
      </w:pPr>
    </w:p>
    <w:p w14:paraId="7D6A1D8A" w14:textId="77777777" w:rsidR="00A427DB" w:rsidRDefault="00A427DB" w:rsidP="00D32724">
      <w:pPr>
        <w:rPr>
          <w:sz w:val="20"/>
          <w:szCs w:val="20"/>
        </w:rPr>
      </w:pPr>
    </w:p>
    <w:p w14:paraId="6AFC2F3E" w14:textId="77777777" w:rsidR="00A427DB" w:rsidRDefault="00A427DB" w:rsidP="00D32724">
      <w:pPr>
        <w:rPr>
          <w:sz w:val="20"/>
          <w:szCs w:val="20"/>
        </w:rPr>
      </w:pPr>
    </w:p>
    <w:p w14:paraId="67AD3DF4" w14:textId="77777777" w:rsidR="00A427DB" w:rsidRDefault="00A427DB" w:rsidP="00D32724">
      <w:pPr>
        <w:rPr>
          <w:sz w:val="20"/>
          <w:szCs w:val="20"/>
        </w:rPr>
      </w:pPr>
    </w:p>
    <w:p w14:paraId="7C2EB126" w14:textId="77777777" w:rsidR="00A427DB" w:rsidRDefault="00A427DB" w:rsidP="00D32724">
      <w:pPr>
        <w:rPr>
          <w:sz w:val="20"/>
          <w:szCs w:val="20"/>
        </w:rPr>
      </w:pPr>
    </w:p>
    <w:p w14:paraId="264EF425" w14:textId="77777777" w:rsidR="00A427DB" w:rsidRDefault="00A427DB" w:rsidP="00D32724">
      <w:pPr>
        <w:rPr>
          <w:sz w:val="20"/>
          <w:szCs w:val="20"/>
        </w:rPr>
      </w:pPr>
    </w:p>
    <w:p w14:paraId="3DF8F44D" w14:textId="77777777" w:rsidR="00A427DB" w:rsidRDefault="00A427DB" w:rsidP="00D32724">
      <w:pPr>
        <w:rPr>
          <w:sz w:val="20"/>
          <w:szCs w:val="20"/>
        </w:rPr>
      </w:pPr>
    </w:p>
    <w:p w14:paraId="12C1050B" w14:textId="77777777" w:rsidR="00A427DB" w:rsidRDefault="00A427DB" w:rsidP="00D32724">
      <w:pPr>
        <w:rPr>
          <w:sz w:val="20"/>
          <w:szCs w:val="20"/>
        </w:rPr>
      </w:pPr>
    </w:p>
    <w:p w14:paraId="11EB2D06" w14:textId="77777777" w:rsidR="00A427DB" w:rsidRDefault="00A427DB" w:rsidP="00D32724">
      <w:pPr>
        <w:rPr>
          <w:sz w:val="20"/>
          <w:szCs w:val="20"/>
        </w:rPr>
      </w:pPr>
    </w:p>
    <w:p w14:paraId="062AF13C" w14:textId="77777777" w:rsidR="00A427DB" w:rsidRDefault="00A427DB" w:rsidP="00D32724">
      <w:pPr>
        <w:rPr>
          <w:sz w:val="20"/>
          <w:szCs w:val="20"/>
        </w:rPr>
      </w:pPr>
    </w:p>
    <w:p w14:paraId="38754B29" w14:textId="77777777" w:rsidR="00A427DB" w:rsidRDefault="00A427DB" w:rsidP="00D32724">
      <w:pPr>
        <w:rPr>
          <w:sz w:val="20"/>
          <w:szCs w:val="20"/>
        </w:rPr>
      </w:pPr>
    </w:p>
    <w:p w14:paraId="06D13EDC" w14:textId="77777777" w:rsidR="00A427DB" w:rsidRDefault="00A427DB" w:rsidP="00D32724">
      <w:pPr>
        <w:rPr>
          <w:sz w:val="20"/>
          <w:szCs w:val="20"/>
        </w:rPr>
      </w:pPr>
    </w:p>
    <w:p w14:paraId="24654508" w14:textId="77777777" w:rsidR="00A427DB" w:rsidRDefault="00A427DB" w:rsidP="00D32724">
      <w:pPr>
        <w:rPr>
          <w:sz w:val="20"/>
          <w:szCs w:val="20"/>
        </w:rPr>
      </w:pPr>
    </w:p>
    <w:p w14:paraId="5C1605D7" w14:textId="77777777" w:rsidR="00A427DB" w:rsidRPr="002462DE" w:rsidRDefault="00A427DB" w:rsidP="00D32724">
      <w:pPr>
        <w:rPr>
          <w:sz w:val="20"/>
          <w:szCs w:val="20"/>
        </w:rPr>
      </w:pPr>
    </w:p>
    <w:p w14:paraId="5CEC2FC7" w14:textId="08D56AFC" w:rsidR="00D32724" w:rsidRPr="00CF36E5" w:rsidRDefault="00123731" w:rsidP="007441AA">
      <w:pPr>
        <w:pStyle w:val="Cmsor1"/>
        <w:numPr>
          <w:ilvl w:val="0"/>
          <w:numId w:val="19"/>
        </w:numPr>
        <w:rPr>
          <w:rFonts w:ascii="Tahoma" w:hAnsi="Tahoma" w:cs="Tahoma"/>
          <w:b/>
          <w:sz w:val="40"/>
          <w:szCs w:val="40"/>
          <w:lang w:eastAsia="hu-HU"/>
        </w:rPr>
      </w:pPr>
      <w:r w:rsidRPr="00CF36E5">
        <w:rPr>
          <w:rFonts w:ascii="Tahoma" w:hAnsi="Tahoma" w:cs="Tahoma"/>
          <w:b/>
          <w:sz w:val="40"/>
          <w:szCs w:val="40"/>
          <w:lang w:eastAsia="hu-HU"/>
        </w:rPr>
        <w:lastRenderedPageBreak/>
        <w:t xml:space="preserve"> </w:t>
      </w:r>
      <w:bookmarkStart w:id="671" w:name="_Toc508612871"/>
      <w:sdt>
        <w:sdtPr>
          <w:rPr>
            <w:rFonts w:ascii="Tahoma" w:hAnsi="Tahoma" w:cs="Tahoma"/>
            <w:b/>
            <w:sz w:val="40"/>
            <w:szCs w:val="40"/>
            <w:lang w:eastAsia="hu-HU"/>
          </w:rPr>
          <w:id w:val="616100948"/>
          <w14:checkbox>
            <w14:checked w14:val="0"/>
            <w14:checkedState w14:val="2612" w14:font="MS Gothic"/>
            <w14:uncheckedState w14:val="2610" w14:font="MS Gothic"/>
          </w14:checkbox>
        </w:sdtPr>
        <w:sdtContent>
          <w:r w:rsidRPr="00CF36E5">
            <w:rPr>
              <w:rFonts w:ascii="Tahoma" w:hAnsi="Tahoma" w:cs="Tahoma" w:hint="eastAsia"/>
              <w:b/>
              <w:sz w:val="40"/>
              <w:szCs w:val="40"/>
              <w:lang w:eastAsia="hu-HU"/>
            </w:rPr>
            <w:t>☐</w:t>
          </w:r>
        </w:sdtContent>
      </w:sdt>
      <w:r w:rsidR="00D32724" w:rsidRPr="00CF36E5">
        <w:rPr>
          <w:rFonts w:ascii="Tahoma" w:hAnsi="Tahoma" w:cs="Tahoma"/>
          <w:b/>
          <w:sz w:val="40"/>
          <w:szCs w:val="40"/>
          <w:lang w:eastAsia="hu-HU"/>
        </w:rPr>
        <w:t xml:space="preserve"> Ékbetétes</w:t>
      </w:r>
      <w:bookmarkEnd w:id="671"/>
    </w:p>
    <w:p w14:paraId="302AE0E0" w14:textId="77777777" w:rsidR="00D32724" w:rsidRPr="002462DE" w:rsidRDefault="00D32724" w:rsidP="00D32724">
      <w:pPr>
        <w:rPr>
          <w:sz w:val="20"/>
          <w:szCs w:val="20"/>
        </w:rPr>
      </w:pPr>
    </w:p>
    <w:p w14:paraId="74AD7361" w14:textId="1074BDCC" w:rsidR="00D32724" w:rsidRPr="002462DE" w:rsidRDefault="00224846" w:rsidP="00D32724">
      <w:pPr>
        <w:rPr>
          <w:sz w:val="20"/>
          <w:szCs w:val="20"/>
        </w:rPr>
      </w:pPr>
      <w:r w:rsidRPr="002462DE">
        <w:rPr>
          <w:noProof/>
          <w:sz w:val="20"/>
          <w:szCs w:val="20"/>
          <w:lang w:val="en-GB" w:eastAsia="en-GB"/>
        </w:rPr>
        <mc:AlternateContent>
          <mc:Choice Requires="wps">
            <w:drawing>
              <wp:anchor distT="0" distB="0" distL="114300" distR="114300" simplePos="0" relativeHeight="252578816" behindDoc="0" locked="0" layoutInCell="1" allowOverlap="1" wp14:anchorId="69A1F613" wp14:editId="1B622085">
                <wp:simplePos x="0" y="0"/>
                <wp:positionH relativeFrom="column">
                  <wp:posOffset>2586273</wp:posOffset>
                </wp:positionH>
                <wp:positionV relativeFrom="paragraph">
                  <wp:posOffset>-942</wp:posOffset>
                </wp:positionV>
                <wp:extent cx="3429000" cy="1511709"/>
                <wp:effectExtent l="0" t="0" r="19050" b="12700"/>
                <wp:wrapNone/>
                <wp:docPr id="976" name="Szövegdoboz 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29000" cy="151170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02D68CE" w14:textId="6A8C3659" w:rsidR="007216E3" w:rsidRDefault="007216E3">
                            <w:del w:id="672" w:author="Varga Ernő" w:date="2018-02-16T15:49:00Z">
                              <w:r w:rsidDel="00211ADC">
                                <w:delText>Ezek a szerszámok általánosságban csúszkaszerszámok, de a csúszka egy vagy két teljes oldalra tehető. Ebben az esetben érdemes egy központi éken megvezetni az egész oldal összeesését, hogy az alámetszett részt felszabadítsuk.</w:delText>
                              </w:r>
                            </w:del>
                            <w:ins w:id="673" w:author="Varga Ernő" w:date="2018-02-16T15:49:00Z">
                              <w:r>
                                <w:t>?</w:t>
                              </w:r>
                            </w:ins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9A1F613" id="Szövegdoboz 976" o:spid="_x0000_s1491" type="#_x0000_t202" style="position:absolute;margin-left:203.65pt;margin-top:-.05pt;width:270pt;height:119.05pt;z-index:252578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" fillcolor="white [3201]" strokeweight=".5pt">
                <v:textbox>
                  <w:txbxContent>
                    <w:p w14:paraId="602D68CE" w14:textId="6A8C3659" w:rsidR="007216E3" w:rsidRDefault="007216E3">
                      <w:del w:id="674" w:author="Varga Ernő" w:date="2018-02-16T15:49:00Z">
                        <w:r w:rsidDel="00211ADC">
                          <w:delText>Ezek a szerszámok általánosságban csúszkaszerszámok, de a csúszka egy vagy két teljes oldalra tehető. Ebben az esetben érdemes egy központi éken megvezetni az egész oldal összeesését, hogy az alámetszett részt felszabadítsuk.</w:delText>
                        </w:r>
                      </w:del>
                      <w:ins w:id="675" w:author="Varga Ernő" w:date="2018-02-16T15:49:00Z">
                        <w:r>
                          <w:t>?</w:t>
                        </w:r>
                      </w:ins>
                    </w:p>
                  </w:txbxContent>
                </v:textbox>
              </v:shape>
            </w:pict>
          </mc:Fallback>
        </mc:AlternateContent>
      </w:r>
      <w:r w:rsidR="00D32724" w:rsidRPr="002462DE">
        <w:rPr>
          <w:noProof/>
          <w:sz w:val="20"/>
          <w:szCs w:val="20"/>
          <w:lang w:val="en-GB" w:eastAsia="en-GB"/>
        </w:rPr>
        <w:drawing>
          <wp:inline distT="0" distB="0" distL="0" distR="0" wp14:anchorId="51B3680F" wp14:editId="6AABDC57">
            <wp:extent cx="1828800" cy="1619250"/>
            <wp:effectExtent l="0" t="0" r="0" b="0"/>
            <wp:docPr id="612" name="Kép 6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03D42" w14:textId="77777777" w:rsidR="00D32724" w:rsidRPr="002462DE" w:rsidRDefault="00D32724" w:rsidP="00D32724">
      <w:pPr>
        <w:rPr>
          <w:sz w:val="20"/>
          <w:szCs w:val="20"/>
        </w:rPr>
      </w:pPr>
    </w:p>
    <w:bookmarkStart w:id="676" w:name="_Toc508612872"/>
    <w:p w14:paraId="6E5C8AF6" w14:textId="38A058F2" w:rsidR="00FC6F87" w:rsidRPr="00CF36E5" w:rsidRDefault="007216E3" w:rsidP="007441AA">
      <w:pPr>
        <w:pStyle w:val="Cmsor1"/>
        <w:numPr>
          <w:ilvl w:val="0"/>
          <w:numId w:val="19"/>
        </w:numPr>
        <w:rPr>
          <w:rFonts w:ascii="Tahoma" w:hAnsi="Tahoma" w:cs="Tahoma"/>
          <w:b/>
          <w:sz w:val="40"/>
          <w:szCs w:val="40"/>
          <w:lang w:eastAsia="hu-HU"/>
        </w:rPr>
      </w:pPr>
      <w:sdt>
        <w:sdtPr>
          <w:rPr>
            <w:rFonts w:ascii="Tahoma" w:hAnsi="Tahoma" w:cs="Tahoma"/>
            <w:b/>
            <w:sz w:val="40"/>
            <w:szCs w:val="40"/>
            <w:lang w:eastAsia="hu-HU"/>
          </w:rPr>
          <w:id w:val="874974002"/>
          <w14:checkbox>
            <w14:checked w14:val="0"/>
            <w14:checkedState w14:val="2612" w14:font="MS Gothic"/>
            <w14:uncheckedState w14:val="2610" w14:font="MS Gothic"/>
          </w14:checkbox>
        </w:sdtPr>
        <w:sdtContent>
          <w:r w:rsidR="00123731" w:rsidRPr="00CF36E5">
            <w:rPr>
              <w:rFonts w:ascii="Tahoma" w:hAnsi="Tahoma" w:cs="Tahoma" w:hint="eastAsia"/>
              <w:b/>
              <w:sz w:val="40"/>
              <w:szCs w:val="40"/>
              <w:lang w:eastAsia="hu-HU"/>
            </w:rPr>
            <w:t>☐</w:t>
          </w:r>
        </w:sdtContent>
      </w:sdt>
      <w:r w:rsidR="003D3A0B" w:rsidRPr="00CF36E5">
        <w:rPr>
          <w:rFonts w:ascii="Tahoma" w:hAnsi="Tahoma" w:cs="Tahoma"/>
          <w:b/>
          <w:sz w:val="40"/>
          <w:szCs w:val="40"/>
          <w:lang w:eastAsia="hu-HU"/>
        </w:rPr>
        <w:t xml:space="preserve"> Fordított szerszám</w:t>
      </w:r>
      <w:bookmarkEnd w:id="676"/>
    </w:p>
    <w:p w14:paraId="67AEB158" w14:textId="6F4BF467" w:rsidR="003D3A0B" w:rsidRDefault="003D3A0B" w:rsidP="00FC6F87">
      <w:pPr>
        <w:jc w:val="center"/>
        <w:rPr>
          <w:sz w:val="20"/>
          <w:szCs w:val="20"/>
        </w:rPr>
      </w:pPr>
      <w:r w:rsidRPr="002462DE">
        <w:rPr>
          <w:sz w:val="20"/>
          <w:szCs w:val="20"/>
        </w:rPr>
        <w:t>(a ki</w:t>
      </w:r>
      <w:r w:rsidR="00A8433C" w:rsidRPr="002462DE">
        <w:rPr>
          <w:sz w:val="20"/>
          <w:szCs w:val="20"/>
        </w:rPr>
        <w:t>dobás az álló oldalon van)</w:t>
      </w:r>
    </w:p>
    <w:p w14:paraId="2804F342" w14:textId="77777777" w:rsidR="00A427DB" w:rsidRPr="002462DE" w:rsidRDefault="00A427DB" w:rsidP="00FC6F87">
      <w:pPr>
        <w:jc w:val="center"/>
        <w:rPr>
          <w:sz w:val="20"/>
          <w:szCs w:val="20"/>
        </w:rPr>
      </w:pPr>
    </w:p>
    <w:p w14:paraId="6ED75E02" w14:textId="340253C4" w:rsidR="00A8433C" w:rsidRPr="002462DE" w:rsidRDefault="009A3E9A" w:rsidP="009A3E9A">
      <w:pPr>
        <w:rPr>
          <w:sz w:val="20"/>
          <w:szCs w:val="20"/>
        </w:rPr>
      </w:pPr>
      <w:r w:rsidRPr="002462DE">
        <w:rPr>
          <w:sz w:val="20"/>
          <w:szCs w:val="20"/>
        </w:rPr>
        <w:t>A kialakítá</w:t>
      </w:r>
      <w:r w:rsidR="00224846" w:rsidRPr="002462DE">
        <w:rPr>
          <w:sz w:val="20"/>
          <w:szCs w:val="20"/>
        </w:rPr>
        <w:t>st akkor használjuk ha a meglövés</w:t>
      </w:r>
      <w:r w:rsidRPr="002462DE">
        <w:rPr>
          <w:sz w:val="20"/>
          <w:szCs w:val="20"/>
        </w:rPr>
        <w:t xml:space="preserve"> a forma belsejében van meghatározva.</w:t>
      </w:r>
    </w:p>
    <w:p w14:paraId="21176CF3" w14:textId="1ABB7302" w:rsidR="00224846" w:rsidRPr="002462DE" w:rsidRDefault="00224846" w:rsidP="009A3E9A">
      <w:pPr>
        <w:rPr>
          <w:sz w:val="20"/>
          <w:szCs w:val="20"/>
        </w:rPr>
      </w:pPr>
      <w:r w:rsidRPr="002462DE">
        <w:rPr>
          <w:sz w:val="20"/>
          <w:szCs w:val="20"/>
        </w:rPr>
        <w:t>A szerszám kilökése ebben az esetben az álló oldal felöl történik.</w:t>
      </w:r>
    </w:p>
    <w:p w14:paraId="0E3CAF48" w14:textId="00FE4BED" w:rsidR="00A8433C" w:rsidRPr="002462DE" w:rsidRDefault="00A8433C" w:rsidP="00FC6F87">
      <w:pPr>
        <w:jc w:val="center"/>
        <w:rPr>
          <w:sz w:val="20"/>
          <w:szCs w:val="20"/>
        </w:rPr>
      </w:pPr>
      <w:r w:rsidRPr="002462DE">
        <w:rPr>
          <w:noProof/>
          <w:sz w:val="20"/>
          <w:szCs w:val="20"/>
          <w:lang w:val="en-GB" w:eastAsia="en-GB"/>
        </w:rPr>
        <w:drawing>
          <wp:inline distT="0" distB="0" distL="0" distR="0" wp14:anchorId="36B364AB" wp14:editId="37E9D830">
            <wp:extent cx="3207774" cy="3414441"/>
            <wp:effectExtent l="0" t="0" r="0" b="0"/>
            <wp:docPr id="578" name="Kép 5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3210369" cy="3417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48087" w14:textId="77777777" w:rsidR="0018700F" w:rsidRDefault="0018700F" w:rsidP="00D32724">
      <w:pPr>
        <w:rPr>
          <w:sz w:val="20"/>
          <w:szCs w:val="20"/>
        </w:rPr>
      </w:pPr>
    </w:p>
    <w:p w14:paraId="08044CDA" w14:textId="77777777" w:rsidR="00A427DB" w:rsidRPr="002462DE" w:rsidRDefault="00A427DB" w:rsidP="00D32724">
      <w:pPr>
        <w:rPr>
          <w:sz w:val="20"/>
          <w:szCs w:val="20"/>
        </w:rPr>
      </w:pPr>
    </w:p>
    <w:bookmarkStart w:id="677" w:name="_Toc508612873"/>
    <w:p w14:paraId="7FCEEB59" w14:textId="17CF6EE4" w:rsidR="0032431F" w:rsidRPr="00CF36E5" w:rsidRDefault="007216E3" w:rsidP="007441AA">
      <w:pPr>
        <w:pStyle w:val="Cmsor1"/>
        <w:numPr>
          <w:ilvl w:val="0"/>
          <w:numId w:val="19"/>
        </w:numPr>
        <w:rPr>
          <w:rFonts w:ascii="Tahoma" w:hAnsi="Tahoma" w:cs="Tahoma"/>
          <w:b/>
          <w:sz w:val="40"/>
          <w:szCs w:val="40"/>
          <w:lang w:eastAsia="hu-HU"/>
        </w:rPr>
      </w:pPr>
      <w:sdt>
        <w:sdtPr>
          <w:rPr>
            <w:rFonts w:ascii="Tahoma" w:hAnsi="Tahoma" w:cs="Tahoma"/>
            <w:b/>
            <w:sz w:val="40"/>
            <w:szCs w:val="40"/>
            <w:lang w:eastAsia="hu-HU"/>
          </w:rPr>
          <w:id w:val="1375281293"/>
          <w14:checkbox>
            <w14:checked w14:val="0"/>
            <w14:checkedState w14:val="2612" w14:font="MS Gothic"/>
            <w14:uncheckedState w14:val="2610" w14:font="MS Gothic"/>
          </w14:checkbox>
        </w:sdtPr>
        <w:sdtContent>
          <w:r w:rsidR="00123731" w:rsidRPr="00CF36E5">
            <w:rPr>
              <w:rFonts w:ascii="Tahoma" w:hAnsi="Tahoma" w:cs="Tahoma" w:hint="eastAsia"/>
              <w:b/>
              <w:sz w:val="40"/>
              <w:szCs w:val="40"/>
              <w:lang w:eastAsia="hu-HU"/>
            </w:rPr>
            <w:t>☐</w:t>
          </w:r>
        </w:sdtContent>
      </w:sdt>
      <w:r w:rsidR="0032431F" w:rsidRPr="00CF36E5">
        <w:rPr>
          <w:rFonts w:ascii="Tahoma" w:hAnsi="Tahoma" w:cs="Tahoma"/>
          <w:b/>
          <w:sz w:val="40"/>
          <w:szCs w:val="40"/>
          <w:lang w:eastAsia="hu-HU"/>
        </w:rPr>
        <w:t xml:space="preserve"> Menetes</w:t>
      </w:r>
      <w:bookmarkEnd w:id="677"/>
    </w:p>
    <w:p w14:paraId="383D3BEB" w14:textId="1BDB0C57" w:rsidR="00E925F8" w:rsidRPr="002462DE" w:rsidRDefault="00E925F8" w:rsidP="0032431F">
      <w:pPr>
        <w:rPr>
          <w:sz w:val="20"/>
          <w:szCs w:val="20"/>
        </w:rPr>
      </w:pPr>
      <w:r w:rsidRPr="002462DE">
        <w:rPr>
          <w:sz w:val="20"/>
          <w:szCs w:val="20"/>
        </w:rPr>
        <w:t>Külső és belső mene</w:t>
      </w:r>
      <w:r w:rsidR="00F42DA0">
        <w:rPr>
          <w:sz w:val="20"/>
          <w:szCs w:val="20"/>
        </w:rPr>
        <w:t xml:space="preserve">ttel ellátott szerszámok esetén, nagy menetemelkedésnél és menetmélységnél </w:t>
      </w:r>
      <w:r w:rsidRPr="002462DE">
        <w:rPr>
          <w:sz w:val="20"/>
          <w:szCs w:val="20"/>
        </w:rPr>
        <w:t>célszerű a kitekerő</w:t>
      </w:r>
      <w:r w:rsidR="00F42DA0">
        <w:rPr>
          <w:sz w:val="20"/>
          <w:szCs w:val="20"/>
        </w:rPr>
        <w:t xml:space="preserve"> </w:t>
      </w:r>
      <w:r w:rsidRPr="002462DE">
        <w:rPr>
          <w:sz w:val="20"/>
          <w:szCs w:val="20"/>
        </w:rPr>
        <w:t>magok használata.</w:t>
      </w:r>
      <w:r w:rsidR="00F42DA0">
        <w:rPr>
          <w:sz w:val="20"/>
          <w:szCs w:val="20"/>
        </w:rPr>
        <w:t xml:space="preserve"> </w:t>
      </w:r>
    </w:p>
    <w:p w14:paraId="7F0F1E74" w14:textId="3DED7262" w:rsidR="00D32724" w:rsidRPr="002462DE" w:rsidRDefault="0032431F" w:rsidP="00D32724">
      <w:pPr>
        <w:rPr>
          <w:sz w:val="20"/>
          <w:szCs w:val="20"/>
        </w:rPr>
      </w:pPr>
      <w:r w:rsidRPr="002462DE">
        <w:rPr>
          <w:noProof/>
          <w:sz w:val="20"/>
          <w:szCs w:val="20"/>
          <w:lang w:val="en-GB" w:eastAsia="en-GB"/>
        </w:rPr>
        <w:drawing>
          <wp:inline distT="0" distB="0" distL="0" distR="0" wp14:anchorId="4BFD4B54" wp14:editId="4F3FB6D9">
            <wp:extent cx="1781175" cy="1695450"/>
            <wp:effectExtent l="0" t="0" r="9525" b="0"/>
            <wp:docPr id="616" name="Kép 6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1781175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25F8" w:rsidRPr="002462DE">
        <w:rPr>
          <w:noProof/>
          <w:sz w:val="20"/>
          <w:szCs w:val="20"/>
          <w:lang w:eastAsia="hu-HU"/>
        </w:rPr>
        <w:t xml:space="preserve"> </w:t>
      </w:r>
      <w:r w:rsidR="00E925F8" w:rsidRPr="002462DE">
        <w:rPr>
          <w:noProof/>
          <w:sz w:val="20"/>
          <w:szCs w:val="20"/>
          <w:lang w:val="en-GB" w:eastAsia="en-GB"/>
        </w:rPr>
        <w:drawing>
          <wp:inline distT="0" distB="0" distL="0" distR="0" wp14:anchorId="5B52E480" wp14:editId="015B48A6">
            <wp:extent cx="2342147" cy="1822874"/>
            <wp:effectExtent l="0" t="0" r="1270" b="6350"/>
            <wp:docPr id="761" name="Kép 7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2248" cy="18229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16B38B" w14:textId="77777777" w:rsidR="00E925F8" w:rsidRPr="002462DE" w:rsidRDefault="00E925F8" w:rsidP="00D32724">
      <w:pPr>
        <w:rPr>
          <w:sz w:val="20"/>
          <w:szCs w:val="20"/>
        </w:rPr>
      </w:pPr>
    </w:p>
    <w:p w14:paraId="63CCD74D" w14:textId="782B2E3C" w:rsidR="002D1DB0" w:rsidRDefault="00F42DA0" w:rsidP="00D32724">
      <w:pPr>
        <w:rPr>
          <w:sz w:val="20"/>
          <w:szCs w:val="20"/>
        </w:rPr>
      </w:pPr>
      <w:r>
        <w:rPr>
          <w:noProof/>
          <w:sz w:val="20"/>
          <w:szCs w:val="20"/>
          <w:lang w:val="en-GB" w:eastAsia="en-GB"/>
        </w:rPr>
        <mc:AlternateContent>
          <mc:Choice Requires="wps">
            <w:drawing>
              <wp:anchor distT="0" distB="0" distL="114300" distR="114300" simplePos="0" relativeHeight="252598272" behindDoc="0" locked="0" layoutInCell="1" allowOverlap="1" wp14:anchorId="2F7FDF02" wp14:editId="69CFE837">
                <wp:simplePos x="0" y="0"/>
                <wp:positionH relativeFrom="column">
                  <wp:posOffset>904957</wp:posOffset>
                </wp:positionH>
                <wp:positionV relativeFrom="paragraph">
                  <wp:posOffset>3266665</wp:posOffset>
                </wp:positionV>
                <wp:extent cx="1097793" cy="81116"/>
                <wp:effectExtent l="38100" t="114300" r="7620" b="71755"/>
                <wp:wrapNone/>
                <wp:docPr id="1003" name="Egyenes összekötő nyíllal 1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097793" cy="81116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7027A2" id="Egyenes összekötő nyíllal 1003" o:spid="_x0000_s1026" type="#_x0000_t32" style="position:absolute;margin-left:71.25pt;margin-top:257.2pt;width:86.45pt;height:6.4pt;flip:x y;z-index:25259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" strokecolor="red" strokeweight="2.25pt">
                <v:stroke endarrow="open" joinstyle="miter"/>
              </v:shape>
            </w:pict>
          </mc:Fallback>
        </mc:AlternateContent>
      </w:r>
      <w:r>
        <w:rPr>
          <w:noProof/>
          <w:sz w:val="20"/>
          <w:szCs w:val="20"/>
          <w:lang w:val="en-GB" w:eastAsia="en-GB"/>
        </w:rPr>
        <mc:AlternateContent>
          <mc:Choice Requires="wps">
            <w:drawing>
              <wp:anchor distT="0" distB="0" distL="114300" distR="114300" simplePos="0" relativeHeight="252596224" behindDoc="0" locked="0" layoutInCell="1" allowOverlap="1" wp14:anchorId="3DBB1F1A" wp14:editId="2B99997A">
                <wp:simplePos x="0" y="0"/>
                <wp:positionH relativeFrom="column">
                  <wp:posOffset>1701370</wp:posOffset>
                </wp:positionH>
                <wp:positionV relativeFrom="paragraph">
                  <wp:posOffset>1673840</wp:posOffset>
                </wp:positionV>
                <wp:extent cx="375838" cy="280260"/>
                <wp:effectExtent l="38100" t="38100" r="24765" b="24765"/>
                <wp:wrapNone/>
                <wp:docPr id="1002" name="Egyenes összekötő nyíllal 1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75838" cy="28026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C0F2E7" id="Egyenes összekötő nyíllal 1002" o:spid="_x0000_s1026" type="#_x0000_t32" style="position:absolute;margin-left:133.95pt;margin-top:131.8pt;width:29.6pt;height:22.05pt;flip:x y;z-index:25259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" strokecolor="red" strokeweight="2.25pt">
                <v:stroke endarrow="open" joinstyle="miter"/>
              </v:shape>
            </w:pict>
          </mc:Fallback>
        </mc:AlternateContent>
      </w:r>
      <w:r>
        <w:rPr>
          <w:noProof/>
          <w:sz w:val="20"/>
          <w:szCs w:val="20"/>
          <w:lang w:val="en-GB" w:eastAsia="en-GB"/>
        </w:rPr>
        <mc:AlternateContent>
          <mc:Choice Requires="wps">
            <w:drawing>
              <wp:anchor distT="0" distB="0" distL="114300" distR="114300" simplePos="0" relativeHeight="252594176" behindDoc="0" locked="0" layoutInCell="1" allowOverlap="1" wp14:anchorId="79C8941F" wp14:editId="701047EA">
                <wp:simplePos x="0" y="0"/>
                <wp:positionH relativeFrom="column">
                  <wp:posOffset>1022944</wp:posOffset>
                </wp:positionH>
                <wp:positionV relativeFrom="paragraph">
                  <wp:posOffset>663575</wp:posOffset>
                </wp:positionV>
                <wp:extent cx="980298" cy="258097"/>
                <wp:effectExtent l="38100" t="19050" r="10795" b="85090"/>
                <wp:wrapNone/>
                <wp:docPr id="1001" name="Egyenes összekötő nyíllal 10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80298" cy="258097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D42BA4" id="Egyenes összekötő nyíllal 1001" o:spid="_x0000_s1026" type="#_x0000_t32" style="position:absolute;margin-left:80.55pt;margin-top:52.25pt;width:77.2pt;height:20.3pt;flip:x;z-index:25259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" strokecolor="red" strokeweight="2.25pt">
                <v:stroke endarrow="open" joinstyle="miter"/>
              </v:shape>
            </w:pict>
          </mc:Fallback>
        </mc:AlternateContent>
      </w:r>
      <w:r>
        <w:rPr>
          <w:noProof/>
          <w:sz w:val="20"/>
          <w:szCs w:val="20"/>
          <w:lang w:val="en-GB" w:eastAsia="en-GB"/>
        </w:rPr>
        <mc:AlternateContent>
          <mc:Choice Requires="wps">
            <w:drawing>
              <wp:anchor distT="0" distB="0" distL="114300" distR="114300" simplePos="0" relativeHeight="252583936" behindDoc="0" locked="0" layoutInCell="1" allowOverlap="1" wp14:anchorId="23472A51" wp14:editId="58CA0CE9">
                <wp:simplePos x="0" y="0"/>
                <wp:positionH relativeFrom="column">
                  <wp:posOffset>2002790</wp:posOffset>
                </wp:positionH>
                <wp:positionV relativeFrom="paragraph">
                  <wp:posOffset>471170</wp:posOffset>
                </wp:positionV>
                <wp:extent cx="855345" cy="309245"/>
                <wp:effectExtent l="0" t="0" r="20955" b="14605"/>
                <wp:wrapNone/>
                <wp:docPr id="995" name="Szövegdoboz 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55345" cy="30924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70946FA" w14:textId="5DF4678A" w:rsidR="007216E3" w:rsidRDefault="007216E3">
                            <w:r>
                              <w:t>Fogaskerék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472A51" id="Szövegdoboz 995" o:spid="_x0000_s1492" type="#_x0000_t202" style="position:absolute;margin-left:157.7pt;margin-top:37.1pt;width:67.35pt;height:24.35pt;z-index:25258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" fillcolor="white [3201]" strokeweight=".5pt">
                <v:textbox>
                  <w:txbxContent>
                    <w:p w14:paraId="270946FA" w14:textId="5DF4678A" w:rsidR="007216E3" w:rsidRDefault="007216E3">
                      <w:r>
                        <w:t>Fogaskerék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0"/>
          <w:szCs w:val="20"/>
          <w:lang w:val="en-GB" w:eastAsia="en-GB"/>
        </w:rPr>
        <mc:AlternateContent>
          <mc:Choice Requires="wps">
            <w:drawing>
              <wp:anchor distT="0" distB="0" distL="114300" distR="114300" simplePos="0" relativeHeight="252585984" behindDoc="0" locked="0" layoutInCell="1" allowOverlap="1" wp14:anchorId="02B67F94" wp14:editId="12CC9306">
                <wp:simplePos x="0" y="0"/>
                <wp:positionH relativeFrom="column">
                  <wp:posOffset>2077085</wp:posOffset>
                </wp:positionH>
                <wp:positionV relativeFrom="paragraph">
                  <wp:posOffset>1769110</wp:posOffset>
                </wp:positionV>
                <wp:extent cx="707390" cy="309245"/>
                <wp:effectExtent l="0" t="0" r="16510" b="14605"/>
                <wp:wrapNone/>
                <wp:docPr id="996" name="Szövegdoboz 9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07390" cy="30924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015F8FC" w14:textId="7F3940EC" w:rsidR="007216E3" w:rsidRDefault="007216E3" w:rsidP="00F42DA0">
                            <w:r>
                              <w:t>Fogasléc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67F94" id="Szövegdoboz 996" o:spid="_x0000_s1493" type="#_x0000_t202" style="position:absolute;margin-left:163.55pt;margin-top:139.3pt;width:55.7pt;height:24.35pt;z-index:25258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" fillcolor="white [3201]" strokeweight=".5pt">
                <v:textbox>
                  <w:txbxContent>
                    <w:p w14:paraId="1015F8FC" w14:textId="7F3940EC" w:rsidR="007216E3" w:rsidRDefault="007216E3" w:rsidP="00F42DA0">
                      <w:r>
                        <w:t>Fogasléc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0"/>
          <w:szCs w:val="20"/>
          <w:lang w:val="en-GB" w:eastAsia="en-GB"/>
        </w:rPr>
        <mc:AlternateContent>
          <mc:Choice Requires="wps">
            <w:drawing>
              <wp:anchor distT="0" distB="0" distL="114300" distR="114300" simplePos="0" relativeHeight="252588032" behindDoc="0" locked="0" layoutInCell="1" allowOverlap="1" wp14:anchorId="229A2142" wp14:editId="71743971">
                <wp:simplePos x="0" y="0"/>
                <wp:positionH relativeFrom="column">
                  <wp:posOffset>2003425</wp:posOffset>
                </wp:positionH>
                <wp:positionV relativeFrom="paragraph">
                  <wp:posOffset>3199724</wp:posOffset>
                </wp:positionV>
                <wp:extent cx="781050" cy="309245"/>
                <wp:effectExtent l="0" t="0" r="19050" b="14605"/>
                <wp:wrapNone/>
                <wp:docPr id="997" name="Szövegdoboz 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81050" cy="30924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1659982" w14:textId="2157535A" w:rsidR="007216E3" w:rsidRDefault="007216E3" w:rsidP="00F42DA0">
                            <w:r>
                              <w:t>Hidraolika</w:t>
                            </w:r>
                          </w:p>
                          <w:p w14:paraId="1627DEE3" w14:textId="77777777" w:rsidR="007216E3" w:rsidRDefault="007216E3" w:rsidP="00F42DA0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9A2142" id="Szövegdoboz 997" o:spid="_x0000_s1494" type="#_x0000_t202" style="position:absolute;margin-left:157.75pt;margin-top:251.95pt;width:61.5pt;height:24.35pt;z-index:25258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" fillcolor="white [3201]" strokeweight=".5pt">
                <v:textbox>
                  <w:txbxContent>
                    <w:p w14:paraId="41659982" w14:textId="2157535A" w:rsidR="007216E3" w:rsidRDefault="007216E3" w:rsidP="00F42DA0">
                      <w:r>
                        <w:t>Hidraolika</w:t>
                      </w:r>
                    </w:p>
                    <w:p w14:paraId="1627DEE3" w14:textId="77777777" w:rsidR="007216E3" w:rsidRDefault="007216E3" w:rsidP="00F42DA0"/>
                  </w:txbxContent>
                </v:textbox>
              </v:shape>
            </w:pict>
          </mc:Fallback>
        </mc:AlternateContent>
      </w:r>
      <w:r>
        <w:rPr>
          <w:noProof/>
          <w:sz w:val="20"/>
          <w:szCs w:val="20"/>
          <w:lang w:val="en-GB" w:eastAsia="en-GB"/>
        </w:rPr>
        <mc:AlternateContent>
          <mc:Choice Requires="wps">
            <w:drawing>
              <wp:anchor distT="0" distB="0" distL="114300" distR="114300" simplePos="0" relativeHeight="252591104" behindDoc="0" locked="0" layoutInCell="1" allowOverlap="1" wp14:anchorId="42D8C517" wp14:editId="6B34D942">
                <wp:simplePos x="0" y="0"/>
                <wp:positionH relativeFrom="column">
                  <wp:posOffset>1088984</wp:posOffset>
                </wp:positionH>
                <wp:positionV relativeFrom="paragraph">
                  <wp:posOffset>1069115</wp:posOffset>
                </wp:positionV>
                <wp:extent cx="545690" cy="538316"/>
                <wp:effectExtent l="19050" t="19050" r="26035" b="14605"/>
                <wp:wrapNone/>
                <wp:docPr id="999" name="Téglalap 9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5690" cy="538316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9A6084B" id="Téglalap 999" o:spid="_x0000_s1026" style="position:absolute;margin-left:85.75pt;margin-top:84.2pt;width:42.95pt;height:42.4pt;z-index:25259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" filled="f" strokecolor="red" strokeweight="2.25pt"/>
            </w:pict>
          </mc:Fallback>
        </mc:AlternateContent>
      </w:r>
      <w:r>
        <w:rPr>
          <w:noProof/>
          <w:sz w:val="20"/>
          <w:szCs w:val="20"/>
          <w:lang w:val="en-GB" w:eastAsia="en-GB"/>
        </w:rPr>
        <mc:AlternateContent>
          <mc:Choice Requires="wps">
            <w:drawing>
              <wp:anchor distT="0" distB="0" distL="114300" distR="114300" simplePos="0" relativeHeight="252593152" behindDoc="0" locked="0" layoutInCell="1" allowOverlap="1" wp14:anchorId="28E773F3" wp14:editId="09AEE449">
                <wp:simplePos x="0" y="0"/>
                <wp:positionH relativeFrom="column">
                  <wp:posOffset>344518</wp:posOffset>
                </wp:positionH>
                <wp:positionV relativeFrom="paragraph">
                  <wp:posOffset>2824214</wp:posOffset>
                </wp:positionV>
                <wp:extent cx="479323" cy="2035277"/>
                <wp:effectExtent l="19050" t="19050" r="16510" b="22225"/>
                <wp:wrapNone/>
                <wp:docPr id="1000" name="Téglalap 1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9323" cy="2035277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1CFF5BD" id="Téglalap 1000" o:spid="_x0000_s1026" style="position:absolute;margin-left:27.15pt;margin-top:222.4pt;width:37.75pt;height:160.25pt;z-index:2525931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" filled="f" strokecolor="red" strokeweight="2.25pt"/>
            </w:pict>
          </mc:Fallback>
        </mc:AlternateContent>
      </w:r>
      <w:r>
        <w:rPr>
          <w:noProof/>
          <w:sz w:val="20"/>
          <w:szCs w:val="20"/>
          <w:lang w:val="en-GB" w:eastAsia="en-GB"/>
        </w:rPr>
        <mc:AlternateContent>
          <mc:Choice Requires="wps">
            <w:drawing>
              <wp:anchor distT="0" distB="0" distL="114300" distR="114300" simplePos="0" relativeHeight="252589056" behindDoc="0" locked="0" layoutInCell="1" allowOverlap="1" wp14:anchorId="5DA26667" wp14:editId="10CC35BA">
                <wp:simplePos x="0" y="0"/>
                <wp:positionH relativeFrom="column">
                  <wp:posOffset>388763</wp:posOffset>
                </wp:positionH>
                <wp:positionV relativeFrom="paragraph">
                  <wp:posOffset>847930</wp:posOffset>
                </wp:positionV>
                <wp:extent cx="479323" cy="390832"/>
                <wp:effectExtent l="19050" t="19050" r="16510" b="28575"/>
                <wp:wrapNone/>
                <wp:docPr id="998" name="Téglalap 9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9323" cy="390832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CC6442B" id="Téglalap 998" o:spid="_x0000_s1026" style="position:absolute;margin-left:30.6pt;margin-top:66.75pt;width:37.75pt;height:30.75pt;z-index:252589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" filled="f" strokecolor="red" strokeweight="2.25pt"/>
            </w:pict>
          </mc:Fallback>
        </mc:AlternateContent>
      </w:r>
      <w:r w:rsidR="00E925F8" w:rsidRPr="002462DE">
        <w:rPr>
          <w:noProof/>
          <w:sz w:val="20"/>
          <w:szCs w:val="20"/>
          <w:lang w:val="en-GB" w:eastAsia="en-GB"/>
        </w:rPr>
        <w:drawing>
          <wp:inline distT="0" distB="0" distL="0" distR="0" wp14:anchorId="2FAF13E0" wp14:editId="4F6EBF2D">
            <wp:extent cx="1813368" cy="5187868"/>
            <wp:effectExtent l="0" t="0" r="0" b="0"/>
            <wp:docPr id="760" name="Kép 7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1813824" cy="5189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4A03B" w14:textId="1BE15732" w:rsidR="008F22DE" w:rsidRDefault="007216E3" w:rsidP="007441AA">
      <w:pPr>
        <w:pStyle w:val="Listaszerbekezds"/>
        <w:numPr>
          <w:ilvl w:val="0"/>
          <w:numId w:val="19"/>
        </w:numPr>
        <w:jc w:val="center"/>
        <w:rPr>
          <w:rFonts w:ascii="Tahoma" w:hAnsi="Tahoma" w:cs="Tahoma"/>
          <w:b/>
          <w:sz w:val="40"/>
          <w:szCs w:val="40"/>
          <w:lang w:eastAsia="hu-HU"/>
        </w:rPr>
      </w:pPr>
      <w:sdt>
        <w:sdtPr>
          <w:rPr>
            <w:rFonts w:ascii="Tahoma" w:hAnsi="Tahoma" w:cs="Tahoma"/>
            <w:b/>
            <w:sz w:val="40"/>
            <w:szCs w:val="40"/>
            <w:lang w:eastAsia="hu-HU"/>
          </w:rPr>
          <w:id w:val="771816903"/>
          <w14:checkbox>
            <w14:checked w14:val="0"/>
            <w14:checkedState w14:val="2612" w14:font="MS Gothic"/>
            <w14:uncheckedState w14:val="2610" w14:font="MS Gothic"/>
          </w14:checkbox>
        </w:sdtPr>
        <w:sdtContent>
          <w:r w:rsidR="008F22DE" w:rsidRPr="00CF36E5">
            <w:rPr>
              <w:rFonts w:ascii="Tahoma" w:hAnsi="Tahoma" w:cs="Tahoma" w:hint="eastAsia"/>
              <w:b/>
              <w:sz w:val="40"/>
              <w:szCs w:val="40"/>
              <w:lang w:eastAsia="hu-HU"/>
            </w:rPr>
            <w:t>☐</w:t>
          </w:r>
        </w:sdtContent>
      </w:sdt>
      <w:r w:rsidR="008F22DE" w:rsidRPr="00CF36E5">
        <w:rPr>
          <w:rFonts w:ascii="Tahoma" w:hAnsi="Tahoma" w:cs="Tahoma"/>
          <w:b/>
          <w:sz w:val="40"/>
          <w:szCs w:val="40"/>
          <w:lang w:eastAsia="hu-HU"/>
        </w:rPr>
        <w:t xml:space="preserve"> </w:t>
      </w:r>
      <w:r w:rsidR="008F22DE" w:rsidRPr="008F22DE">
        <w:rPr>
          <w:rFonts w:ascii="Tahoma" w:hAnsi="Tahoma" w:cs="Tahoma"/>
          <w:b/>
          <w:sz w:val="40"/>
          <w:szCs w:val="40"/>
          <w:lang w:eastAsia="hu-HU"/>
        </w:rPr>
        <w:t>Hidraolika csatlakozás</w:t>
      </w:r>
    </w:p>
    <w:p w14:paraId="48C85D93" w14:textId="77777777" w:rsidR="00251C59" w:rsidRDefault="00251C59" w:rsidP="00251C59">
      <w:pPr>
        <w:jc w:val="center"/>
        <w:rPr>
          <w:rFonts w:ascii="Tahoma" w:hAnsi="Tahoma" w:cs="Tahoma"/>
          <w:b/>
          <w:sz w:val="40"/>
          <w:szCs w:val="40"/>
          <w:lang w:eastAsia="hu-HU"/>
        </w:rPr>
      </w:pPr>
    </w:p>
    <w:p w14:paraId="24B2170E" w14:textId="2900F1C5" w:rsidR="00251C59" w:rsidRDefault="00251C59" w:rsidP="00251C59">
      <w:pPr>
        <w:jc w:val="center"/>
        <w:rPr>
          <w:rFonts w:ascii="Tahoma" w:hAnsi="Tahoma" w:cs="Tahoma"/>
          <w:b/>
          <w:sz w:val="40"/>
          <w:szCs w:val="40"/>
          <w:lang w:eastAsia="hu-HU"/>
        </w:rPr>
      </w:pPr>
      <w:r>
        <w:rPr>
          <w:noProof/>
          <w:lang w:val="en-GB" w:eastAsia="en-GB"/>
        </w:rPr>
        <w:drawing>
          <wp:inline distT="0" distB="0" distL="0" distR="0" wp14:anchorId="2447C9CA" wp14:editId="7593E720">
            <wp:extent cx="1726387" cy="2324730"/>
            <wp:effectExtent l="0" t="0" r="7620" b="0"/>
            <wp:docPr id="905" name="Kép 9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1727140" cy="2325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B42E9" w14:textId="77777777" w:rsidR="00251C59" w:rsidRPr="00251C59" w:rsidRDefault="00251C59" w:rsidP="00251C59">
      <w:pPr>
        <w:jc w:val="center"/>
        <w:rPr>
          <w:rFonts w:ascii="Tahoma" w:hAnsi="Tahoma" w:cs="Tahoma"/>
          <w:b/>
          <w:sz w:val="40"/>
          <w:szCs w:val="40"/>
          <w:lang w:eastAsia="hu-HU"/>
        </w:rPr>
      </w:pPr>
    </w:p>
    <w:p w14:paraId="2EDAD93B" w14:textId="562825D3" w:rsidR="008F22DE" w:rsidRPr="008F22DE" w:rsidRDefault="007216E3" w:rsidP="008F22DE">
      <w:pPr>
        <w:rPr>
          <w:sz w:val="20"/>
          <w:szCs w:val="20"/>
        </w:rPr>
      </w:pPr>
      <w:sdt>
        <w:sdtPr>
          <w:rPr>
            <w:rFonts w:ascii="Tahoma" w:hAnsi="Tahoma" w:cs="Tahoma"/>
            <w:b/>
            <w:sz w:val="32"/>
            <w:szCs w:val="32"/>
            <w:lang w:eastAsia="hu-HU"/>
          </w:rPr>
          <w:id w:val="724947024"/>
          <w14:checkbox>
            <w14:checked w14:val="1"/>
            <w14:checkedState w14:val="2612" w14:font="MS Gothic"/>
            <w14:uncheckedState w14:val="2610" w14:font="MS Gothic"/>
          </w14:checkbox>
        </w:sdtPr>
        <w:sdtContent>
          <w:r w:rsidR="008F22DE" w:rsidRPr="008F22DE">
            <w:rPr>
              <w:rFonts w:ascii="MS Gothic" w:eastAsia="MS Gothic" w:hAnsi="MS Gothic" w:cs="Tahoma" w:hint="eastAsia"/>
              <w:b/>
              <w:sz w:val="32"/>
              <w:szCs w:val="32"/>
              <w:lang w:eastAsia="hu-HU"/>
            </w:rPr>
            <w:t>☒</w:t>
          </w:r>
        </w:sdtContent>
      </w:sdt>
      <w:r w:rsidR="008F22DE" w:rsidRPr="008F22DE">
        <w:rPr>
          <w:rFonts w:ascii="Tahoma" w:hAnsi="Tahoma" w:cs="Tahoma"/>
          <w:b/>
          <w:sz w:val="32"/>
          <w:szCs w:val="32"/>
          <w:lang w:eastAsia="hu-HU"/>
        </w:rPr>
        <w:t xml:space="preserve"> Stäubli</w:t>
      </w:r>
      <w:r w:rsidR="008F22DE">
        <w:rPr>
          <w:rFonts w:ascii="Tahoma" w:hAnsi="Tahoma" w:cs="Tahoma"/>
          <w:b/>
          <w:sz w:val="32"/>
          <w:szCs w:val="32"/>
          <w:lang w:eastAsia="hu-HU"/>
        </w:rPr>
        <w:t xml:space="preserve"> </w:t>
      </w:r>
      <w:r w:rsidR="008F22DE" w:rsidRPr="008F22DE">
        <w:rPr>
          <w:sz w:val="20"/>
          <w:szCs w:val="20"/>
        </w:rPr>
        <w:t>(http://pdf.directindustry.com/pdf/staeubli-connectors/mpx-hydraulics/7527-409369.html)</w:t>
      </w:r>
    </w:p>
    <w:p w14:paraId="72C9AAC7" w14:textId="7E47D462" w:rsidR="008F22DE" w:rsidRPr="008F22DE" w:rsidRDefault="008F22DE" w:rsidP="008F22DE">
      <w:pPr>
        <w:rPr>
          <w:sz w:val="20"/>
          <w:szCs w:val="20"/>
        </w:rPr>
      </w:pPr>
      <w:r w:rsidRPr="008F22DE">
        <w:rPr>
          <w:sz w:val="20"/>
          <w:szCs w:val="20"/>
        </w:rPr>
        <w:t>MPX10.1102/SV</w:t>
      </w:r>
    </w:p>
    <w:p w14:paraId="20EEA54A" w14:textId="24AB9EE7" w:rsidR="008F22DE" w:rsidRDefault="008F22DE" w:rsidP="008F22DE">
      <w:pPr>
        <w:rPr>
          <w:sz w:val="20"/>
          <w:szCs w:val="20"/>
        </w:rPr>
      </w:pPr>
      <w:r w:rsidRPr="008F22DE">
        <w:rPr>
          <w:sz w:val="20"/>
          <w:szCs w:val="20"/>
        </w:rPr>
        <w:t>MPX10.7102/SV</w:t>
      </w:r>
    </w:p>
    <w:p w14:paraId="4616BA93" w14:textId="77777777" w:rsidR="00251C59" w:rsidRDefault="00251C59" w:rsidP="008F22DE">
      <w:pPr>
        <w:rPr>
          <w:sz w:val="20"/>
          <w:szCs w:val="20"/>
        </w:rPr>
      </w:pPr>
    </w:p>
    <w:p w14:paraId="71006E4B" w14:textId="2E769FF7" w:rsidR="00251C59" w:rsidRDefault="00251C59" w:rsidP="00251C59">
      <w:pPr>
        <w:jc w:val="center"/>
        <w:rPr>
          <w:sz w:val="20"/>
          <w:szCs w:val="20"/>
        </w:rPr>
      </w:pPr>
      <w:r>
        <w:rPr>
          <w:noProof/>
          <w:lang w:val="en-GB" w:eastAsia="en-GB"/>
        </w:rPr>
        <w:drawing>
          <wp:inline distT="0" distB="0" distL="0" distR="0" wp14:anchorId="17E389F2" wp14:editId="1AF4B272">
            <wp:extent cx="1718146" cy="2149783"/>
            <wp:effectExtent l="0" t="0" r="0" b="3175"/>
            <wp:docPr id="914" name="Kép 9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1717498" cy="2148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F2BE4" w14:textId="3CA49D00" w:rsidR="008F22DE" w:rsidRPr="008F22DE" w:rsidRDefault="007216E3" w:rsidP="008F22DE">
      <w:pPr>
        <w:rPr>
          <w:sz w:val="20"/>
          <w:szCs w:val="20"/>
        </w:rPr>
      </w:pPr>
      <w:sdt>
        <w:sdtPr>
          <w:rPr>
            <w:rFonts w:ascii="Tahoma" w:hAnsi="Tahoma" w:cs="Tahoma"/>
            <w:b/>
            <w:sz w:val="32"/>
            <w:szCs w:val="32"/>
            <w:lang w:eastAsia="hu-HU"/>
          </w:rPr>
          <w:id w:val="-1549367864"/>
          <w14:checkbox>
            <w14:checked w14:val="0"/>
            <w14:checkedState w14:val="2612" w14:font="MS Gothic"/>
            <w14:uncheckedState w14:val="2610" w14:font="MS Gothic"/>
          </w14:checkbox>
        </w:sdtPr>
        <w:sdtContent>
          <w:r w:rsidR="008F22DE">
            <w:rPr>
              <w:rFonts w:ascii="MS Gothic" w:eastAsia="MS Gothic" w:hAnsi="MS Gothic" w:cs="Tahoma" w:hint="eastAsia"/>
              <w:b/>
              <w:sz w:val="32"/>
              <w:szCs w:val="32"/>
              <w:lang w:eastAsia="hu-HU"/>
            </w:rPr>
            <w:t>☐</w:t>
          </w:r>
        </w:sdtContent>
      </w:sdt>
      <w:r w:rsidR="008F22DE" w:rsidRPr="008F22DE">
        <w:rPr>
          <w:rFonts w:ascii="Tahoma" w:hAnsi="Tahoma" w:cs="Tahoma"/>
          <w:b/>
          <w:sz w:val="32"/>
          <w:szCs w:val="32"/>
          <w:lang w:eastAsia="hu-HU"/>
        </w:rPr>
        <w:t xml:space="preserve"> </w:t>
      </w:r>
      <w:r w:rsidR="008F22DE">
        <w:rPr>
          <w:rFonts w:ascii="Tahoma" w:hAnsi="Tahoma" w:cs="Tahoma"/>
          <w:b/>
          <w:sz w:val="32"/>
          <w:szCs w:val="32"/>
          <w:lang w:eastAsia="hu-HU"/>
        </w:rPr>
        <w:t xml:space="preserve">RTC </w:t>
      </w:r>
      <w:r w:rsidR="008F22DE" w:rsidRPr="008F22DE">
        <w:rPr>
          <w:sz w:val="20"/>
          <w:szCs w:val="20"/>
        </w:rPr>
        <w:t>(http://www.rtc-tec.com/files/product_pdf/072.pdf)</w:t>
      </w:r>
    </w:p>
    <w:p w14:paraId="2708A513" w14:textId="1924ABFE" w:rsidR="008F22DE" w:rsidRPr="008F22DE" w:rsidRDefault="008F22DE" w:rsidP="008F22DE">
      <w:pPr>
        <w:rPr>
          <w:sz w:val="20"/>
          <w:szCs w:val="20"/>
        </w:rPr>
      </w:pPr>
      <w:r w:rsidRPr="008F22DE">
        <w:rPr>
          <w:sz w:val="20"/>
          <w:szCs w:val="20"/>
        </w:rPr>
        <w:t>072.10.SFB 17V</w:t>
      </w:r>
    </w:p>
    <w:p w14:paraId="5D477371" w14:textId="2EE6DF01" w:rsidR="008F22DE" w:rsidRPr="008F22DE" w:rsidRDefault="008F22DE" w:rsidP="008F22DE">
      <w:pPr>
        <w:rPr>
          <w:sz w:val="20"/>
          <w:szCs w:val="20"/>
        </w:rPr>
      </w:pPr>
      <w:r w:rsidRPr="008F22DE">
        <w:rPr>
          <w:sz w:val="20"/>
          <w:szCs w:val="20"/>
        </w:rPr>
        <w:t>072.10 PFB 17V</w:t>
      </w:r>
    </w:p>
    <w:p w14:paraId="1880C12E" w14:textId="77777777" w:rsidR="008F22DE" w:rsidRPr="008F22DE" w:rsidRDefault="008F22DE" w:rsidP="008F22DE">
      <w:pPr>
        <w:rPr>
          <w:sz w:val="20"/>
          <w:szCs w:val="20"/>
        </w:rPr>
      </w:pPr>
    </w:p>
    <w:bookmarkStart w:id="678" w:name="_Toc508612874"/>
    <w:p w14:paraId="79796F3C" w14:textId="3B35CA1B" w:rsidR="00085E20" w:rsidRPr="00CF36E5" w:rsidRDefault="007216E3" w:rsidP="007441AA">
      <w:pPr>
        <w:pStyle w:val="Cmsor1"/>
        <w:numPr>
          <w:ilvl w:val="0"/>
          <w:numId w:val="19"/>
        </w:numPr>
        <w:rPr>
          <w:rFonts w:ascii="Tahoma" w:hAnsi="Tahoma" w:cs="Tahoma"/>
          <w:b/>
          <w:sz w:val="40"/>
          <w:szCs w:val="40"/>
          <w:lang w:eastAsia="hu-HU"/>
        </w:rPr>
      </w:pPr>
      <w:sdt>
        <w:sdtPr>
          <w:rPr>
            <w:rFonts w:ascii="Tahoma" w:hAnsi="Tahoma" w:cs="Tahoma"/>
            <w:b/>
            <w:sz w:val="40"/>
            <w:szCs w:val="40"/>
            <w:lang w:eastAsia="hu-HU"/>
          </w:rPr>
          <w:id w:val="-245961022"/>
          <w14:checkbox>
            <w14:checked w14:val="0"/>
            <w14:checkedState w14:val="2612" w14:font="MS Gothic"/>
            <w14:uncheckedState w14:val="2610" w14:font="MS Gothic"/>
          </w14:checkbox>
        </w:sdtPr>
        <w:sdtContent>
          <w:r w:rsidR="0053065F" w:rsidRPr="00CF36E5">
            <w:rPr>
              <w:rFonts w:ascii="Tahoma" w:hAnsi="Tahoma" w:cs="Tahoma" w:hint="eastAsia"/>
              <w:b/>
              <w:sz w:val="40"/>
              <w:szCs w:val="40"/>
              <w:lang w:eastAsia="hu-HU"/>
            </w:rPr>
            <w:t>☐</w:t>
          </w:r>
        </w:sdtContent>
      </w:sdt>
      <w:r w:rsidR="00085E20" w:rsidRPr="00CF36E5">
        <w:rPr>
          <w:rFonts w:ascii="Tahoma" w:hAnsi="Tahoma" w:cs="Tahoma"/>
          <w:b/>
          <w:sz w:val="40"/>
          <w:szCs w:val="40"/>
          <w:lang w:eastAsia="hu-HU"/>
        </w:rPr>
        <w:t xml:space="preserve"> Összeeső magos</w:t>
      </w:r>
      <w:bookmarkEnd w:id="678"/>
    </w:p>
    <w:p w14:paraId="66A906CC" w14:textId="03D67D5F" w:rsidR="00E925F8" w:rsidRPr="002462DE" w:rsidRDefault="003E416E" w:rsidP="00085E20">
      <w:pPr>
        <w:rPr>
          <w:sz w:val="20"/>
          <w:szCs w:val="20"/>
        </w:rPr>
      </w:pPr>
      <w:r w:rsidRPr="002462DE">
        <w:rPr>
          <w:noProof/>
          <w:sz w:val="20"/>
          <w:szCs w:val="20"/>
          <w:lang w:val="en-GB" w:eastAsia="en-GB"/>
        </w:rPr>
        <mc:AlternateContent>
          <mc:Choice Requires="wps">
            <w:drawing>
              <wp:anchor distT="0" distB="0" distL="114300" distR="114300" simplePos="0" relativeHeight="252462080" behindDoc="0" locked="0" layoutInCell="1" allowOverlap="1" wp14:anchorId="20765872" wp14:editId="2A6DF30D">
                <wp:simplePos x="0" y="0"/>
                <wp:positionH relativeFrom="column">
                  <wp:posOffset>100391</wp:posOffset>
                </wp:positionH>
                <wp:positionV relativeFrom="paragraph">
                  <wp:posOffset>667487</wp:posOffset>
                </wp:positionV>
                <wp:extent cx="1290484" cy="1408430"/>
                <wp:effectExtent l="0" t="0" r="24130" b="20320"/>
                <wp:wrapNone/>
                <wp:docPr id="765" name="Szövegdoboz 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90484" cy="14084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5413EEC" w14:textId="47E8EF15" w:rsidR="007216E3" w:rsidRDefault="007216E3">
                            <w:r>
                              <w:rPr>
                                <w:noProof/>
                                <w:lang w:val="en-GB" w:eastAsia="en-GB"/>
                              </w:rPr>
                              <w:drawing>
                                <wp:inline distT="0" distB="0" distL="0" distR="0" wp14:anchorId="4E28E02E" wp14:editId="5A7163CE">
                                  <wp:extent cx="1135325" cy="1209368"/>
                                  <wp:effectExtent l="0" t="0" r="8255" b="0"/>
                                  <wp:docPr id="274" name="Kép 27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"/>
                                          <pic:cNvPicPr/>
                                        </pic:nvPicPr>
                                        <pic:blipFill>
                                          <a:blip r:embed="rId208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136558" cy="1210681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0765872" id="Szövegdoboz 765" o:spid="_x0000_s1495" type="#_x0000_t202" style="position:absolute;margin-left:7.9pt;margin-top:52.55pt;width:101.6pt;height:110.9pt;z-index:2524620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" fillcolor="white [3201]" strokeweight=".5pt">
                <v:textbox>
                  <w:txbxContent>
                    <w:p w14:paraId="65413EEC" w14:textId="47E8EF15" w:rsidR="007216E3" w:rsidRDefault="007216E3">
                      <w:r>
                        <w:rPr>
                          <w:noProof/>
                          <w:lang w:val="en-GB" w:eastAsia="en-GB"/>
                        </w:rPr>
                        <w:drawing>
                          <wp:inline distT="0" distB="0" distL="0" distR="0" wp14:anchorId="4E28E02E" wp14:editId="5A7163CE">
                            <wp:extent cx="1135325" cy="1209368"/>
                            <wp:effectExtent l="0" t="0" r="8255" b="0"/>
                            <wp:docPr id="274" name="Kép 27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"/>
                                    <pic:cNvPicPr/>
                                  </pic:nvPicPr>
                                  <pic:blipFill>
                                    <a:blip r:embed="rId208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136558" cy="1210681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E925F8" w:rsidRPr="002462DE">
        <w:rPr>
          <w:sz w:val="20"/>
          <w:szCs w:val="20"/>
        </w:rPr>
        <w:t>Szim</w:t>
      </w:r>
      <w:r w:rsidR="00FB0005" w:rsidRPr="002462DE">
        <w:rPr>
          <w:sz w:val="20"/>
          <w:szCs w:val="20"/>
        </w:rPr>
        <w:t>m</w:t>
      </w:r>
      <w:r w:rsidR="00E925F8" w:rsidRPr="002462DE">
        <w:rPr>
          <w:sz w:val="20"/>
          <w:szCs w:val="20"/>
        </w:rPr>
        <w:t>etrikus, körkörös alkatrészek alámetszéseinél használatos szerszámkialakítás az összeesőmag.</w:t>
      </w:r>
    </w:p>
    <w:bookmarkStart w:id="679" w:name="_Toc508612875"/>
    <w:p w14:paraId="587E9A1C" w14:textId="0048C5DC" w:rsidR="003E416E" w:rsidRPr="00CF36E5" w:rsidRDefault="007216E3" w:rsidP="007441AA">
      <w:pPr>
        <w:pStyle w:val="Cmsor1"/>
        <w:numPr>
          <w:ilvl w:val="0"/>
          <w:numId w:val="19"/>
        </w:numPr>
        <w:rPr>
          <w:rFonts w:ascii="Tahoma" w:hAnsi="Tahoma" w:cs="Tahoma"/>
          <w:b/>
          <w:sz w:val="40"/>
          <w:szCs w:val="40"/>
          <w:lang w:eastAsia="hu-HU"/>
        </w:rPr>
      </w:pPr>
      <w:sdt>
        <w:sdtPr>
          <w:rPr>
            <w:rFonts w:ascii="Tahoma" w:hAnsi="Tahoma" w:cs="Tahoma"/>
            <w:b/>
            <w:sz w:val="40"/>
            <w:szCs w:val="40"/>
            <w:lang w:eastAsia="hu-HU"/>
          </w:rPr>
          <w:id w:val="934790006"/>
          <w14:checkbox>
            <w14:checked w14:val="0"/>
            <w14:checkedState w14:val="2612" w14:font="MS Gothic"/>
            <w14:uncheckedState w14:val="2610" w14:font="MS Gothic"/>
          </w14:checkbox>
        </w:sdtPr>
        <w:sdtContent>
          <w:r w:rsidR="00251C59">
            <w:rPr>
              <w:rFonts w:ascii="MS Gothic" w:eastAsia="MS Gothic" w:hAnsi="MS Gothic" w:cs="Tahoma" w:hint="eastAsia"/>
              <w:b/>
              <w:sz w:val="40"/>
              <w:szCs w:val="40"/>
              <w:lang w:eastAsia="hu-HU"/>
            </w:rPr>
            <w:t>☐</w:t>
          </w:r>
        </w:sdtContent>
      </w:sdt>
      <w:r w:rsidR="00FB0005" w:rsidRPr="00CF36E5">
        <w:rPr>
          <w:rFonts w:ascii="Tahoma" w:hAnsi="Tahoma" w:cs="Tahoma"/>
          <w:b/>
          <w:sz w:val="40"/>
          <w:szCs w:val="40"/>
          <w:lang w:eastAsia="hu-HU"/>
        </w:rPr>
        <w:t xml:space="preserve"> Külső kialakítás</w:t>
      </w:r>
      <w:bookmarkEnd w:id="679"/>
    </w:p>
    <w:p w14:paraId="6419940E" w14:textId="77777777" w:rsidR="003E416E" w:rsidRDefault="003E416E" w:rsidP="00085E20">
      <w:pPr>
        <w:rPr>
          <w:sz w:val="20"/>
          <w:szCs w:val="20"/>
        </w:rPr>
      </w:pPr>
    </w:p>
    <w:p w14:paraId="48A8395B" w14:textId="77777777" w:rsidR="00D37FCA" w:rsidRPr="002462DE" w:rsidRDefault="00D37FCA" w:rsidP="00085E20">
      <w:pPr>
        <w:rPr>
          <w:sz w:val="20"/>
          <w:szCs w:val="20"/>
        </w:rPr>
      </w:pPr>
    </w:p>
    <w:p w14:paraId="5E676FF0" w14:textId="77777777" w:rsidR="003E416E" w:rsidRPr="002462DE" w:rsidRDefault="003E416E" w:rsidP="00085E20">
      <w:pPr>
        <w:rPr>
          <w:sz w:val="20"/>
          <w:szCs w:val="20"/>
        </w:rPr>
      </w:pPr>
    </w:p>
    <w:p w14:paraId="65E9A1DA" w14:textId="77777777" w:rsidR="003E416E" w:rsidRPr="002462DE" w:rsidRDefault="003E416E" w:rsidP="00085E20">
      <w:pPr>
        <w:rPr>
          <w:sz w:val="20"/>
          <w:szCs w:val="20"/>
        </w:rPr>
      </w:pPr>
    </w:p>
    <w:p w14:paraId="57F05E59" w14:textId="19636130" w:rsidR="00FB0005" w:rsidRPr="002462DE" w:rsidRDefault="00FB0005" w:rsidP="00085E20">
      <w:pPr>
        <w:rPr>
          <w:sz w:val="20"/>
          <w:szCs w:val="20"/>
        </w:rPr>
      </w:pPr>
    </w:p>
    <w:p w14:paraId="1018062C" w14:textId="5F3809A2" w:rsidR="00085E20" w:rsidRPr="002462DE" w:rsidRDefault="00085E20" w:rsidP="00085E20">
      <w:pPr>
        <w:rPr>
          <w:sz w:val="20"/>
          <w:szCs w:val="20"/>
        </w:rPr>
      </w:pPr>
      <w:r w:rsidRPr="002462DE">
        <w:rPr>
          <w:noProof/>
          <w:sz w:val="20"/>
          <w:szCs w:val="20"/>
          <w:lang w:val="en-GB" w:eastAsia="en-GB"/>
        </w:rPr>
        <w:drawing>
          <wp:inline distT="0" distB="0" distL="0" distR="0" wp14:anchorId="55BF8064" wp14:editId="544E6437">
            <wp:extent cx="4844845" cy="1986665"/>
            <wp:effectExtent l="0" t="0" r="0" b="0"/>
            <wp:docPr id="747" name="Kép 7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4846749" cy="1987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6F0FE" w14:textId="57120ADE" w:rsidR="00D37FCA" w:rsidRPr="002462DE" w:rsidRDefault="00FB0005" w:rsidP="00085E20">
      <w:pPr>
        <w:rPr>
          <w:sz w:val="20"/>
          <w:szCs w:val="20"/>
        </w:rPr>
      </w:pPr>
      <w:r w:rsidRPr="002462DE">
        <w:rPr>
          <w:noProof/>
          <w:sz w:val="20"/>
          <w:szCs w:val="20"/>
          <w:lang w:val="en-GB" w:eastAsia="en-GB"/>
        </w:rPr>
        <w:lastRenderedPageBreak/>
        <w:drawing>
          <wp:inline distT="0" distB="0" distL="0" distR="0" wp14:anchorId="13EE5C0B" wp14:editId="6CFE723A">
            <wp:extent cx="5021826" cy="3713247"/>
            <wp:effectExtent l="0" t="0" r="7620" b="1905"/>
            <wp:docPr id="762" name="Kép 7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021585" cy="3713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680" w:name="_Toc508612876"/>
    <w:p w14:paraId="545CB015" w14:textId="2C812B12" w:rsidR="003E416E" w:rsidRPr="00CF36E5" w:rsidRDefault="007216E3" w:rsidP="007441AA">
      <w:pPr>
        <w:pStyle w:val="Cmsor1"/>
        <w:numPr>
          <w:ilvl w:val="0"/>
          <w:numId w:val="19"/>
        </w:numPr>
        <w:rPr>
          <w:rFonts w:ascii="Tahoma" w:hAnsi="Tahoma" w:cs="Tahoma"/>
          <w:b/>
          <w:sz w:val="40"/>
          <w:szCs w:val="40"/>
          <w:lang w:eastAsia="hu-HU"/>
        </w:rPr>
      </w:pPr>
      <w:sdt>
        <w:sdtPr>
          <w:rPr>
            <w:rFonts w:ascii="Tahoma" w:hAnsi="Tahoma" w:cs="Tahoma"/>
            <w:b/>
            <w:sz w:val="40"/>
            <w:szCs w:val="40"/>
            <w:lang w:eastAsia="hu-HU"/>
          </w:rPr>
          <w:id w:val="-1802222776"/>
          <w14:checkbox>
            <w14:checked w14:val="0"/>
            <w14:checkedState w14:val="2612" w14:font="MS Gothic"/>
            <w14:uncheckedState w14:val="2610" w14:font="MS Gothic"/>
          </w14:checkbox>
        </w:sdtPr>
        <w:sdtContent>
          <w:r w:rsidR="00251C59">
            <w:rPr>
              <w:rFonts w:ascii="MS Gothic" w:eastAsia="MS Gothic" w:hAnsi="MS Gothic" w:cs="Tahoma" w:hint="eastAsia"/>
              <w:b/>
              <w:sz w:val="40"/>
              <w:szCs w:val="40"/>
              <w:lang w:eastAsia="hu-HU"/>
            </w:rPr>
            <w:t>☐</w:t>
          </w:r>
        </w:sdtContent>
      </w:sdt>
      <w:r w:rsidR="003E416E" w:rsidRPr="00CF36E5">
        <w:rPr>
          <w:rFonts w:ascii="Tahoma" w:hAnsi="Tahoma" w:cs="Tahoma"/>
          <w:b/>
          <w:sz w:val="40"/>
          <w:szCs w:val="40"/>
          <w:lang w:eastAsia="hu-HU"/>
        </w:rPr>
        <w:t xml:space="preserve"> Belső kialakítás</w:t>
      </w:r>
      <w:bookmarkEnd w:id="680"/>
    </w:p>
    <w:p w14:paraId="67B39A96" w14:textId="77777777" w:rsidR="005F2B02" w:rsidRPr="002462DE" w:rsidRDefault="005F2B02" w:rsidP="003E416E">
      <w:pPr>
        <w:rPr>
          <w:sz w:val="20"/>
          <w:szCs w:val="20"/>
        </w:rPr>
      </w:pPr>
    </w:p>
    <w:p w14:paraId="2CA67A85" w14:textId="05BB57F5" w:rsidR="003E416E" w:rsidRPr="002462DE" w:rsidRDefault="00224846" w:rsidP="003E416E">
      <w:pPr>
        <w:rPr>
          <w:sz w:val="20"/>
          <w:szCs w:val="20"/>
        </w:rPr>
      </w:pPr>
      <w:r w:rsidRPr="002462DE">
        <w:rPr>
          <w:noProof/>
          <w:sz w:val="20"/>
          <w:szCs w:val="20"/>
          <w:lang w:val="en-GB" w:eastAsia="en-GB"/>
        </w:rPr>
        <mc:AlternateContent>
          <mc:Choice Requires="wps">
            <w:drawing>
              <wp:anchor distT="0" distB="0" distL="114300" distR="114300" simplePos="0" relativeHeight="252577792" behindDoc="0" locked="0" layoutInCell="1" allowOverlap="1" wp14:anchorId="76FC90BE" wp14:editId="536E2BF7">
                <wp:simplePos x="0" y="0"/>
                <wp:positionH relativeFrom="column">
                  <wp:posOffset>1863090</wp:posOffset>
                </wp:positionH>
                <wp:positionV relativeFrom="paragraph">
                  <wp:posOffset>781050</wp:posOffset>
                </wp:positionV>
                <wp:extent cx="2381250" cy="6348095"/>
                <wp:effectExtent l="0" t="0" r="0" b="0"/>
                <wp:wrapNone/>
                <wp:docPr id="975" name="Téglalap 9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0" cy="634809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5B83A94" id="Téglalap 975" o:spid="_x0000_s1026" style="position:absolute;margin-left:146.7pt;margin-top:61.5pt;width:187.5pt;height:499.85pt;z-index:2525777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" fillcolor="white [3212]" stroked="f" strokeweight="1pt"/>
            </w:pict>
          </mc:Fallback>
        </mc:AlternateContent>
      </w:r>
      <w:r w:rsidR="003E416E" w:rsidRPr="002462DE">
        <w:rPr>
          <w:noProof/>
          <w:sz w:val="20"/>
          <w:szCs w:val="20"/>
          <w:lang w:val="en-GB" w:eastAsia="en-GB"/>
        </w:rPr>
        <w:drawing>
          <wp:inline distT="0" distB="0" distL="0" distR="0" wp14:anchorId="7993717A" wp14:editId="081B9CB8">
            <wp:extent cx="2706329" cy="784521"/>
            <wp:effectExtent l="0" t="0" r="0" b="0"/>
            <wp:docPr id="764" name="Kép 7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6529" cy="7845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20EFF1" w14:textId="5FB033AD" w:rsidR="00D32724" w:rsidRPr="002462DE" w:rsidRDefault="003E416E" w:rsidP="00D32724">
      <w:pPr>
        <w:rPr>
          <w:sz w:val="20"/>
          <w:szCs w:val="20"/>
        </w:rPr>
      </w:pPr>
      <w:r w:rsidRPr="002462DE">
        <w:rPr>
          <w:noProof/>
          <w:sz w:val="20"/>
          <w:szCs w:val="20"/>
          <w:lang w:val="en-GB" w:eastAsia="en-GB"/>
        </w:rPr>
        <w:lastRenderedPageBreak/>
        <w:drawing>
          <wp:inline distT="0" distB="0" distL="0" distR="0" wp14:anchorId="47C6EDB0" wp14:editId="1939AADD">
            <wp:extent cx="5411330" cy="6113206"/>
            <wp:effectExtent l="0" t="0" r="0" b="1905"/>
            <wp:docPr id="763" name="Kép 7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411428" cy="6113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1F0C1" w14:textId="77777777" w:rsidR="00D32724" w:rsidRPr="002462DE" w:rsidRDefault="00D32724" w:rsidP="00D32724">
      <w:pPr>
        <w:rPr>
          <w:sz w:val="20"/>
          <w:szCs w:val="20"/>
        </w:rPr>
      </w:pPr>
    </w:p>
    <w:p w14:paraId="1BD3E30F" w14:textId="77777777" w:rsidR="003E416E" w:rsidRPr="002462DE" w:rsidRDefault="003E416E" w:rsidP="00D32724">
      <w:pPr>
        <w:rPr>
          <w:sz w:val="20"/>
          <w:szCs w:val="20"/>
        </w:rPr>
      </w:pPr>
    </w:p>
    <w:bookmarkStart w:id="681" w:name="_Toc508612877"/>
    <w:p w14:paraId="14B7E28F" w14:textId="09593C5F" w:rsidR="0032431F" w:rsidRPr="00CF36E5" w:rsidRDefault="007216E3" w:rsidP="007441AA">
      <w:pPr>
        <w:pStyle w:val="Cmsor1"/>
        <w:numPr>
          <w:ilvl w:val="0"/>
          <w:numId w:val="19"/>
        </w:numPr>
        <w:rPr>
          <w:rFonts w:ascii="Tahoma" w:hAnsi="Tahoma" w:cs="Tahoma"/>
          <w:b/>
          <w:sz w:val="40"/>
          <w:szCs w:val="40"/>
          <w:lang w:eastAsia="hu-HU"/>
        </w:rPr>
      </w:pPr>
      <w:sdt>
        <w:sdtPr>
          <w:rPr>
            <w:rFonts w:ascii="Tahoma" w:hAnsi="Tahoma" w:cs="Tahoma"/>
            <w:b/>
            <w:sz w:val="40"/>
            <w:szCs w:val="40"/>
            <w:lang w:eastAsia="hu-HU"/>
          </w:rPr>
          <w:id w:val="-322659794"/>
          <w14:checkbox>
            <w14:checked w14:val="0"/>
            <w14:checkedState w14:val="2612" w14:font="MS Gothic"/>
            <w14:uncheckedState w14:val="2610" w14:font="MS Gothic"/>
          </w14:checkbox>
        </w:sdtPr>
        <w:sdtContent>
          <w:r w:rsidR="0053065F" w:rsidRPr="00CF36E5">
            <w:rPr>
              <w:rFonts w:ascii="Tahoma" w:hAnsi="Tahoma" w:cs="Tahoma" w:hint="eastAsia"/>
              <w:b/>
              <w:sz w:val="40"/>
              <w:szCs w:val="40"/>
              <w:lang w:eastAsia="hu-HU"/>
            </w:rPr>
            <w:t>☐</w:t>
          </w:r>
        </w:sdtContent>
      </w:sdt>
      <w:r w:rsidR="0032431F" w:rsidRPr="00CF36E5">
        <w:rPr>
          <w:rFonts w:ascii="Tahoma" w:hAnsi="Tahoma" w:cs="Tahoma"/>
          <w:b/>
          <w:sz w:val="40"/>
          <w:szCs w:val="40"/>
          <w:lang w:eastAsia="hu-HU"/>
        </w:rPr>
        <w:t xml:space="preserve"> Háromlapos</w:t>
      </w:r>
      <w:bookmarkEnd w:id="681"/>
    </w:p>
    <w:p w14:paraId="6B6013FF" w14:textId="221090ED" w:rsidR="00224846" w:rsidRDefault="00224846" w:rsidP="00D32724">
      <w:pPr>
        <w:rPr>
          <w:sz w:val="20"/>
          <w:szCs w:val="20"/>
        </w:rPr>
      </w:pPr>
      <w:r w:rsidRPr="002462DE">
        <w:rPr>
          <w:sz w:val="20"/>
          <w:szCs w:val="20"/>
        </w:rPr>
        <w:t>A termék és az angusz szeparált eltávolítása érdekében használjuk.</w:t>
      </w:r>
    </w:p>
    <w:p w14:paraId="0EC261A1" w14:textId="2EB6DD5C" w:rsidR="007C591B" w:rsidRDefault="007C591B" w:rsidP="00D32724">
      <w:pPr>
        <w:rPr>
          <w:sz w:val="20"/>
          <w:szCs w:val="20"/>
        </w:rPr>
      </w:pPr>
      <w:r>
        <w:rPr>
          <w:sz w:val="20"/>
          <w:szCs w:val="20"/>
        </w:rPr>
        <w:t>A háromlapos szerszámok lehetnek:</w:t>
      </w:r>
    </w:p>
    <w:p w14:paraId="7EFF99A9" w14:textId="661B82AA" w:rsidR="007C591B" w:rsidRDefault="007C591B" w:rsidP="007C591B">
      <w:pPr>
        <w:pStyle w:val="Listaszerbekezds"/>
        <w:numPr>
          <w:ilvl w:val="0"/>
          <w:numId w:val="5"/>
        </w:numPr>
        <w:rPr>
          <w:sz w:val="20"/>
          <w:szCs w:val="20"/>
        </w:rPr>
      </w:pPr>
      <w:r>
        <w:rPr>
          <w:sz w:val="20"/>
          <w:szCs w:val="20"/>
        </w:rPr>
        <w:t>letolólapos</w:t>
      </w:r>
    </w:p>
    <w:p w14:paraId="12C9E323" w14:textId="5581F75A" w:rsidR="007C591B" w:rsidRPr="007C591B" w:rsidRDefault="00310D43" w:rsidP="007C591B">
      <w:pPr>
        <w:pStyle w:val="Listaszerbekezds"/>
        <w:numPr>
          <w:ilvl w:val="0"/>
          <w:numId w:val="5"/>
        </w:numPr>
        <w:rPr>
          <w:sz w:val="20"/>
          <w:szCs w:val="20"/>
        </w:rPr>
      </w:pPr>
      <w:r>
        <w:rPr>
          <w:sz w:val="20"/>
          <w:szCs w:val="20"/>
        </w:rPr>
        <w:t>letológyűrűs</w:t>
      </w:r>
    </w:p>
    <w:p w14:paraId="75078343" w14:textId="77777777" w:rsidR="00D32724" w:rsidRPr="002462DE" w:rsidRDefault="00D32724" w:rsidP="00D32724">
      <w:pPr>
        <w:rPr>
          <w:sz w:val="20"/>
          <w:szCs w:val="20"/>
        </w:rPr>
      </w:pPr>
    </w:p>
    <w:p w14:paraId="3C4393AE" w14:textId="77A6E41E" w:rsidR="00D32724" w:rsidRDefault="003E416E" w:rsidP="00D32724">
      <w:pPr>
        <w:rPr>
          <w:sz w:val="20"/>
          <w:szCs w:val="20"/>
        </w:rPr>
      </w:pPr>
      <w:r w:rsidRPr="002462DE">
        <w:rPr>
          <w:noProof/>
          <w:sz w:val="20"/>
          <w:szCs w:val="20"/>
          <w:lang w:val="en-GB" w:eastAsia="en-GB"/>
        </w:rPr>
        <w:lastRenderedPageBreak/>
        <w:drawing>
          <wp:inline distT="0" distB="0" distL="0" distR="0" wp14:anchorId="588A4D68" wp14:editId="4CC86805">
            <wp:extent cx="3001297" cy="1980023"/>
            <wp:effectExtent l="0" t="0" r="8890" b="1270"/>
            <wp:docPr id="618" name="Kép 6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3002317" cy="1980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682" w:name="_Toc508612878"/>
    <w:p w14:paraId="75F1143C" w14:textId="3999F57C" w:rsidR="00251C59" w:rsidRPr="00550AD8" w:rsidRDefault="007216E3" w:rsidP="007441AA">
      <w:pPr>
        <w:pStyle w:val="Cmsor1"/>
        <w:numPr>
          <w:ilvl w:val="0"/>
          <w:numId w:val="19"/>
        </w:numPr>
        <w:rPr>
          <w:rFonts w:ascii="Tahoma" w:hAnsi="Tahoma" w:cs="Tahoma"/>
          <w:b/>
          <w:sz w:val="40"/>
          <w:szCs w:val="40"/>
          <w:lang w:eastAsia="hu-HU"/>
        </w:rPr>
      </w:pPr>
      <w:sdt>
        <w:sdtPr>
          <w:rPr>
            <w:rFonts w:ascii="Tahoma" w:hAnsi="Tahoma" w:cs="Tahoma"/>
            <w:b/>
            <w:sz w:val="40"/>
            <w:szCs w:val="40"/>
            <w:lang w:eastAsia="hu-HU"/>
          </w:rPr>
          <w:id w:val="1666286245"/>
          <w14:checkbox>
            <w14:checked w14:val="1"/>
            <w14:checkedState w14:val="2612" w14:font="MS Gothic"/>
            <w14:uncheckedState w14:val="2610" w14:font="MS Gothic"/>
          </w14:checkbox>
        </w:sdtPr>
        <w:sdtContent>
          <w:r w:rsidR="00550AD8">
            <w:rPr>
              <w:rFonts w:ascii="MS Gothic" w:eastAsia="MS Gothic" w:hAnsi="MS Gothic" w:cs="Tahoma" w:hint="eastAsia"/>
              <w:b/>
              <w:sz w:val="40"/>
              <w:szCs w:val="40"/>
              <w:lang w:eastAsia="hu-HU"/>
            </w:rPr>
            <w:t>☒</w:t>
          </w:r>
        </w:sdtContent>
      </w:sdt>
      <w:r w:rsidR="00550AD8" w:rsidRPr="00CF36E5">
        <w:rPr>
          <w:rFonts w:ascii="Tahoma" w:hAnsi="Tahoma" w:cs="Tahoma"/>
          <w:b/>
          <w:sz w:val="40"/>
          <w:szCs w:val="40"/>
          <w:lang w:eastAsia="hu-HU"/>
        </w:rPr>
        <w:t xml:space="preserve"> </w:t>
      </w:r>
      <w:r w:rsidR="00550AD8">
        <w:rPr>
          <w:rFonts w:ascii="Tahoma" w:hAnsi="Tahoma" w:cs="Tahoma"/>
          <w:b/>
          <w:sz w:val="40"/>
          <w:szCs w:val="40"/>
          <w:lang w:eastAsia="hu-HU"/>
        </w:rPr>
        <w:t>Illesztett csap</w:t>
      </w:r>
      <w:bookmarkEnd w:id="682"/>
    </w:p>
    <w:p w14:paraId="3CA24958" w14:textId="04FD2997" w:rsidR="00251C59" w:rsidRDefault="007C591B" w:rsidP="00D32724">
      <w:pPr>
        <w:rPr>
          <w:sz w:val="20"/>
          <w:szCs w:val="20"/>
        </w:rPr>
      </w:pPr>
      <w:r>
        <w:rPr>
          <w:sz w:val="20"/>
          <w:szCs w:val="20"/>
        </w:rPr>
        <w:t>A harmadik lap rögzítésére használjunk műanyag szorító elemeket</w:t>
      </w:r>
      <w:r w:rsidR="00310D43">
        <w:rPr>
          <w:sz w:val="20"/>
          <w:szCs w:val="20"/>
        </w:rPr>
        <w:t>, melyek biztosítják a megfelelő mozgás</w:t>
      </w:r>
      <w:r w:rsidR="00E27C15">
        <w:rPr>
          <w:sz w:val="20"/>
          <w:szCs w:val="20"/>
        </w:rPr>
        <w:t>i s</w:t>
      </w:r>
      <w:r w:rsidR="00310D43">
        <w:rPr>
          <w:sz w:val="20"/>
          <w:szCs w:val="20"/>
        </w:rPr>
        <w:t>orrendet.</w:t>
      </w:r>
    </w:p>
    <w:p w14:paraId="38E47F13" w14:textId="7F313030" w:rsidR="00251C59" w:rsidRDefault="00E27C15" w:rsidP="00D32724">
      <w:pPr>
        <w:rPr>
          <w:sz w:val="20"/>
          <w:szCs w:val="20"/>
        </w:rPr>
      </w:pPr>
      <w:r>
        <w:rPr>
          <w:sz w:val="20"/>
          <w:szCs w:val="20"/>
        </w:rPr>
        <w:t>Ezzel a megoldással a lap a mozgó oldalon marad a megfelelő nyitási távolság eléréséig.</w:t>
      </w:r>
    </w:p>
    <w:p w14:paraId="1D129355" w14:textId="77777777" w:rsidR="00E27C15" w:rsidRDefault="00E27C15" w:rsidP="00D32724">
      <w:pPr>
        <w:rPr>
          <w:sz w:val="20"/>
          <w:szCs w:val="20"/>
        </w:rPr>
      </w:pPr>
    </w:p>
    <w:p w14:paraId="7026C71E" w14:textId="626B7AAC" w:rsidR="003256A9" w:rsidRDefault="00E27C15" w:rsidP="00D32724">
      <w:pPr>
        <w:rPr>
          <w:sz w:val="20"/>
          <w:szCs w:val="20"/>
        </w:rPr>
      </w:pPr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2638208" behindDoc="0" locked="0" layoutInCell="1" allowOverlap="1" wp14:anchorId="41DBE770" wp14:editId="1FE3C8F2">
                <wp:simplePos x="0" y="0"/>
                <wp:positionH relativeFrom="column">
                  <wp:posOffset>4177919</wp:posOffset>
                </wp:positionH>
                <wp:positionV relativeFrom="paragraph">
                  <wp:posOffset>204037</wp:posOffset>
                </wp:positionV>
                <wp:extent cx="1792224" cy="541325"/>
                <wp:effectExtent l="0" t="0" r="17780" b="11430"/>
                <wp:wrapNone/>
                <wp:docPr id="964" name="Szövegdoboz 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92224" cy="5413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B4C7CD3" w14:textId="3B02A954" w:rsidR="007216E3" w:rsidRDefault="007216E3">
                            <w:r>
                              <w:t>Műanyag szorító elem, ami a letoló lapot rögzíti.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DBE770" id="Szövegdoboz 964" o:spid="_x0000_s1496" type="#_x0000_t202" style="position:absolute;margin-left:328.95pt;margin-top:16.05pt;width:141.1pt;height:42.6pt;z-index:25263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" fillcolor="white [3201]" strokeweight=".5pt">
                <v:textbox>
                  <w:txbxContent>
                    <w:p w14:paraId="3B4C7CD3" w14:textId="3B02A954" w:rsidR="007216E3" w:rsidRDefault="007216E3">
                      <w:r>
                        <w:t>Műanyag szorító elem, ami a letoló lapot rögzíti.</w:t>
                      </w:r>
                    </w:p>
                  </w:txbxContent>
                </v:textbox>
              </v:shape>
            </w:pict>
          </mc:Fallback>
        </mc:AlternateContent>
      </w:r>
      <w:r w:rsidRPr="00E27C15">
        <w:rPr>
          <w:noProof/>
          <w:sz w:val="20"/>
          <w:szCs w:val="20"/>
          <w:lang w:val="en-GB" w:eastAsia="en-GB"/>
        </w:rPr>
        <mc:AlternateContent>
          <mc:Choice Requires="wps">
            <w:drawing>
              <wp:anchor distT="0" distB="0" distL="114300" distR="114300" simplePos="0" relativeHeight="252642304" behindDoc="0" locked="0" layoutInCell="1" allowOverlap="1" wp14:anchorId="1DDD426C" wp14:editId="2624C7D7">
                <wp:simplePos x="0" y="0"/>
                <wp:positionH relativeFrom="column">
                  <wp:posOffset>2385695</wp:posOffset>
                </wp:positionH>
                <wp:positionV relativeFrom="paragraph">
                  <wp:posOffset>2476500</wp:posOffset>
                </wp:positionV>
                <wp:extent cx="380365" cy="270510"/>
                <wp:effectExtent l="0" t="0" r="19685" b="15240"/>
                <wp:wrapNone/>
                <wp:docPr id="1004" name="Téglalap 1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0365" cy="27051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F9E6530" id="Téglalap 1004" o:spid="_x0000_s1026" style="position:absolute;margin-left:187.85pt;margin-top:195pt;width:29.95pt;height:21.3pt;z-index:252642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" filled="f" strokecolor="red" strokeweight="1pt"/>
            </w:pict>
          </mc:Fallback>
        </mc:AlternateContent>
      </w:r>
      <w:r w:rsidRPr="00E27C15">
        <w:rPr>
          <w:noProof/>
          <w:sz w:val="20"/>
          <w:szCs w:val="20"/>
          <w:lang w:val="en-GB" w:eastAsia="en-GB"/>
        </w:rPr>
        <mc:AlternateContent>
          <mc:Choice Requires="wps">
            <w:drawing>
              <wp:anchor distT="0" distB="0" distL="114300" distR="114300" simplePos="0" relativeHeight="252643328" behindDoc="0" locked="0" layoutInCell="1" allowOverlap="1" wp14:anchorId="4CE392E7" wp14:editId="6C1346D7">
                <wp:simplePos x="0" y="0"/>
                <wp:positionH relativeFrom="column">
                  <wp:posOffset>2766085</wp:posOffset>
                </wp:positionH>
                <wp:positionV relativeFrom="paragraph">
                  <wp:posOffset>340970</wp:posOffset>
                </wp:positionV>
                <wp:extent cx="1411682" cy="2274570"/>
                <wp:effectExtent l="0" t="0" r="36195" b="30480"/>
                <wp:wrapNone/>
                <wp:docPr id="1021" name="Egyenes összekötő 10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411682" cy="227457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ACF4E3A" id="Egyenes összekötő 1021" o:spid="_x0000_s1026" style="position:absolute;flip:x;z-index:25264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17.8pt,26.85pt" to="328.95pt,205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" strokecolor="red" strokeweight=".5pt">
                <v:stroke joinstyle="miter"/>
              </v:line>
            </w:pict>
          </mc:Fallback>
        </mc:AlternateContent>
      </w:r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2640256" behindDoc="0" locked="0" layoutInCell="1" allowOverlap="1" wp14:anchorId="6AA280D8" wp14:editId="2B46D36E">
                <wp:simplePos x="0" y="0"/>
                <wp:positionH relativeFrom="column">
                  <wp:posOffset>2809951</wp:posOffset>
                </wp:positionH>
                <wp:positionV relativeFrom="paragraph">
                  <wp:posOffset>340970</wp:posOffset>
                </wp:positionV>
                <wp:extent cx="1367968" cy="629107"/>
                <wp:effectExtent l="0" t="0" r="22860" b="19050"/>
                <wp:wrapNone/>
                <wp:docPr id="980" name="Egyenes összekötő 9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367968" cy="629107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1F3B502" id="Egyenes összekötő 980" o:spid="_x0000_s1026" style="position:absolute;flip:x;z-index:252640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21.25pt,26.85pt" to="328.95pt,76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" strokecolor="red" strokeweight=".5pt">
                <v:stroke joinstyle="miter"/>
              </v:line>
            </w:pict>
          </mc:Fallback>
        </mc:AlternateContent>
      </w:r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2639232" behindDoc="0" locked="0" layoutInCell="1" allowOverlap="1" wp14:anchorId="6FD904BC" wp14:editId="1B4ACA0F">
                <wp:simplePos x="0" y="0"/>
                <wp:positionH relativeFrom="column">
                  <wp:posOffset>2429586</wp:posOffset>
                </wp:positionH>
                <wp:positionV relativeFrom="paragraph">
                  <wp:posOffset>831088</wp:posOffset>
                </wp:positionV>
                <wp:extent cx="380391" cy="270662"/>
                <wp:effectExtent l="0" t="0" r="19685" b="15240"/>
                <wp:wrapNone/>
                <wp:docPr id="977" name="Téglalap 9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0391" cy="27066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0A195B6" id="Téglalap 977" o:spid="_x0000_s1026" style="position:absolute;margin-left:191.3pt;margin-top:65.45pt;width:29.95pt;height:21.3pt;z-index:252639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" filled="f" strokecolor="red" strokeweight="1pt"/>
            </w:pict>
          </mc:Fallback>
        </mc:AlternateContent>
      </w:r>
      <w:r w:rsidR="00310D43">
        <w:rPr>
          <w:noProof/>
          <w:lang w:val="en-GB" w:eastAsia="en-GB"/>
        </w:rPr>
        <w:drawing>
          <wp:inline distT="0" distB="0" distL="0" distR="0" wp14:anchorId="34ED069D" wp14:editId="612C478E">
            <wp:extent cx="3957523" cy="3186716"/>
            <wp:effectExtent l="0" t="0" r="5080" b="0"/>
            <wp:docPr id="14" name="Kép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3960324" cy="3188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683" w:name="_Toc508612879"/>
    <w:p w14:paraId="4FD0FB23" w14:textId="6D3ABEFC" w:rsidR="003256A9" w:rsidRPr="00CF36E5" w:rsidRDefault="007216E3" w:rsidP="007441AA">
      <w:pPr>
        <w:pStyle w:val="Cmsor1"/>
        <w:numPr>
          <w:ilvl w:val="0"/>
          <w:numId w:val="19"/>
        </w:numPr>
        <w:rPr>
          <w:rFonts w:ascii="Tahoma" w:hAnsi="Tahoma" w:cs="Tahoma"/>
          <w:b/>
          <w:sz w:val="40"/>
          <w:szCs w:val="40"/>
          <w:lang w:eastAsia="hu-HU"/>
        </w:rPr>
      </w:pPr>
      <w:sdt>
        <w:sdtPr>
          <w:rPr>
            <w:rFonts w:ascii="Tahoma" w:hAnsi="Tahoma" w:cs="Tahoma"/>
            <w:b/>
            <w:sz w:val="40"/>
            <w:szCs w:val="40"/>
            <w:lang w:eastAsia="hu-HU"/>
          </w:rPr>
          <w:id w:val="-438602357"/>
          <w14:checkbox>
            <w14:checked w14:val="1"/>
            <w14:checkedState w14:val="2612" w14:font="MS Gothic"/>
            <w14:uncheckedState w14:val="2610" w14:font="MS Gothic"/>
          </w14:checkbox>
        </w:sdtPr>
        <w:sdtContent>
          <w:r w:rsidR="003256A9">
            <w:rPr>
              <w:rFonts w:ascii="MS Gothic" w:eastAsia="MS Gothic" w:hAnsi="MS Gothic" w:cs="Tahoma" w:hint="eastAsia"/>
              <w:b/>
              <w:sz w:val="40"/>
              <w:szCs w:val="40"/>
              <w:lang w:eastAsia="hu-HU"/>
            </w:rPr>
            <w:t>☒</w:t>
          </w:r>
        </w:sdtContent>
      </w:sdt>
      <w:r w:rsidR="003256A9" w:rsidRPr="00CF36E5">
        <w:rPr>
          <w:rFonts w:ascii="Tahoma" w:hAnsi="Tahoma" w:cs="Tahoma"/>
          <w:b/>
          <w:sz w:val="40"/>
          <w:szCs w:val="40"/>
          <w:lang w:eastAsia="hu-HU"/>
        </w:rPr>
        <w:t xml:space="preserve"> </w:t>
      </w:r>
      <w:r w:rsidR="003256A9">
        <w:rPr>
          <w:rFonts w:ascii="Tahoma" w:hAnsi="Tahoma" w:cs="Tahoma"/>
          <w:b/>
          <w:sz w:val="40"/>
          <w:szCs w:val="40"/>
          <w:lang w:eastAsia="hu-HU"/>
        </w:rPr>
        <w:t>Rögzített</w:t>
      </w:r>
      <w:r w:rsidR="00550AD8">
        <w:rPr>
          <w:rFonts w:ascii="Tahoma" w:hAnsi="Tahoma" w:cs="Tahoma"/>
          <w:b/>
          <w:sz w:val="40"/>
          <w:szCs w:val="40"/>
          <w:lang w:eastAsia="hu-HU"/>
        </w:rPr>
        <w:t xml:space="preserve"> letolólap</w:t>
      </w:r>
      <w:bookmarkEnd w:id="683"/>
      <w:r w:rsidR="00550AD8">
        <w:rPr>
          <w:rFonts w:ascii="Tahoma" w:hAnsi="Tahoma" w:cs="Tahoma"/>
          <w:b/>
          <w:sz w:val="40"/>
          <w:szCs w:val="40"/>
          <w:lang w:eastAsia="hu-HU"/>
        </w:rPr>
        <w:t xml:space="preserve"> </w:t>
      </w:r>
    </w:p>
    <w:p w14:paraId="2D78A919" w14:textId="2E54E802" w:rsidR="003256A9" w:rsidRDefault="003256A9" w:rsidP="00D32724">
      <w:pPr>
        <w:rPr>
          <w:sz w:val="20"/>
          <w:szCs w:val="20"/>
        </w:rPr>
      </w:pPr>
      <w:r>
        <w:rPr>
          <w:sz w:val="20"/>
          <w:szCs w:val="20"/>
        </w:rPr>
        <w:t xml:space="preserve">A szerszám kilökő rendszere rögzítve van a letoló lappal. </w:t>
      </w:r>
    </w:p>
    <w:p w14:paraId="29110D5F" w14:textId="7FF54F97" w:rsidR="00550AD8" w:rsidRDefault="00550AD8" w:rsidP="00D32724">
      <w:pPr>
        <w:rPr>
          <w:sz w:val="20"/>
          <w:szCs w:val="20"/>
        </w:rPr>
      </w:pPr>
      <w:r>
        <w:rPr>
          <w:sz w:val="20"/>
          <w:szCs w:val="20"/>
        </w:rPr>
        <w:t>A rögzítés minimum M10-es menettel történjen.</w:t>
      </w:r>
    </w:p>
    <w:p w14:paraId="0E3AC71D" w14:textId="29E2B34A" w:rsidR="00550AD8" w:rsidRDefault="00550AD8" w:rsidP="00D32724">
      <w:pPr>
        <w:rPr>
          <w:sz w:val="20"/>
          <w:szCs w:val="20"/>
        </w:rPr>
      </w:pPr>
      <w:r>
        <w:rPr>
          <w:sz w:val="20"/>
          <w:szCs w:val="20"/>
        </w:rPr>
        <w:t>A kötés stabil tartása érdekében használjunk rugós alátétet (Meusburger: E1585)</w:t>
      </w:r>
    </w:p>
    <w:p w14:paraId="71A31BC4" w14:textId="77777777" w:rsidR="003256A9" w:rsidRDefault="003256A9" w:rsidP="00D32724">
      <w:pPr>
        <w:rPr>
          <w:sz w:val="20"/>
          <w:szCs w:val="20"/>
        </w:rPr>
      </w:pPr>
    </w:p>
    <w:p w14:paraId="08FBF7DB" w14:textId="768DDD4A" w:rsidR="003256A9" w:rsidRDefault="00550AD8" w:rsidP="00D32724">
      <w:pPr>
        <w:rPr>
          <w:sz w:val="20"/>
          <w:szCs w:val="20"/>
        </w:rPr>
      </w:pPr>
      <w:r>
        <w:rPr>
          <w:noProof/>
          <w:lang w:val="en-GB" w:eastAsia="en-GB"/>
        </w:rPr>
        <w:lastRenderedPageBreak/>
        <mc:AlternateContent>
          <mc:Choice Requires="wps">
            <w:drawing>
              <wp:anchor distT="0" distB="0" distL="114300" distR="114300" simplePos="0" relativeHeight="252656640" behindDoc="0" locked="0" layoutInCell="1" allowOverlap="1" wp14:anchorId="0BB3123C" wp14:editId="3B6F505A">
                <wp:simplePos x="0" y="0"/>
                <wp:positionH relativeFrom="column">
                  <wp:posOffset>739775</wp:posOffset>
                </wp:positionH>
                <wp:positionV relativeFrom="paragraph">
                  <wp:posOffset>439953</wp:posOffset>
                </wp:positionV>
                <wp:extent cx="153619" cy="504597"/>
                <wp:effectExtent l="0" t="0" r="37465" b="29210"/>
                <wp:wrapNone/>
                <wp:docPr id="334" name="Egyenes összekötő 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3619" cy="504597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8F2BF10" id="Egyenes összekötő 334" o:spid="_x0000_s1026" style="position:absolute;z-index:252656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58.25pt,34.65pt" to="70.35pt,74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" strokecolor="red" strokeweight="1.5pt">
                <v:stroke joinstyle="miter"/>
              </v:line>
            </w:pict>
          </mc:Fallback>
        </mc:AlternateContent>
      </w:r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2651520" behindDoc="0" locked="0" layoutInCell="1" allowOverlap="1" wp14:anchorId="480736CC" wp14:editId="31A12412">
                <wp:simplePos x="0" y="0"/>
                <wp:positionH relativeFrom="column">
                  <wp:posOffset>255067</wp:posOffset>
                </wp:positionH>
                <wp:positionV relativeFrom="paragraph">
                  <wp:posOffset>93980</wp:posOffset>
                </wp:positionV>
                <wp:extent cx="987552" cy="270662"/>
                <wp:effectExtent l="0" t="0" r="22225" b="15240"/>
                <wp:wrapNone/>
                <wp:docPr id="306" name="Szövegdoboz 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87552" cy="27066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409427C" w14:textId="064421B6" w:rsidR="007216E3" w:rsidRDefault="007216E3" w:rsidP="00550AD8">
                            <w:r>
                              <w:t>Illesztett csap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80736CC" id="Szövegdoboz 306" o:spid="_x0000_s1497" type="#_x0000_t202" style="position:absolute;margin-left:20.1pt;margin-top:7.4pt;width:77.75pt;height:21.3pt;z-index:2526515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" fillcolor="white [3201]" strokeweight=".5pt">
                <v:textbox>
                  <w:txbxContent>
                    <w:p w14:paraId="7409427C" w14:textId="064421B6" w:rsidR="007216E3" w:rsidRDefault="007216E3" w:rsidP="00550AD8">
                      <w:r>
                        <w:t>Illesztett csap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2649472" behindDoc="0" locked="0" layoutInCell="1" allowOverlap="1" wp14:anchorId="6983D56D" wp14:editId="432F186B">
                <wp:simplePos x="0" y="0"/>
                <wp:positionH relativeFrom="column">
                  <wp:posOffset>4060775</wp:posOffset>
                </wp:positionH>
                <wp:positionV relativeFrom="paragraph">
                  <wp:posOffset>673431</wp:posOffset>
                </wp:positionV>
                <wp:extent cx="987552" cy="270662"/>
                <wp:effectExtent l="0" t="0" r="22225" b="15240"/>
                <wp:wrapNone/>
                <wp:docPr id="305" name="Szövegdoboz 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87552" cy="27066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8A810EF" w14:textId="615A4F21" w:rsidR="007216E3" w:rsidRDefault="007216E3">
                            <w:r>
                              <w:t>Rugós alátét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983D56D" id="Szövegdoboz 305" o:spid="_x0000_s1498" type="#_x0000_t202" style="position:absolute;margin-left:319.75pt;margin-top:53.05pt;width:77.75pt;height:21.3pt;z-index:2526494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" fillcolor="white [3201]" strokeweight=".5pt">
                <v:textbox>
                  <w:txbxContent>
                    <w:p w14:paraId="58A810EF" w14:textId="615A4F21" w:rsidR="007216E3" w:rsidRDefault="007216E3">
                      <w:r>
                        <w:t>Rugós alátét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2646400" behindDoc="0" locked="0" layoutInCell="1" allowOverlap="1" wp14:anchorId="6C232DF5" wp14:editId="5D0BB5AE">
                <wp:simplePos x="0" y="0"/>
                <wp:positionH relativeFrom="column">
                  <wp:posOffset>592455</wp:posOffset>
                </wp:positionH>
                <wp:positionV relativeFrom="paragraph">
                  <wp:posOffset>1024890</wp:posOffset>
                </wp:positionV>
                <wp:extent cx="994410" cy="306705"/>
                <wp:effectExtent l="19050" t="19050" r="15240" b="17145"/>
                <wp:wrapNone/>
                <wp:docPr id="296" name="Téglalap 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4410" cy="30670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25895F4" id="Téglalap 296" o:spid="_x0000_s1026" style="position:absolute;margin-left:46.65pt;margin-top:80.7pt;width:78.3pt;height:24.15pt;z-index:252646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" filled="f" strokecolor="red" strokeweight="2.25pt"/>
            </w:pict>
          </mc:Fallback>
        </mc:AlternateContent>
      </w:r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2648448" behindDoc="0" locked="0" layoutInCell="1" allowOverlap="1" wp14:anchorId="30CC2F32" wp14:editId="7C8099D5">
                <wp:simplePos x="0" y="0"/>
                <wp:positionH relativeFrom="column">
                  <wp:posOffset>591617</wp:posOffset>
                </wp:positionH>
                <wp:positionV relativeFrom="paragraph">
                  <wp:posOffset>2340610</wp:posOffset>
                </wp:positionV>
                <wp:extent cx="994867" cy="307238"/>
                <wp:effectExtent l="19050" t="19050" r="15240" b="17145"/>
                <wp:wrapNone/>
                <wp:docPr id="298" name="Téglalap 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4867" cy="307238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E5C518D" id="Téglalap 298" o:spid="_x0000_s1026" style="position:absolute;margin-left:46.6pt;margin-top:184.3pt;width:78.35pt;height:24.2pt;z-index:252648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" filled="f" strokecolor="red" strokeweight="2.25pt"/>
            </w:pict>
          </mc:Fallback>
        </mc:AlternateContent>
      </w:r>
      <w:r w:rsidR="003256A9">
        <w:rPr>
          <w:noProof/>
          <w:lang w:val="en-GB" w:eastAsia="en-GB"/>
        </w:rPr>
        <w:drawing>
          <wp:inline distT="0" distB="0" distL="0" distR="0" wp14:anchorId="2B22AEED" wp14:editId="5EA2B932">
            <wp:extent cx="2872714" cy="3079700"/>
            <wp:effectExtent l="0" t="0" r="4445" b="6985"/>
            <wp:docPr id="259" name="Kép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2883228" cy="3090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  <w:szCs w:val="20"/>
        </w:rPr>
        <w:tab/>
      </w:r>
      <w:r>
        <w:rPr>
          <w:noProof/>
          <w:lang w:val="en-GB" w:eastAsia="en-GB"/>
        </w:rPr>
        <w:drawing>
          <wp:inline distT="0" distB="0" distL="0" distR="0" wp14:anchorId="7B07CDAC" wp14:editId="0ED512F2">
            <wp:extent cx="2997932" cy="1762963"/>
            <wp:effectExtent l="0" t="0" r="0" b="8890"/>
            <wp:docPr id="299" name="Kép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2992430" cy="1759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042E2" w14:textId="77777777" w:rsidR="003256A9" w:rsidRDefault="003256A9" w:rsidP="00D32724">
      <w:pPr>
        <w:rPr>
          <w:sz w:val="20"/>
          <w:szCs w:val="20"/>
        </w:rPr>
      </w:pPr>
    </w:p>
    <w:p w14:paraId="41737EB9" w14:textId="44582FFB" w:rsidR="00A67840" w:rsidRPr="002462DE" w:rsidRDefault="00550AD8" w:rsidP="00D32724">
      <w:pPr>
        <w:rPr>
          <w:sz w:val="20"/>
          <w:szCs w:val="20"/>
        </w:rPr>
      </w:pPr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2662784" behindDoc="0" locked="0" layoutInCell="1" allowOverlap="1" wp14:anchorId="0B26C894" wp14:editId="25168482">
                <wp:simplePos x="0" y="0"/>
                <wp:positionH relativeFrom="column">
                  <wp:posOffset>351790</wp:posOffset>
                </wp:positionH>
                <wp:positionV relativeFrom="paragraph">
                  <wp:posOffset>401955</wp:posOffset>
                </wp:positionV>
                <wp:extent cx="387350" cy="182245"/>
                <wp:effectExtent l="0" t="0" r="31750" b="27305"/>
                <wp:wrapNone/>
                <wp:docPr id="342" name="Egyenes összekötő 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87350" cy="182245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66B7EDE" id="Egyenes összekötő 342" o:spid="_x0000_s1026" style="position:absolute;z-index:25266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7.7pt,31.65pt" to="58.2pt,4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" strokecolor="red" strokeweight="1.5pt">
                <v:stroke joinstyle="miter"/>
              </v:line>
            </w:pict>
          </mc:Fallback>
        </mc:AlternateContent>
      </w:r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2658688" behindDoc="0" locked="0" layoutInCell="1" allowOverlap="1" wp14:anchorId="324C9248" wp14:editId="063592F1">
                <wp:simplePos x="0" y="0"/>
                <wp:positionH relativeFrom="column">
                  <wp:posOffset>1587881</wp:posOffset>
                </wp:positionH>
                <wp:positionV relativeFrom="paragraph">
                  <wp:posOffset>365836</wp:posOffset>
                </wp:positionV>
                <wp:extent cx="278435" cy="219456"/>
                <wp:effectExtent l="0" t="0" r="26670" b="28575"/>
                <wp:wrapNone/>
                <wp:docPr id="338" name="Egyenes összekötő 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78435" cy="219456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D869407" id="Egyenes összekötő 338" o:spid="_x0000_s1026" style="position:absolute;flip:x;z-index:25265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25.05pt,28.8pt" to="146.95pt,46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" strokecolor="red" strokeweight="1.5pt">
                <v:stroke joinstyle="miter"/>
              </v:line>
            </w:pict>
          </mc:Fallback>
        </mc:AlternateContent>
      </w:r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2653568" behindDoc="0" locked="0" layoutInCell="1" allowOverlap="1" wp14:anchorId="34FA67AF" wp14:editId="65F3865F">
                <wp:simplePos x="0" y="0"/>
                <wp:positionH relativeFrom="column">
                  <wp:posOffset>1449070</wp:posOffset>
                </wp:positionH>
                <wp:positionV relativeFrom="paragraph">
                  <wp:posOffset>87630</wp:posOffset>
                </wp:positionV>
                <wp:extent cx="723900" cy="270510"/>
                <wp:effectExtent l="0" t="0" r="19050" b="15240"/>
                <wp:wrapNone/>
                <wp:docPr id="307" name="Szövegdoboz 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23900" cy="27051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5B9C874" w14:textId="02EC42E1" w:rsidR="007216E3" w:rsidRDefault="007216E3" w:rsidP="00550AD8">
                            <w:r>
                              <w:t>Letolólap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4FA67AF" id="Szövegdoboz 307" o:spid="_x0000_s1499" type="#_x0000_t202" style="position:absolute;margin-left:114.1pt;margin-top:6.9pt;width:57pt;height:21.3pt;z-index:2526535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" fillcolor="white [3201]" strokeweight=".5pt">
                <v:textbox>
                  <w:txbxContent>
                    <w:p w14:paraId="15B9C874" w14:textId="02EC42E1" w:rsidR="007216E3" w:rsidRDefault="007216E3" w:rsidP="00550AD8">
                      <w:r>
                        <w:t>Letolólap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2655616" behindDoc="0" locked="0" layoutInCell="1" allowOverlap="1" wp14:anchorId="428624C1" wp14:editId="463FAEF5">
                <wp:simplePos x="0" y="0"/>
                <wp:positionH relativeFrom="column">
                  <wp:posOffset>22860</wp:posOffset>
                </wp:positionH>
                <wp:positionV relativeFrom="paragraph">
                  <wp:posOffset>87630</wp:posOffset>
                </wp:positionV>
                <wp:extent cx="782320" cy="270510"/>
                <wp:effectExtent l="0" t="0" r="17780" b="15240"/>
                <wp:wrapNone/>
                <wp:docPr id="308" name="Szövegdoboz 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82320" cy="27051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392E805" w14:textId="3FB628AA" w:rsidR="007216E3" w:rsidRDefault="007216E3" w:rsidP="00550AD8">
                            <w:r>
                              <w:t>Kilökő lap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28624C1" id="Szövegdoboz 308" o:spid="_x0000_s1500" type="#_x0000_t202" style="position:absolute;margin-left:1.8pt;margin-top:6.9pt;width:61.6pt;height:21.3pt;z-index:2526556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" fillcolor="white [3201]" strokeweight=".5pt">
                <v:textbox>
                  <w:txbxContent>
                    <w:p w14:paraId="1392E805" w14:textId="3FB628AA" w:rsidR="007216E3" w:rsidRDefault="007216E3" w:rsidP="00550AD8">
                      <w:r>
                        <w:t>Kilökő lap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2644352" behindDoc="0" locked="0" layoutInCell="1" allowOverlap="1" wp14:anchorId="6FA9FE83" wp14:editId="797466EB">
                <wp:simplePos x="0" y="0"/>
                <wp:positionH relativeFrom="column">
                  <wp:posOffset>593090</wp:posOffset>
                </wp:positionH>
                <wp:positionV relativeFrom="paragraph">
                  <wp:posOffset>633730</wp:posOffset>
                </wp:positionV>
                <wp:extent cx="401955" cy="2698750"/>
                <wp:effectExtent l="19050" t="19050" r="17145" b="25400"/>
                <wp:wrapNone/>
                <wp:docPr id="264" name="Téglalap 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1955" cy="26987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74C18229" id="Téglalap 264" o:spid="_x0000_s1026" style="position:absolute;margin-left:46.7pt;margin-top:49.9pt;width:31.65pt;height:212.5pt;z-index:2526443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" filled="f" strokecolor="red" strokeweight="2.25pt"/>
            </w:pict>
          </mc:Fallback>
        </mc:AlternateContent>
      </w:r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2645376" behindDoc="0" locked="0" layoutInCell="1" allowOverlap="1" wp14:anchorId="0B1FF394" wp14:editId="074D0F48">
                <wp:simplePos x="0" y="0"/>
                <wp:positionH relativeFrom="column">
                  <wp:posOffset>1449349</wp:posOffset>
                </wp:positionH>
                <wp:positionV relativeFrom="paragraph">
                  <wp:posOffset>631495</wp:posOffset>
                </wp:positionV>
                <wp:extent cx="277978" cy="2735885"/>
                <wp:effectExtent l="19050" t="19050" r="27305" b="26670"/>
                <wp:wrapNone/>
                <wp:docPr id="288" name="Téglalap 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7978" cy="273588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64C2B40" id="Téglalap 288" o:spid="_x0000_s1026" style="position:absolute;margin-left:114.1pt;margin-top:49.7pt;width:21.9pt;height:215.4pt;z-index:252645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" filled="f" strokecolor="red" strokeweight="2.25pt"/>
            </w:pict>
          </mc:Fallback>
        </mc:AlternateContent>
      </w:r>
      <w:r w:rsidR="003256A9">
        <w:rPr>
          <w:noProof/>
          <w:lang w:val="en-GB" w:eastAsia="en-GB"/>
        </w:rPr>
        <w:drawing>
          <wp:inline distT="0" distB="0" distL="0" distR="0" wp14:anchorId="70AB9CA0" wp14:editId="2D9C14D9">
            <wp:extent cx="4591253" cy="3430828"/>
            <wp:effectExtent l="0" t="0" r="0" b="0"/>
            <wp:docPr id="261" name="Kép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4596653" cy="3434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684" w:name="_Toc508612880"/>
    <w:p w14:paraId="1A1DDA9B" w14:textId="5FEB8BC8" w:rsidR="00915DDF" w:rsidRPr="00CF36E5" w:rsidRDefault="007216E3" w:rsidP="007441AA">
      <w:pPr>
        <w:pStyle w:val="Cmsor1"/>
        <w:numPr>
          <w:ilvl w:val="0"/>
          <w:numId w:val="19"/>
        </w:numPr>
        <w:rPr>
          <w:rFonts w:ascii="Tahoma" w:hAnsi="Tahoma" w:cs="Tahoma"/>
          <w:b/>
          <w:sz w:val="40"/>
          <w:szCs w:val="40"/>
          <w:lang w:eastAsia="hu-HU"/>
        </w:rPr>
      </w:pPr>
      <w:sdt>
        <w:sdtPr>
          <w:rPr>
            <w:rFonts w:ascii="Tahoma" w:hAnsi="Tahoma" w:cs="Tahoma"/>
            <w:b/>
            <w:sz w:val="40"/>
            <w:szCs w:val="40"/>
            <w:lang w:eastAsia="hu-HU"/>
          </w:rPr>
          <w:id w:val="901025013"/>
          <w14:checkbox>
            <w14:checked w14:val="0"/>
            <w14:checkedState w14:val="2612" w14:font="MS Gothic"/>
            <w14:uncheckedState w14:val="2610" w14:font="MS Gothic"/>
          </w14:checkbox>
        </w:sdtPr>
        <w:sdtContent>
          <w:r w:rsidR="00251C59">
            <w:rPr>
              <w:rFonts w:ascii="MS Gothic" w:eastAsia="MS Gothic" w:hAnsi="MS Gothic" w:cs="Tahoma" w:hint="eastAsia"/>
              <w:b/>
              <w:sz w:val="40"/>
              <w:szCs w:val="40"/>
              <w:lang w:eastAsia="hu-HU"/>
            </w:rPr>
            <w:t>☐</w:t>
          </w:r>
        </w:sdtContent>
      </w:sdt>
      <w:r w:rsidR="00BA23CC" w:rsidRPr="00CF36E5">
        <w:rPr>
          <w:rFonts w:ascii="Tahoma" w:hAnsi="Tahoma" w:cs="Tahoma"/>
          <w:b/>
          <w:sz w:val="40"/>
          <w:szCs w:val="40"/>
          <w:lang w:eastAsia="hu-HU"/>
        </w:rPr>
        <w:t xml:space="preserve"> </w:t>
      </w:r>
      <w:r w:rsidR="00E70108" w:rsidRPr="00CF36E5">
        <w:rPr>
          <w:rFonts w:ascii="Tahoma" w:hAnsi="Tahoma" w:cs="Tahoma"/>
          <w:b/>
          <w:sz w:val="40"/>
          <w:szCs w:val="40"/>
          <w:lang w:eastAsia="hu-HU"/>
        </w:rPr>
        <w:t>Reteszelő</w:t>
      </w:r>
      <w:bookmarkEnd w:id="684"/>
    </w:p>
    <w:p w14:paraId="674D1927" w14:textId="31428E2C" w:rsidR="007F1FD8" w:rsidRDefault="007216E3" w:rsidP="007F1FD8">
      <w:pPr>
        <w:ind w:firstLine="708"/>
        <w:rPr>
          <w:b/>
          <w:sz w:val="32"/>
          <w:szCs w:val="32"/>
        </w:rPr>
      </w:pPr>
      <w:sdt>
        <w:sdtPr>
          <w:rPr>
            <w:b/>
            <w:sz w:val="32"/>
            <w:szCs w:val="32"/>
          </w:rPr>
          <w:id w:val="1822155095"/>
          <w14:checkbox>
            <w14:checked w14:val="0"/>
            <w14:checkedState w14:val="2612" w14:font="MS Gothic"/>
            <w14:uncheckedState w14:val="2610" w14:font="MS Gothic"/>
          </w14:checkbox>
        </w:sdtPr>
        <w:sdtContent>
          <w:r w:rsidR="00FC640C">
            <w:rPr>
              <w:rFonts w:ascii="MS Gothic" w:eastAsia="MS Gothic" w:hAnsi="MS Gothic" w:hint="eastAsia"/>
              <w:b/>
              <w:sz w:val="32"/>
              <w:szCs w:val="32"/>
            </w:rPr>
            <w:t>☐</w:t>
          </w:r>
        </w:sdtContent>
      </w:sdt>
      <w:r w:rsidR="007F1FD8" w:rsidRPr="00AE22CC">
        <w:rPr>
          <w:b/>
          <w:sz w:val="32"/>
          <w:szCs w:val="32"/>
        </w:rPr>
        <w:t xml:space="preserve"> Laprugós retesze</w:t>
      </w:r>
      <w:r w:rsidR="00AE22CC" w:rsidRPr="00AE22CC">
        <w:rPr>
          <w:b/>
          <w:sz w:val="32"/>
          <w:szCs w:val="32"/>
        </w:rPr>
        <w:t>lő</w:t>
      </w:r>
      <w:r w:rsidR="007F1FD8" w:rsidRPr="00AE22CC">
        <w:rPr>
          <w:b/>
          <w:sz w:val="32"/>
          <w:szCs w:val="32"/>
        </w:rPr>
        <w:tab/>
      </w:r>
      <w:r w:rsidR="00FC640C">
        <w:rPr>
          <w:b/>
          <w:sz w:val="32"/>
          <w:szCs w:val="32"/>
        </w:rPr>
        <w:tab/>
      </w:r>
      <w:r w:rsidR="00FC640C">
        <w:rPr>
          <w:b/>
          <w:sz w:val="32"/>
          <w:szCs w:val="32"/>
        </w:rPr>
        <w:tab/>
      </w:r>
      <w:r w:rsidR="007F1FD8" w:rsidRPr="00AE22CC">
        <w:rPr>
          <w:b/>
          <w:sz w:val="32"/>
          <w:szCs w:val="32"/>
        </w:rPr>
        <w:tab/>
      </w:r>
      <w:sdt>
        <w:sdtPr>
          <w:rPr>
            <w:b/>
            <w:sz w:val="32"/>
            <w:szCs w:val="32"/>
          </w:rPr>
          <w:id w:val="219881781"/>
          <w14:checkbox>
            <w14:checked w14:val="0"/>
            <w14:checkedState w14:val="2612" w14:font="MS Gothic"/>
            <w14:uncheckedState w14:val="2610" w14:font="MS Gothic"/>
          </w14:checkbox>
        </w:sdtPr>
        <w:sdtContent>
          <w:r w:rsidR="007F1FD8" w:rsidRPr="00AE22CC">
            <w:rPr>
              <w:rFonts w:ascii="MS Gothic" w:eastAsia="MS Gothic" w:hAnsi="MS Gothic" w:hint="eastAsia"/>
              <w:b/>
              <w:sz w:val="32"/>
              <w:szCs w:val="32"/>
            </w:rPr>
            <w:t>☐</w:t>
          </w:r>
        </w:sdtContent>
      </w:sdt>
      <w:r w:rsidR="007F1FD8" w:rsidRPr="00AE22CC">
        <w:rPr>
          <w:b/>
          <w:sz w:val="32"/>
          <w:szCs w:val="32"/>
        </w:rPr>
        <w:t xml:space="preserve"> Kioldó reteszelő</w:t>
      </w:r>
    </w:p>
    <w:p w14:paraId="6154F491" w14:textId="323FB69D" w:rsidR="00FC640C" w:rsidRPr="00FC640C" w:rsidRDefault="00FC640C" w:rsidP="00FC640C">
      <w:pPr>
        <w:rPr>
          <w:sz w:val="20"/>
          <w:szCs w:val="20"/>
        </w:rPr>
      </w:pPr>
      <w:r w:rsidRPr="00FC640C">
        <w:rPr>
          <w:sz w:val="20"/>
          <w:szCs w:val="20"/>
        </w:rPr>
        <w:t>pl.: Stack vagy DME</w:t>
      </w:r>
    </w:p>
    <w:p w14:paraId="42C7B5E2" w14:textId="60F128AC" w:rsidR="00E70108" w:rsidRPr="002462DE" w:rsidRDefault="00BA23CC" w:rsidP="00915DDF">
      <w:pPr>
        <w:spacing w:before="240"/>
        <w:rPr>
          <w:sz w:val="20"/>
          <w:szCs w:val="20"/>
        </w:rPr>
      </w:pPr>
      <w:r w:rsidRPr="002462DE">
        <w:rPr>
          <w:noProof/>
          <w:sz w:val="20"/>
          <w:szCs w:val="20"/>
          <w:lang w:val="en-GB" w:eastAsia="en-GB"/>
        </w:rPr>
        <w:lastRenderedPageBreak/>
        <w:drawing>
          <wp:inline distT="0" distB="0" distL="0" distR="0" wp14:anchorId="4560F39A" wp14:editId="336E3BFB">
            <wp:extent cx="2314575" cy="1095375"/>
            <wp:effectExtent l="0" t="0" r="9525" b="9525"/>
            <wp:docPr id="979" name="Kép 9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2314575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7A9A" w:rsidRPr="002462DE">
        <w:rPr>
          <w:sz w:val="20"/>
          <w:szCs w:val="20"/>
        </w:rPr>
        <w:tab/>
      </w:r>
      <w:r w:rsidR="00AE22CC">
        <w:rPr>
          <w:sz w:val="20"/>
          <w:szCs w:val="20"/>
        </w:rPr>
        <w:tab/>
      </w:r>
      <w:r w:rsidR="00FC640C">
        <w:rPr>
          <w:sz w:val="20"/>
          <w:szCs w:val="20"/>
        </w:rPr>
        <w:tab/>
      </w:r>
      <w:r w:rsidR="00AE22CC">
        <w:rPr>
          <w:sz w:val="20"/>
          <w:szCs w:val="20"/>
        </w:rPr>
        <w:tab/>
      </w:r>
      <w:r w:rsidR="00A27A9A" w:rsidRPr="002462DE">
        <w:rPr>
          <w:noProof/>
          <w:sz w:val="20"/>
          <w:szCs w:val="20"/>
          <w:lang w:val="en-GB" w:eastAsia="en-GB"/>
        </w:rPr>
        <w:drawing>
          <wp:inline distT="0" distB="0" distL="0" distR="0" wp14:anchorId="1004E2D9" wp14:editId="33370615">
            <wp:extent cx="1967789" cy="1440979"/>
            <wp:effectExtent l="0" t="0" r="0" b="6985"/>
            <wp:docPr id="990" name="Kép 9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1969313" cy="144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E8EB3" w14:textId="77777777" w:rsidR="00BA23CC" w:rsidRPr="002462DE" w:rsidRDefault="00BA23CC" w:rsidP="00915DDF">
      <w:pPr>
        <w:spacing w:before="240"/>
        <w:rPr>
          <w:sz w:val="20"/>
          <w:szCs w:val="20"/>
        </w:rPr>
      </w:pPr>
    </w:p>
    <w:bookmarkStart w:id="685" w:name="_Toc508612881"/>
    <w:p w14:paraId="7022D17A" w14:textId="7E5CAFA4" w:rsidR="00BA23CC" w:rsidRPr="00CF36E5" w:rsidRDefault="007216E3" w:rsidP="007441AA">
      <w:pPr>
        <w:pStyle w:val="Cmsor1"/>
        <w:numPr>
          <w:ilvl w:val="0"/>
          <w:numId w:val="19"/>
        </w:numPr>
        <w:rPr>
          <w:rFonts w:ascii="Tahoma" w:hAnsi="Tahoma" w:cs="Tahoma"/>
          <w:b/>
          <w:sz w:val="40"/>
          <w:szCs w:val="40"/>
          <w:lang w:eastAsia="hu-HU"/>
        </w:rPr>
      </w:pPr>
      <w:sdt>
        <w:sdtPr>
          <w:rPr>
            <w:rFonts w:ascii="Tahoma" w:hAnsi="Tahoma" w:cs="Tahoma"/>
            <w:b/>
            <w:sz w:val="40"/>
            <w:szCs w:val="40"/>
            <w:lang w:eastAsia="hu-HU"/>
          </w:rPr>
          <w:id w:val="758869692"/>
          <w14:checkbox>
            <w14:checked w14:val="0"/>
            <w14:checkedState w14:val="2612" w14:font="MS Gothic"/>
            <w14:uncheckedState w14:val="2610" w14:font="MS Gothic"/>
          </w14:checkbox>
        </w:sdtPr>
        <w:sdtContent>
          <w:r w:rsidR="00251C59">
            <w:rPr>
              <w:rFonts w:ascii="MS Gothic" w:eastAsia="MS Gothic" w:hAnsi="MS Gothic" w:cs="Tahoma" w:hint="eastAsia"/>
              <w:b/>
              <w:sz w:val="40"/>
              <w:szCs w:val="40"/>
              <w:lang w:eastAsia="hu-HU"/>
            </w:rPr>
            <w:t>☐</w:t>
          </w:r>
        </w:sdtContent>
      </w:sdt>
      <w:r w:rsidR="00BA23CC" w:rsidRPr="00CF36E5">
        <w:rPr>
          <w:rFonts w:ascii="Tahoma" w:hAnsi="Tahoma" w:cs="Tahoma"/>
          <w:b/>
          <w:sz w:val="40"/>
          <w:szCs w:val="40"/>
          <w:lang w:eastAsia="hu-HU"/>
        </w:rPr>
        <w:t xml:space="preserve"> Kilincsmű</w:t>
      </w:r>
      <w:bookmarkEnd w:id="685"/>
    </w:p>
    <w:p w14:paraId="52EE8ECB" w14:textId="37904F0E" w:rsidR="00BA23CC" w:rsidRPr="002462DE" w:rsidRDefault="00BA23CC" w:rsidP="00BA23CC">
      <w:pPr>
        <w:rPr>
          <w:sz w:val="20"/>
          <w:szCs w:val="20"/>
        </w:rPr>
      </w:pPr>
      <w:r w:rsidRPr="002462DE">
        <w:rPr>
          <w:sz w:val="20"/>
          <w:szCs w:val="20"/>
        </w:rPr>
        <w:t>Pl. Meusburger</w:t>
      </w:r>
      <w:r w:rsidR="00E70108" w:rsidRPr="002462DE">
        <w:rPr>
          <w:sz w:val="20"/>
          <w:szCs w:val="20"/>
        </w:rPr>
        <w:t xml:space="preserve"> E1820</w:t>
      </w:r>
    </w:p>
    <w:p w14:paraId="1150DE3F" w14:textId="717B5CB5" w:rsidR="00BA23CC" w:rsidRPr="002462DE" w:rsidRDefault="00BA23CC" w:rsidP="00BA23CC">
      <w:pPr>
        <w:rPr>
          <w:sz w:val="20"/>
          <w:szCs w:val="20"/>
        </w:rPr>
      </w:pPr>
      <w:r w:rsidRPr="002462DE">
        <w:rPr>
          <w:noProof/>
          <w:sz w:val="20"/>
          <w:szCs w:val="20"/>
          <w:lang w:val="en-GB" w:eastAsia="en-GB"/>
        </w:rPr>
        <w:drawing>
          <wp:inline distT="0" distB="0" distL="0" distR="0" wp14:anchorId="24622C74" wp14:editId="4C82C3AB">
            <wp:extent cx="2048081" cy="1444770"/>
            <wp:effectExtent l="0" t="0" r="9525" b="3175"/>
            <wp:docPr id="981" name="Kép 9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2049468" cy="1445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7A9A" w:rsidRPr="002462DE">
        <w:rPr>
          <w:sz w:val="20"/>
          <w:szCs w:val="20"/>
        </w:rPr>
        <w:tab/>
      </w:r>
      <w:r w:rsidR="00A27A9A" w:rsidRPr="002462DE">
        <w:rPr>
          <w:noProof/>
          <w:sz w:val="20"/>
          <w:szCs w:val="20"/>
          <w:lang w:val="en-GB" w:eastAsia="en-GB"/>
        </w:rPr>
        <w:drawing>
          <wp:inline distT="0" distB="0" distL="0" distR="0" wp14:anchorId="24A08E0E" wp14:editId="441EC95B">
            <wp:extent cx="4138306" cy="1356851"/>
            <wp:effectExtent l="0" t="0" r="0" b="0"/>
            <wp:docPr id="989" name="Kép 9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4159901" cy="1363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686" w:name="_Toc508612882"/>
    <w:p w14:paraId="46902C86" w14:textId="4309BD09" w:rsidR="00BA23CC" w:rsidRPr="00CF36E5" w:rsidRDefault="007216E3" w:rsidP="007441AA">
      <w:pPr>
        <w:pStyle w:val="Cmsor1"/>
        <w:numPr>
          <w:ilvl w:val="0"/>
          <w:numId w:val="19"/>
        </w:numPr>
        <w:rPr>
          <w:rFonts w:ascii="Tahoma" w:hAnsi="Tahoma" w:cs="Tahoma"/>
          <w:b/>
          <w:sz w:val="40"/>
          <w:szCs w:val="40"/>
          <w:lang w:eastAsia="hu-HU"/>
        </w:rPr>
      </w:pPr>
      <w:sdt>
        <w:sdtPr>
          <w:rPr>
            <w:rFonts w:ascii="Tahoma" w:hAnsi="Tahoma" w:cs="Tahoma"/>
            <w:b/>
            <w:sz w:val="40"/>
            <w:szCs w:val="40"/>
            <w:lang w:eastAsia="hu-HU"/>
          </w:rPr>
          <w:id w:val="1474260889"/>
          <w14:checkbox>
            <w14:checked w14:val="0"/>
            <w14:checkedState w14:val="2612" w14:font="MS Gothic"/>
            <w14:uncheckedState w14:val="2610" w14:font="MS Gothic"/>
          </w14:checkbox>
        </w:sdtPr>
        <w:sdtContent>
          <w:r w:rsidR="00251C59">
            <w:rPr>
              <w:rFonts w:ascii="MS Gothic" w:eastAsia="MS Gothic" w:hAnsi="MS Gothic" w:cs="Tahoma" w:hint="eastAsia"/>
              <w:b/>
              <w:sz w:val="40"/>
              <w:szCs w:val="40"/>
              <w:lang w:eastAsia="hu-HU"/>
            </w:rPr>
            <w:t>☐</w:t>
          </w:r>
        </w:sdtContent>
      </w:sdt>
      <w:r w:rsidR="00BA23CC" w:rsidRPr="00CF36E5">
        <w:rPr>
          <w:rFonts w:ascii="Tahoma" w:hAnsi="Tahoma" w:cs="Tahoma"/>
          <w:b/>
          <w:sz w:val="40"/>
          <w:szCs w:val="40"/>
          <w:lang w:eastAsia="hu-HU"/>
        </w:rPr>
        <w:t xml:space="preserve"> </w:t>
      </w:r>
      <w:r w:rsidR="00E70108" w:rsidRPr="00CF36E5">
        <w:rPr>
          <w:rFonts w:ascii="Tahoma" w:hAnsi="Tahoma" w:cs="Tahoma"/>
          <w:b/>
          <w:sz w:val="40"/>
          <w:szCs w:val="40"/>
          <w:lang w:eastAsia="hu-HU"/>
        </w:rPr>
        <w:t>Húzórudazat</w:t>
      </w:r>
      <w:bookmarkEnd w:id="686"/>
    </w:p>
    <w:p w14:paraId="4B264A75" w14:textId="66DE8100" w:rsidR="00A27A9A" w:rsidRPr="00AE22CC" w:rsidRDefault="007216E3" w:rsidP="00A27A9A">
      <w:pPr>
        <w:ind w:left="708"/>
        <w:rPr>
          <w:b/>
          <w:sz w:val="32"/>
          <w:szCs w:val="32"/>
        </w:rPr>
      </w:pPr>
      <w:sdt>
        <w:sdtPr>
          <w:rPr>
            <w:b/>
            <w:sz w:val="32"/>
            <w:szCs w:val="32"/>
          </w:rPr>
          <w:id w:val="-643895980"/>
          <w14:checkbox>
            <w14:checked w14:val="0"/>
            <w14:checkedState w14:val="2612" w14:font="MS Gothic"/>
            <w14:uncheckedState w14:val="2610" w14:font="MS Gothic"/>
          </w14:checkbox>
        </w:sdtPr>
        <w:sdtContent>
          <w:r w:rsidR="00A27A9A" w:rsidRPr="00AE22CC">
            <w:rPr>
              <w:rFonts w:ascii="MS Gothic" w:eastAsia="MS Gothic" w:hAnsi="MS Gothic" w:hint="eastAsia"/>
              <w:b/>
              <w:sz w:val="32"/>
              <w:szCs w:val="32"/>
            </w:rPr>
            <w:t>☐</w:t>
          </w:r>
        </w:sdtContent>
      </w:sdt>
      <w:r w:rsidR="00A27A9A" w:rsidRPr="00AE22CC">
        <w:rPr>
          <w:b/>
          <w:sz w:val="32"/>
          <w:szCs w:val="32"/>
        </w:rPr>
        <w:t xml:space="preserve"> </w:t>
      </w:r>
      <w:r w:rsidR="007F1FD8" w:rsidRPr="00AE22CC">
        <w:rPr>
          <w:b/>
          <w:sz w:val="32"/>
          <w:szCs w:val="32"/>
        </w:rPr>
        <w:t>Csavaros megoldás</w:t>
      </w:r>
      <w:r w:rsidR="00AE22CC">
        <w:rPr>
          <w:b/>
          <w:sz w:val="32"/>
          <w:szCs w:val="32"/>
        </w:rPr>
        <w:tab/>
      </w:r>
      <w:r w:rsidR="00AE22CC">
        <w:rPr>
          <w:b/>
          <w:sz w:val="32"/>
          <w:szCs w:val="32"/>
        </w:rPr>
        <w:tab/>
      </w:r>
      <w:r w:rsidR="00AE22CC">
        <w:rPr>
          <w:b/>
          <w:sz w:val="32"/>
          <w:szCs w:val="32"/>
        </w:rPr>
        <w:tab/>
      </w:r>
      <w:sdt>
        <w:sdtPr>
          <w:rPr>
            <w:b/>
            <w:sz w:val="32"/>
            <w:szCs w:val="32"/>
          </w:rPr>
          <w:id w:val="244539684"/>
          <w14:checkbox>
            <w14:checked w14:val="0"/>
            <w14:checkedState w14:val="2612" w14:font="MS Gothic"/>
            <w14:uncheckedState w14:val="2610" w14:font="MS Gothic"/>
          </w14:checkbox>
        </w:sdtPr>
        <w:sdtContent>
          <w:r w:rsidR="00A27A9A" w:rsidRPr="00AE22CC">
            <w:rPr>
              <w:rFonts w:ascii="MS Gothic" w:eastAsia="MS Gothic" w:hAnsi="MS Gothic" w:hint="eastAsia"/>
              <w:b/>
              <w:sz w:val="32"/>
              <w:szCs w:val="32"/>
            </w:rPr>
            <w:t>☐</w:t>
          </w:r>
        </w:sdtContent>
      </w:sdt>
      <w:r w:rsidR="00A27A9A" w:rsidRPr="00AE22CC">
        <w:rPr>
          <w:b/>
          <w:sz w:val="32"/>
          <w:szCs w:val="32"/>
        </w:rPr>
        <w:t xml:space="preserve"> </w:t>
      </w:r>
      <w:r w:rsidR="007F1FD8" w:rsidRPr="00AE22CC">
        <w:rPr>
          <w:b/>
          <w:sz w:val="32"/>
          <w:szCs w:val="32"/>
        </w:rPr>
        <w:t>Pl. Meusburger</w:t>
      </w:r>
    </w:p>
    <w:p w14:paraId="0A6C365F" w14:textId="65831704" w:rsidR="009D30EE" w:rsidRPr="002462DE" w:rsidRDefault="009D30EE" w:rsidP="009D30EE">
      <w:pPr>
        <w:rPr>
          <w:sz w:val="20"/>
          <w:szCs w:val="20"/>
        </w:rPr>
      </w:pPr>
      <w:r w:rsidRPr="002462DE">
        <w:rPr>
          <w:noProof/>
          <w:sz w:val="20"/>
          <w:szCs w:val="20"/>
          <w:lang w:val="en-GB" w:eastAsia="en-GB"/>
        </w:rPr>
        <mc:AlternateContent>
          <mc:Choice Requires="wps">
            <w:drawing>
              <wp:anchor distT="0" distB="0" distL="114300" distR="114300" simplePos="0" relativeHeight="252579840" behindDoc="0" locked="0" layoutInCell="1" allowOverlap="1" wp14:anchorId="52EC7E1F" wp14:editId="64F3514E">
                <wp:simplePos x="0" y="0"/>
                <wp:positionH relativeFrom="column">
                  <wp:posOffset>875215</wp:posOffset>
                </wp:positionH>
                <wp:positionV relativeFrom="paragraph">
                  <wp:posOffset>930378</wp:posOffset>
                </wp:positionV>
                <wp:extent cx="479322" cy="906042"/>
                <wp:effectExtent l="19050" t="19050" r="16510" b="27940"/>
                <wp:wrapNone/>
                <wp:docPr id="984" name="Téglalap 9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9322" cy="906042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1757060" id="Téglalap 984" o:spid="_x0000_s1026" style="position:absolute;margin-left:68.9pt;margin-top:73.25pt;width:37.75pt;height:71.35pt;z-index:25257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" filled="f" strokecolor="red" strokeweight="2.25pt"/>
            </w:pict>
          </mc:Fallback>
        </mc:AlternateContent>
      </w:r>
      <w:r w:rsidRPr="002462DE">
        <w:rPr>
          <w:noProof/>
          <w:sz w:val="20"/>
          <w:szCs w:val="20"/>
          <w:lang w:val="en-GB" w:eastAsia="en-GB"/>
        </w:rPr>
        <w:drawing>
          <wp:inline distT="0" distB="0" distL="0" distR="0" wp14:anchorId="2D80484F" wp14:editId="1E734EAC">
            <wp:extent cx="1843549" cy="2162188"/>
            <wp:effectExtent l="0" t="0" r="4445" b="0"/>
            <wp:docPr id="983" name="Kép 9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1845315" cy="2164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7A9A" w:rsidRPr="002462DE">
        <w:rPr>
          <w:sz w:val="20"/>
          <w:szCs w:val="20"/>
        </w:rPr>
        <w:tab/>
      </w:r>
      <w:r w:rsidR="00AE22CC">
        <w:rPr>
          <w:sz w:val="20"/>
          <w:szCs w:val="20"/>
        </w:rPr>
        <w:tab/>
      </w:r>
      <w:r w:rsidR="00A27A9A" w:rsidRPr="002462DE">
        <w:rPr>
          <w:noProof/>
          <w:sz w:val="20"/>
          <w:szCs w:val="20"/>
          <w:lang w:val="en-GB" w:eastAsia="en-GB"/>
        </w:rPr>
        <w:drawing>
          <wp:inline distT="0" distB="0" distL="0" distR="0" wp14:anchorId="4F16889C" wp14:editId="50CFB381">
            <wp:extent cx="3606856" cy="2175387"/>
            <wp:effectExtent l="0" t="0" r="0" b="0"/>
            <wp:docPr id="988" name="Kép 9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3610379" cy="2177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687" w:name="_Toc504480153"/>
    <w:bookmarkStart w:id="688" w:name="_Toc508612883"/>
    <w:p w14:paraId="7DCA4854" w14:textId="62A63C93" w:rsidR="0018700F" w:rsidRPr="00CF36E5" w:rsidRDefault="007216E3" w:rsidP="007441AA">
      <w:pPr>
        <w:pStyle w:val="Cmsor1"/>
        <w:numPr>
          <w:ilvl w:val="0"/>
          <w:numId w:val="19"/>
        </w:numPr>
        <w:rPr>
          <w:rFonts w:ascii="Tahoma" w:hAnsi="Tahoma" w:cs="Tahoma"/>
          <w:b/>
          <w:sz w:val="40"/>
          <w:szCs w:val="40"/>
          <w:lang w:eastAsia="hu-HU"/>
        </w:rPr>
      </w:pPr>
      <w:sdt>
        <w:sdtPr>
          <w:rPr>
            <w:rFonts w:ascii="Tahoma" w:hAnsi="Tahoma" w:cs="Tahoma"/>
            <w:b/>
            <w:sz w:val="40"/>
            <w:szCs w:val="40"/>
            <w:lang w:eastAsia="hu-HU"/>
          </w:rPr>
          <w:id w:val="-2063864465"/>
          <w14:checkbox>
            <w14:checked w14:val="0"/>
            <w14:checkedState w14:val="2612" w14:font="MS Gothic"/>
            <w14:uncheckedState w14:val="2610" w14:font="MS Gothic"/>
          </w14:checkbox>
        </w:sdtPr>
        <w:sdtContent>
          <w:r w:rsidR="00251C59">
            <w:rPr>
              <w:rFonts w:ascii="MS Gothic" w:eastAsia="MS Gothic" w:hAnsi="MS Gothic" w:cs="Tahoma" w:hint="eastAsia"/>
              <w:b/>
              <w:sz w:val="40"/>
              <w:szCs w:val="40"/>
              <w:lang w:eastAsia="hu-HU"/>
            </w:rPr>
            <w:t>☐</w:t>
          </w:r>
        </w:sdtContent>
      </w:sdt>
      <w:r w:rsidR="0053065F" w:rsidRPr="00CF36E5">
        <w:rPr>
          <w:rFonts w:ascii="Tahoma" w:hAnsi="Tahoma" w:cs="Tahoma"/>
          <w:b/>
          <w:sz w:val="40"/>
          <w:szCs w:val="40"/>
          <w:lang w:eastAsia="hu-HU"/>
        </w:rPr>
        <w:t xml:space="preserve"> </w:t>
      </w:r>
      <w:r w:rsidR="0018700F" w:rsidRPr="00CF36E5">
        <w:rPr>
          <w:rFonts w:ascii="Tahoma" w:hAnsi="Tahoma" w:cs="Tahoma"/>
          <w:b/>
          <w:sz w:val="40"/>
          <w:szCs w:val="40"/>
          <w:lang w:eastAsia="hu-HU"/>
        </w:rPr>
        <w:t>Kidobás</w:t>
      </w:r>
      <w:bookmarkEnd w:id="687"/>
      <w:bookmarkEnd w:id="688"/>
    </w:p>
    <w:bookmarkStart w:id="689" w:name="_Toc508612884"/>
    <w:p w14:paraId="0FD61AE5" w14:textId="16DF165D" w:rsidR="00AB5301" w:rsidRPr="00CF36E5" w:rsidRDefault="007216E3" w:rsidP="007441AA">
      <w:pPr>
        <w:pStyle w:val="Cmsor1"/>
        <w:numPr>
          <w:ilvl w:val="0"/>
          <w:numId w:val="19"/>
        </w:numPr>
        <w:rPr>
          <w:rFonts w:ascii="Tahoma" w:hAnsi="Tahoma" w:cs="Tahoma"/>
          <w:b/>
          <w:sz w:val="40"/>
          <w:szCs w:val="40"/>
          <w:lang w:eastAsia="hu-HU"/>
        </w:rPr>
      </w:pPr>
      <w:sdt>
        <w:sdtPr>
          <w:rPr>
            <w:rFonts w:ascii="Tahoma" w:hAnsi="Tahoma" w:cs="Tahoma"/>
            <w:b/>
            <w:sz w:val="40"/>
            <w:szCs w:val="40"/>
            <w:lang w:eastAsia="hu-HU"/>
          </w:rPr>
          <w:id w:val="-1603022854"/>
          <w14:checkbox>
            <w14:checked w14:val="0"/>
            <w14:checkedState w14:val="2612" w14:font="MS Gothic"/>
            <w14:uncheckedState w14:val="2610" w14:font="MS Gothic"/>
          </w14:checkbox>
        </w:sdtPr>
        <w:sdtContent>
          <w:r w:rsidR="00251C59">
            <w:rPr>
              <w:rFonts w:ascii="MS Gothic" w:eastAsia="MS Gothic" w:hAnsi="MS Gothic" w:cs="Tahoma" w:hint="eastAsia"/>
              <w:b/>
              <w:sz w:val="40"/>
              <w:szCs w:val="40"/>
              <w:lang w:eastAsia="hu-HU"/>
            </w:rPr>
            <w:t>☐</w:t>
          </w:r>
        </w:sdtContent>
      </w:sdt>
      <w:r w:rsidR="00AB5301" w:rsidRPr="00CF36E5">
        <w:rPr>
          <w:rFonts w:ascii="Tahoma" w:hAnsi="Tahoma" w:cs="Tahoma"/>
          <w:b/>
          <w:sz w:val="40"/>
          <w:szCs w:val="40"/>
          <w:lang w:eastAsia="hu-HU"/>
        </w:rPr>
        <w:t xml:space="preserve"> Egyszeres kidobás</w:t>
      </w:r>
      <w:bookmarkEnd w:id="689"/>
    </w:p>
    <w:p w14:paraId="7099AB67" w14:textId="3F35BBBF" w:rsidR="00AB5301" w:rsidRPr="002462DE" w:rsidRDefault="000366C5" w:rsidP="00AB5301">
      <w:pPr>
        <w:rPr>
          <w:sz w:val="20"/>
          <w:szCs w:val="20"/>
        </w:rPr>
      </w:pPr>
      <w:r>
        <w:rPr>
          <w:noProof/>
          <w:sz w:val="20"/>
          <w:szCs w:val="20"/>
          <w:lang w:val="en-GB" w:eastAsia="en-GB"/>
        </w:rPr>
        <w:lastRenderedPageBreak/>
        <mc:AlternateContent>
          <mc:Choice Requires="wps">
            <w:drawing>
              <wp:anchor distT="0" distB="0" distL="114300" distR="114300" simplePos="0" relativeHeight="252611584" behindDoc="0" locked="0" layoutInCell="1" allowOverlap="1" wp14:anchorId="2124F7B0" wp14:editId="1ADFBF6F">
                <wp:simplePos x="0" y="0"/>
                <wp:positionH relativeFrom="column">
                  <wp:posOffset>329565</wp:posOffset>
                </wp:positionH>
                <wp:positionV relativeFrom="paragraph">
                  <wp:posOffset>2178050</wp:posOffset>
                </wp:positionV>
                <wp:extent cx="1230630" cy="154305"/>
                <wp:effectExtent l="38100" t="76200" r="26670" b="36195"/>
                <wp:wrapNone/>
                <wp:docPr id="1011" name="Egyenes összekötő nyíllal 10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230630" cy="154305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E0D199" id="Egyenes összekötő nyíllal 1011" o:spid="_x0000_s1026" type="#_x0000_t32" style="position:absolute;margin-left:25.95pt;margin-top:171.5pt;width:96.9pt;height:12.15pt;flip:x y;z-index:25261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" strokecolor="red" strokeweight="1.5pt">
                <v:stroke endarrow="open" joinstyle="miter"/>
              </v:shape>
            </w:pict>
          </mc:Fallback>
        </mc:AlternateContent>
      </w:r>
      <w:r>
        <w:rPr>
          <w:noProof/>
          <w:sz w:val="20"/>
          <w:szCs w:val="20"/>
          <w:lang w:val="en-GB" w:eastAsia="en-GB"/>
        </w:rPr>
        <mc:AlternateContent>
          <mc:Choice Requires="wps">
            <w:drawing>
              <wp:anchor distT="0" distB="0" distL="114300" distR="114300" simplePos="0" relativeHeight="252613632" behindDoc="0" locked="0" layoutInCell="1" allowOverlap="1" wp14:anchorId="6503DA31" wp14:editId="64805923">
                <wp:simplePos x="0" y="0"/>
                <wp:positionH relativeFrom="column">
                  <wp:posOffset>727710</wp:posOffset>
                </wp:positionH>
                <wp:positionV relativeFrom="paragraph">
                  <wp:posOffset>1108710</wp:posOffset>
                </wp:positionV>
                <wp:extent cx="832485" cy="700405"/>
                <wp:effectExtent l="38100" t="38100" r="24765" b="23495"/>
                <wp:wrapNone/>
                <wp:docPr id="1012" name="Egyenes összekötő nyíllal 10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832485" cy="700405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6FCAB5" id="Egyenes összekötő nyíllal 1012" o:spid="_x0000_s1026" type="#_x0000_t32" style="position:absolute;margin-left:57.3pt;margin-top:87.3pt;width:65.55pt;height:55.15pt;flip:x y;z-index:25261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" strokecolor="red" strokeweight="1.5pt">
                <v:stroke endarrow="open" joinstyle="miter"/>
              </v:shape>
            </w:pict>
          </mc:Fallback>
        </mc:AlternateContent>
      </w:r>
      <w:r>
        <w:rPr>
          <w:noProof/>
          <w:sz w:val="20"/>
          <w:szCs w:val="20"/>
          <w:lang w:val="en-GB" w:eastAsia="en-GB"/>
        </w:rPr>
        <mc:AlternateContent>
          <mc:Choice Requires="wps">
            <w:drawing>
              <wp:anchor distT="0" distB="0" distL="114300" distR="114300" simplePos="0" relativeHeight="252604416" behindDoc="0" locked="0" layoutInCell="1" allowOverlap="1" wp14:anchorId="6AEF6321" wp14:editId="521389EA">
                <wp:simplePos x="0" y="0"/>
                <wp:positionH relativeFrom="column">
                  <wp:posOffset>1568450</wp:posOffset>
                </wp:positionH>
                <wp:positionV relativeFrom="paragraph">
                  <wp:posOffset>1684020</wp:posOffset>
                </wp:positionV>
                <wp:extent cx="678180" cy="316865"/>
                <wp:effectExtent l="0" t="0" r="26670" b="26035"/>
                <wp:wrapNone/>
                <wp:docPr id="1007" name="Szövegdoboz 1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78180" cy="31686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BD51803" w14:textId="4C9EA44D" w:rsidR="007216E3" w:rsidRDefault="007216E3" w:rsidP="000366C5">
                            <w:r>
                              <w:t>Kilökőlap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AEF6321" id="Szövegdoboz 1007" o:spid="_x0000_s1501" type="#_x0000_t202" style="position:absolute;margin-left:123.5pt;margin-top:132.6pt;width:53.4pt;height:24.95pt;z-index:2526044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" fillcolor="white [3201]" strokeweight=".5pt">
                <v:textbox>
                  <w:txbxContent>
                    <w:p w14:paraId="3BD51803" w14:textId="4C9EA44D" w:rsidR="007216E3" w:rsidRDefault="007216E3" w:rsidP="000366C5">
                      <w:r>
                        <w:t>Kilökőlap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0"/>
          <w:szCs w:val="20"/>
          <w:lang w:val="en-GB" w:eastAsia="en-GB"/>
        </w:rPr>
        <mc:AlternateContent>
          <mc:Choice Requires="wps">
            <w:drawing>
              <wp:anchor distT="0" distB="0" distL="114300" distR="114300" simplePos="0" relativeHeight="252602368" behindDoc="0" locked="0" layoutInCell="1" allowOverlap="1" wp14:anchorId="5B22B1B9" wp14:editId="5F6813CA">
                <wp:simplePos x="0" y="0"/>
                <wp:positionH relativeFrom="column">
                  <wp:posOffset>1605280</wp:posOffset>
                </wp:positionH>
                <wp:positionV relativeFrom="paragraph">
                  <wp:posOffset>1028065</wp:posOffset>
                </wp:positionV>
                <wp:extent cx="537845" cy="316865"/>
                <wp:effectExtent l="0" t="0" r="14605" b="26035"/>
                <wp:wrapNone/>
                <wp:docPr id="1006" name="Szövegdoboz 10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7845" cy="31686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7EC4E81" w14:textId="5C04F603" w:rsidR="007216E3" w:rsidRDefault="007216E3" w:rsidP="000366C5">
                            <w:r>
                              <w:t>Kilökő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B22B1B9" id="Szövegdoboz 1006" o:spid="_x0000_s1502" type="#_x0000_t202" style="position:absolute;margin-left:126.4pt;margin-top:80.95pt;width:42.35pt;height:24.95pt;z-index:2526023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" fillcolor="white [3201]" strokeweight=".5pt">
                <v:textbox>
                  <w:txbxContent>
                    <w:p w14:paraId="77EC4E81" w14:textId="5C04F603" w:rsidR="007216E3" w:rsidRDefault="007216E3" w:rsidP="000366C5">
                      <w:r>
                        <w:t>Kilökő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0"/>
          <w:szCs w:val="20"/>
          <w:lang w:val="en-GB" w:eastAsia="en-GB"/>
        </w:rPr>
        <mc:AlternateContent>
          <mc:Choice Requires="wps">
            <w:drawing>
              <wp:anchor distT="0" distB="0" distL="114300" distR="114300" simplePos="0" relativeHeight="252609536" behindDoc="0" locked="0" layoutInCell="1" allowOverlap="1" wp14:anchorId="091BB9E1" wp14:editId="5E952091">
                <wp:simplePos x="0" y="0"/>
                <wp:positionH relativeFrom="column">
                  <wp:posOffset>1067189</wp:posOffset>
                </wp:positionH>
                <wp:positionV relativeFrom="paragraph">
                  <wp:posOffset>733200</wp:posOffset>
                </wp:positionV>
                <wp:extent cx="523158" cy="427703"/>
                <wp:effectExtent l="38100" t="38100" r="29845" b="29845"/>
                <wp:wrapNone/>
                <wp:docPr id="1010" name="Egyenes összekötő nyíllal 10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23158" cy="427703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D87A48" id="Egyenes összekötő nyíllal 1010" o:spid="_x0000_s1026" type="#_x0000_t32" style="position:absolute;margin-left:84.05pt;margin-top:57.75pt;width:41.2pt;height:33.7pt;flip:x y;z-index:25260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" strokecolor="red" strokeweight="1.5pt">
                <v:stroke endarrow="open" joinstyle="miter"/>
              </v:shape>
            </w:pict>
          </mc:Fallback>
        </mc:AlternateContent>
      </w:r>
      <w:r>
        <w:rPr>
          <w:noProof/>
          <w:sz w:val="20"/>
          <w:szCs w:val="20"/>
          <w:lang w:val="en-GB" w:eastAsia="en-GB"/>
        </w:rPr>
        <mc:AlternateContent>
          <mc:Choice Requires="wps">
            <w:drawing>
              <wp:anchor distT="0" distB="0" distL="114300" distR="114300" simplePos="0" relativeHeight="252607488" behindDoc="0" locked="0" layoutInCell="1" allowOverlap="1" wp14:anchorId="0F3E7763" wp14:editId="68DFD9E6">
                <wp:simplePos x="0" y="0"/>
                <wp:positionH relativeFrom="column">
                  <wp:posOffset>1310005</wp:posOffset>
                </wp:positionH>
                <wp:positionV relativeFrom="paragraph">
                  <wp:posOffset>142875</wp:posOffset>
                </wp:positionV>
                <wp:extent cx="368300" cy="234950"/>
                <wp:effectExtent l="38100" t="0" r="31750" b="50800"/>
                <wp:wrapNone/>
                <wp:docPr id="1009" name="Egyenes összekötő nyíllal 10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68300" cy="23495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FCDE26" id="Egyenes összekötő nyíllal 1009" o:spid="_x0000_s1026" type="#_x0000_t32" style="position:absolute;margin-left:103.15pt;margin-top:11.25pt;width:29pt;height:18.5pt;flip:x;z-index:25260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" strokecolor="red" strokeweight="1.5pt">
                <v:stroke endarrow="open" joinstyle="miter"/>
              </v:shape>
            </w:pict>
          </mc:Fallback>
        </mc:AlternateContent>
      </w:r>
      <w:r w:rsidRPr="002462DE">
        <w:rPr>
          <w:noProof/>
          <w:sz w:val="20"/>
          <w:szCs w:val="20"/>
          <w:lang w:val="en-GB" w:eastAsia="en-GB"/>
        </w:rPr>
        <w:drawing>
          <wp:inline distT="0" distB="0" distL="0" distR="0" wp14:anchorId="33200835" wp14:editId="6EE7962B">
            <wp:extent cx="1681316" cy="2493867"/>
            <wp:effectExtent l="0" t="0" r="0" b="1905"/>
            <wp:docPr id="978" name="Kép 9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1682206" cy="2495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0"/>
          <w:szCs w:val="20"/>
          <w:lang w:val="en-GB" w:eastAsia="en-GB"/>
        </w:rPr>
        <mc:AlternateContent>
          <mc:Choice Requires="wps">
            <w:drawing>
              <wp:anchor distT="0" distB="0" distL="114300" distR="114300" simplePos="0" relativeHeight="252600320" behindDoc="0" locked="0" layoutInCell="1" allowOverlap="1" wp14:anchorId="40BF8233" wp14:editId="3A56E712">
                <wp:simplePos x="0" y="0"/>
                <wp:positionH relativeFrom="column">
                  <wp:posOffset>1678305</wp:posOffset>
                </wp:positionH>
                <wp:positionV relativeFrom="paragraph">
                  <wp:posOffset>2540</wp:posOffset>
                </wp:positionV>
                <wp:extent cx="1290320" cy="316865"/>
                <wp:effectExtent l="0" t="0" r="24130" b="26035"/>
                <wp:wrapNone/>
                <wp:docPr id="1005" name="Szövegdoboz 10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90320" cy="31686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08BF5DD" w14:textId="0C5A5C74" w:rsidR="007216E3" w:rsidRDefault="007216E3">
                            <w:r>
                              <w:t>Kényszervisszatoló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0BF8233" id="Szövegdoboz 1005" o:spid="_x0000_s1503" type="#_x0000_t202" style="position:absolute;margin-left:132.15pt;margin-top:.2pt;width:101.6pt;height:24.95pt;z-index:2526003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" fillcolor="white [3201]" strokeweight=".5pt">
                <v:textbox>
                  <w:txbxContent>
                    <w:p w14:paraId="308BF5DD" w14:textId="0C5A5C74" w:rsidR="007216E3" w:rsidRDefault="007216E3">
                      <w:r>
                        <w:t>Kényszervisszatoló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0"/>
          <w:szCs w:val="20"/>
          <w:lang w:val="en-GB" w:eastAsia="en-GB"/>
        </w:rPr>
        <mc:AlternateContent>
          <mc:Choice Requires="wps">
            <w:drawing>
              <wp:anchor distT="0" distB="0" distL="114300" distR="114300" simplePos="0" relativeHeight="252606464" behindDoc="0" locked="0" layoutInCell="1" allowOverlap="1" wp14:anchorId="6A173E6A" wp14:editId="4C752622">
                <wp:simplePos x="0" y="0"/>
                <wp:positionH relativeFrom="column">
                  <wp:posOffset>1567999</wp:posOffset>
                </wp:positionH>
                <wp:positionV relativeFrom="paragraph">
                  <wp:posOffset>2178152</wp:posOffset>
                </wp:positionV>
                <wp:extent cx="1290484" cy="317090"/>
                <wp:effectExtent l="0" t="0" r="24130" b="26035"/>
                <wp:wrapNone/>
                <wp:docPr id="1008" name="Szövegdoboz 10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90484" cy="31709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4582AC3" w14:textId="387063FC" w:rsidR="007216E3" w:rsidRDefault="007216E3" w:rsidP="000366C5">
                            <w:r>
                              <w:t>Központi kilökő rúd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A173E6A" id="Szövegdoboz 1008" o:spid="_x0000_s1504" type="#_x0000_t202" style="position:absolute;margin-left:123.45pt;margin-top:171.5pt;width:101.6pt;height:24.95pt;z-index:2526064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" fillcolor="white [3201]" strokeweight=".5pt">
                <v:textbox>
                  <w:txbxContent>
                    <w:p w14:paraId="24582AC3" w14:textId="387063FC" w:rsidR="007216E3" w:rsidRDefault="007216E3" w:rsidP="000366C5">
                      <w:r>
                        <w:t>Központi kilökő rúd</w:t>
                      </w:r>
                    </w:p>
                  </w:txbxContent>
                </v:textbox>
              </v:shape>
            </w:pict>
          </mc:Fallback>
        </mc:AlternateContent>
      </w:r>
    </w:p>
    <w:p w14:paraId="06FC7697" w14:textId="77777777" w:rsidR="00FC640C" w:rsidRDefault="00FC640C" w:rsidP="00FC640C">
      <w:pPr>
        <w:pStyle w:val="Cmsor1"/>
        <w:jc w:val="left"/>
        <w:rPr>
          <w:rFonts w:ascii="Tahoma" w:hAnsi="Tahoma" w:cs="Tahoma"/>
          <w:b/>
          <w:sz w:val="40"/>
          <w:szCs w:val="40"/>
          <w:lang w:eastAsia="hu-HU"/>
        </w:rPr>
      </w:pPr>
    </w:p>
    <w:p w14:paraId="1E5E316F" w14:textId="77777777" w:rsidR="00FC640C" w:rsidRDefault="00FC640C" w:rsidP="00FC640C">
      <w:pPr>
        <w:pStyle w:val="Cmsor1"/>
        <w:jc w:val="left"/>
        <w:rPr>
          <w:rFonts w:ascii="Tahoma" w:hAnsi="Tahoma" w:cs="Tahoma"/>
          <w:b/>
          <w:sz w:val="40"/>
          <w:szCs w:val="40"/>
          <w:lang w:eastAsia="hu-HU"/>
        </w:rPr>
      </w:pPr>
    </w:p>
    <w:p w14:paraId="1E9B3A1B" w14:textId="77777777" w:rsidR="00FC640C" w:rsidRDefault="00FC640C" w:rsidP="00FC640C">
      <w:pPr>
        <w:pStyle w:val="Cmsor1"/>
        <w:jc w:val="left"/>
        <w:rPr>
          <w:rFonts w:ascii="Tahoma" w:hAnsi="Tahoma" w:cs="Tahoma"/>
          <w:b/>
          <w:sz w:val="40"/>
          <w:szCs w:val="40"/>
          <w:lang w:eastAsia="hu-HU"/>
        </w:rPr>
      </w:pPr>
    </w:p>
    <w:p w14:paraId="4410DBED" w14:textId="77777777" w:rsidR="00FC640C" w:rsidRDefault="00FC640C" w:rsidP="00FC640C">
      <w:pPr>
        <w:pStyle w:val="Cmsor1"/>
        <w:jc w:val="left"/>
        <w:rPr>
          <w:rFonts w:ascii="Tahoma" w:hAnsi="Tahoma" w:cs="Tahoma"/>
          <w:b/>
          <w:sz w:val="40"/>
          <w:szCs w:val="40"/>
          <w:lang w:eastAsia="hu-HU"/>
        </w:rPr>
      </w:pPr>
    </w:p>
    <w:p w14:paraId="55D1DCD3" w14:textId="77777777" w:rsidR="00FC640C" w:rsidRDefault="00FC640C" w:rsidP="00FC640C">
      <w:pPr>
        <w:pStyle w:val="Cmsor1"/>
        <w:jc w:val="left"/>
        <w:rPr>
          <w:rFonts w:ascii="Tahoma" w:hAnsi="Tahoma" w:cs="Tahoma"/>
          <w:b/>
          <w:sz w:val="40"/>
          <w:szCs w:val="40"/>
          <w:lang w:eastAsia="hu-HU"/>
        </w:rPr>
      </w:pPr>
    </w:p>
    <w:p w14:paraId="6F1180A9" w14:textId="77777777" w:rsidR="00FC640C" w:rsidRDefault="00FC640C" w:rsidP="00FC640C">
      <w:pPr>
        <w:pStyle w:val="Cmsor1"/>
        <w:jc w:val="left"/>
        <w:rPr>
          <w:rFonts w:ascii="Tahoma" w:hAnsi="Tahoma" w:cs="Tahoma"/>
          <w:b/>
          <w:sz w:val="40"/>
          <w:szCs w:val="40"/>
          <w:lang w:eastAsia="hu-HU"/>
        </w:rPr>
      </w:pPr>
    </w:p>
    <w:p w14:paraId="0D81D6D2" w14:textId="77777777" w:rsidR="00FC640C" w:rsidRDefault="00FC640C" w:rsidP="00FC640C">
      <w:pPr>
        <w:pStyle w:val="Cmsor1"/>
        <w:jc w:val="left"/>
        <w:rPr>
          <w:rFonts w:ascii="Tahoma" w:hAnsi="Tahoma" w:cs="Tahoma"/>
          <w:b/>
          <w:sz w:val="40"/>
          <w:szCs w:val="40"/>
          <w:lang w:eastAsia="hu-HU"/>
        </w:rPr>
      </w:pPr>
    </w:p>
    <w:p w14:paraId="491B00D8" w14:textId="77777777" w:rsidR="00FC640C" w:rsidRDefault="00FC640C" w:rsidP="00FC640C">
      <w:pPr>
        <w:pStyle w:val="Cmsor1"/>
        <w:jc w:val="left"/>
        <w:rPr>
          <w:rFonts w:ascii="Tahoma" w:hAnsi="Tahoma" w:cs="Tahoma"/>
          <w:b/>
          <w:sz w:val="40"/>
          <w:szCs w:val="40"/>
          <w:lang w:eastAsia="hu-HU"/>
        </w:rPr>
      </w:pPr>
    </w:p>
    <w:p w14:paraId="2BFC2E0B" w14:textId="77777777" w:rsidR="00FC640C" w:rsidRDefault="00FC640C" w:rsidP="00FC640C">
      <w:pPr>
        <w:pStyle w:val="Cmsor1"/>
        <w:jc w:val="left"/>
        <w:rPr>
          <w:rFonts w:ascii="Tahoma" w:hAnsi="Tahoma" w:cs="Tahoma"/>
          <w:b/>
          <w:sz w:val="40"/>
          <w:szCs w:val="40"/>
          <w:lang w:eastAsia="hu-HU"/>
        </w:rPr>
      </w:pPr>
    </w:p>
    <w:p w14:paraId="1EB16AE2" w14:textId="77777777" w:rsidR="00FC640C" w:rsidRDefault="00FC640C" w:rsidP="00FC640C">
      <w:pPr>
        <w:pStyle w:val="Cmsor1"/>
        <w:jc w:val="left"/>
        <w:rPr>
          <w:rFonts w:ascii="Tahoma" w:hAnsi="Tahoma" w:cs="Tahoma"/>
          <w:b/>
          <w:sz w:val="40"/>
          <w:szCs w:val="40"/>
          <w:lang w:eastAsia="hu-HU"/>
        </w:rPr>
      </w:pPr>
    </w:p>
    <w:p w14:paraId="001A0556" w14:textId="77777777" w:rsidR="00550AD8" w:rsidRDefault="00550AD8" w:rsidP="00550AD8">
      <w:pPr>
        <w:rPr>
          <w:lang w:eastAsia="hu-HU"/>
        </w:rPr>
      </w:pPr>
    </w:p>
    <w:p w14:paraId="014B5477" w14:textId="77777777" w:rsidR="00550AD8" w:rsidRPr="00550AD8" w:rsidRDefault="00550AD8" w:rsidP="00550AD8">
      <w:pPr>
        <w:rPr>
          <w:lang w:eastAsia="hu-HU"/>
        </w:rPr>
      </w:pPr>
    </w:p>
    <w:bookmarkStart w:id="690" w:name="_Toc508612885"/>
    <w:p w14:paraId="43D408AA" w14:textId="2A653058" w:rsidR="00FC640C" w:rsidRPr="00FC640C" w:rsidRDefault="007216E3" w:rsidP="007441AA">
      <w:pPr>
        <w:pStyle w:val="Cmsor1"/>
        <w:numPr>
          <w:ilvl w:val="0"/>
          <w:numId w:val="19"/>
        </w:numPr>
        <w:rPr>
          <w:rFonts w:ascii="Tahoma" w:hAnsi="Tahoma" w:cs="Tahoma"/>
          <w:b/>
          <w:sz w:val="40"/>
          <w:szCs w:val="40"/>
          <w:lang w:eastAsia="hu-HU"/>
        </w:rPr>
      </w:pPr>
      <w:sdt>
        <w:sdtPr>
          <w:rPr>
            <w:rFonts w:ascii="MS Gothic" w:eastAsia="MS Gothic" w:hAnsi="MS Gothic" w:cs="Tahoma"/>
            <w:b/>
            <w:sz w:val="40"/>
            <w:szCs w:val="40"/>
            <w:lang w:eastAsia="hu-HU"/>
          </w:rPr>
          <w:id w:val="609635010"/>
          <w14:checkbox>
            <w14:checked w14:val="0"/>
            <w14:checkedState w14:val="2612" w14:font="MS Gothic"/>
            <w14:uncheckedState w14:val="2610" w14:font="MS Gothic"/>
          </w14:checkbox>
        </w:sdtPr>
        <w:sdtContent>
          <w:r w:rsidR="00251C59" w:rsidRPr="00FC640C">
            <w:rPr>
              <w:rFonts w:ascii="MS Gothic" w:eastAsia="MS Gothic" w:hAnsi="MS Gothic" w:cs="Tahoma" w:hint="eastAsia"/>
              <w:b/>
              <w:sz w:val="40"/>
              <w:szCs w:val="40"/>
              <w:lang w:eastAsia="hu-HU"/>
            </w:rPr>
            <w:t>☐</w:t>
          </w:r>
        </w:sdtContent>
      </w:sdt>
      <w:r w:rsidR="00AB5301" w:rsidRPr="00FC640C">
        <w:rPr>
          <w:rFonts w:ascii="Tahoma" w:hAnsi="Tahoma" w:cs="Tahoma"/>
          <w:b/>
          <w:sz w:val="40"/>
          <w:szCs w:val="40"/>
          <w:lang w:eastAsia="hu-HU"/>
        </w:rPr>
        <w:t>Kétszeres kidobás</w:t>
      </w:r>
      <w:bookmarkEnd w:id="690"/>
    </w:p>
    <w:p w14:paraId="3091B4D0" w14:textId="41F410C1" w:rsidR="00A27A9A" w:rsidRPr="002462DE" w:rsidRDefault="00A27A9A" w:rsidP="0018700F">
      <w:pPr>
        <w:rPr>
          <w:sz w:val="20"/>
          <w:szCs w:val="20"/>
        </w:rPr>
      </w:pPr>
      <w:r w:rsidRPr="002462DE">
        <w:rPr>
          <w:noProof/>
          <w:sz w:val="20"/>
          <w:szCs w:val="20"/>
          <w:lang w:val="en-GB" w:eastAsia="en-GB"/>
        </w:rPr>
        <w:lastRenderedPageBreak/>
        <w:drawing>
          <wp:inline distT="0" distB="0" distL="0" distR="0" wp14:anchorId="48B622AF" wp14:editId="0E5D68FF">
            <wp:extent cx="5972810" cy="3571875"/>
            <wp:effectExtent l="0" t="0" r="8890" b="9525"/>
            <wp:docPr id="985" name="Kép 9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24F8D" w14:textId="77777777" w:rsidR="00A27A9A" w:rsidRPr="002462DE" w:rsidRDefault="00A27A9A" w:rsidP="0018700F">
      <w:pPr>
        <w:rPr>
          <w:sz w:val="20"/>
          <w:szCs w:val="20"/>
        </w:rPr>
      </w:pPr>
    </w:p>
    <w:bookmarkStart w:id="691" w:name="_Toc508612886"/>
    <w:p w14:paraId="275D0397" w14:textId="43978565" w:rsidR="007F1FD8" w:rsidRPr="00CF36E5" w:rsidRDefault="007216E3" w:rsidP="007441AA">
      <w:pPr>
        <w:pStyle w:val="Cmsor1"/>
        <w:numPr>
          <w:ilvl w:val="0"/>
          <w:numId w:val="19"/>
        </w:numPr>
        <w:rPr>
          <w:rFonts w:ascii="Tahoma" w:hAnsi="Tahoma" w:cs="Tahoma"/>
          <w:b/>
          <w:sz w:val="40"/>
          <w:szCs w:val="40"/>
          <w:lang w:eastAsia="hu-HU"/>
        </w:rPr>
      </w:pPr>
      <w:sdt>
        <w:sdtPr>
          <w:rPr>
            <w:rFonts w:ascii="Tahoma" w:hAnsi="Tahoma" w:cs="Tahoma"/>
            <w:b/>
            <w:sz w:val="40"/>
            <w:szCs w:val="40"/>
            <w:lang w:eastAsia="hu-HU"/>
          </w:rPr>
          <w:id w:val="1824395294"/>
          <w14:checkbox>
            <w14:checked w14:val="0"/>
            <w14:checkedState w14:val="2612" w14:font="MS Gothic"/>
            <w14:uncheckedState w14:val="2610" w14:font="MS Gothic"/>
          </w14:checkbox>
        </w:sdtPr>
        <w:sdtContent>
          <w:r w:rsidR="00251C59">
            <w:rPr>
              <w:rFonts w:ascii="MS Gothic" w:eastAsia="MS Gothic" w:hAnsi="MS Gothic" w:cs="Tahoma" w:hint="eastAsia"/>
              <w:b/>
              <w:sz w:val="40"/>
              <w:szCs w:val="40"/>
              <w:lang w:eastAsia="hu-HU"/>
            </w:rPr>
            <w:t>☐</w:t>
          </w:r>
        </w:sdtContent>
      </w:sdt>
      <w:r w:rsidR="00AE22CC" w:rsidRPr="00CF36E5">
        <w:rPr>
          <w:rFonts w:ascii="Tahoma" w:hAnsi="Tahoma" w:cs="Tahoma"/>
          <w:b/>
          <w:sz w:val="40"/>
          <w:szCs w:val="40"/>
          <w:lang w:eastAsia="hu-HU"/>
        </w:rPr>
        <w:t xml:space="preserve"> Kétszeres kidobás</w:t>
      </w:r>
      <w:bookmarkEnd w:id="691"/>
    </w:p>
    <w:p w14:paraId="7F42B2B4" w14:textId="77777777" w:rsidR="00A27A9A" w:rsidRPr="002462DE" w:rsidRDefault="00A27A9A" w:rsidP="0018700F">
      <w:pPr>
        <w:rPr>
          <w:sz w:val="20"/>
          <w:szCs w:val="20"/>
        </w:rPr>
      </w:pPr>
    </w:p>
    <w:p w14:paraId="3CCEA577" w14:textId="35932F55" w:rsidR="00A27A9A" w:rsidRDefault="00A27A9A" w:rsidP="00AE22CC">
      <w:pPr>
        <w:jc w:val="center"/>
        <w:rPr>
          <w:sz w:val="20"/>
          <w:szCs w:val="20"/>
        </w:rPr>
      </w:pPr>
      <w:r w:rsidRPr="002462DE">
        <w:rPr>
          <w:noProof/>
          <w:sz w:val="20"/>
          <w:szCs w:val="20"/>
          <w:lang w:val="en-GB" w:eastAsia="en-GB"/>
        </w:rPr>
        <w:drawing>
          <wp:inline distT="0" distB="0" distL="0" distR="0" wp14:anchorId="6A8BB0AF" wp14:editId="1E3A4FCE">
            <wp:extent cx="4889091" cy="3009550"/>
            <wp:effectExtent l="0" t="0" r="6985" b="635"/>
            <wp:docPr id="986" name="Kép 9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4894245" cy="3012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692" w:name="_Toc508612887"/>
    <w:p w14:paraId="1B7A1A61" w14:textId="467A44F7" w:rsidR="000366C5" w:rsidRPr="00CF36E5" w:rsidRDefault="007216E3" w:rsidP="007441AA">
      <w:pPr>
        <w:pStyle w:val="Cmsor1"/>
        <w:numPr>
          <w:ilvl w:val="0"/>
          <w:numId w:val="19"/>
        </w:numPr>
        <w:rPr>
          <w:rFonts w:ascii="Tahoma" w:hAnsi="Tahoma" w:cs="Tahoma"/>
          <w:b/>
          <w:sz w:val="40"/>
          <w:szCs w:val="40"/>
          <w:lang w:eastAsia="hu-HU"/>
        </w:rPr>
      </w:pPr>
      <w:sdt>
        <w:sdtPr>
          <w:rPr>
            <w:rFonts w:ascii="Tahoma" w:hAnsi="Tahoma" w:cs="Tahoma"/>
            <w:b/>
            <w:sz w:val="40"/>
            <w:szCs w:val="40"/>
            <w:lang w:eastAsia="hu-HU"/>
          </w:rPr>
          <w:id w:val="-1075894502"/>
          <w14:checkbox>
            <w14:checked w14:val="0"/>
            <w14:checkedState w14:val="2612" w14:font="MS Gothic"/>
            <w14:uncheckedState w14:val="2610" w14:font="MS Gothic"/>
          </w14:checkbox>
        </w:sdtPr>
        <w:sdtContent>
          <w:r w:rsidR="00251C59">
            <w:rPr>
              <w:rFonts w:ascii="MS Gothic" w:eastAsia="MS Gothic" w:hAnsi="MS Gothic" w:cs="Tahoma" w:hint="eastAsia"/>
              <w:b/>
              <w:sz w:val="40"/>
              <w:szCs w:val="40"/>
              <w:lang w:eastAsia="hu-HU"/>
            </w:rPr>
            <w:t>☐</w:t>
          </w:r>
        </w:sdtContent>
      </w:sdt>
      <w:r w:rsidR="000366C5" w:rsidRPr="00CF36E5">
        <w:rPr>
          <w:rFonts w:ascii="Tahoma" w:hAnsi="Tahoma" w:cs="Tahoma"/>
          <w:b/>
          <w:sz w:val="40"/>
          <w:szCs w:val="40"/>
          <w:lang w:eastAsia="hu-HU"/>
        </w:rPr>
        <w:t xml:space="preserve"> Kétszeres kidobás</w:t>
      </w:r>
      <w:bookmarkEnd w:id="692"/>
    </w:p>
    <w:p w14:paraId="744523C4" w14:textId="4B3394D1" w:rsidR="000366C5" w:rsidRPr="002462DE" w:rsidRDefault="000366C5" w:rsidP="00550AD8">
      <w:pPr>
        <w:jc w:val="center"/>
        <w:rPr>
          <w:sz w:val="20"/>
          <w:szCs w:val="20"/>
        </w:rPr>
      </w:pPr>
      <w:r w:rsidRPr="002462DE">
        <w:rPr>
          <w:noProof/>
          <w:sz w:val="20"/>
          <w:szCs w:val="20"/>
          <w:lang w:val="en-GB" w:eastAsia="en-GB"/>
        </w:rPr>
        <w:lastRenderedPageBreak/>
        <w:drawing>
          <wp:inline distT="0" distB="0" distL="0" distR="0" wp14:anchorId="47958661" wp14:editId="23685C42">
            <wp:extent cx="5911640" cy="3701845"/>
            <wp:effectExtent l="0" t="0" r="0" b="0"/>
            <wp:docPr id="991" name="Kép 9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918536" cy="3706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CEF95" w14:textId="1CFDC71D" w:rsidR="007F1FD8" w:rsidRPr="00CF36E5" w:rsidRDefault="007216E3" w:rsidP="007441AA">
      <w:pPr>
        <w:pStyle w:val="Listaszerbekezds"/>
        <w:numPr>
          <w:ilvl w:val="0"/>
          <w:numId w:val="19"/>
        </w:numPr>
        <w:jc w:val="center"/>
        <w:rPr>
          <w:rFonts w:ascii="Tahoma" w:hAnsi="Tahoma" w:cs="Tahoma"/>
          <w:b/>
          <w:sz w:val="40"/>
          <w:szCs w:val="40"/>
          <w:lang w:eastAsia="hu-HU"/>
        </w:rPr>
      </w:pPr>
      <w:sdt>
        <w:sdtPr>
          <w:rPr>
            <w:rFonts w:ascii="Tahoma" w:hAnsi="Tahoma" w:cs="Tahoma"/>
            <w:b/>
            <w:sz w:val="40"/>
            <w:szCs w:val="40"/>
            <w:lang w:eastAsia="hu-HU"/>
          </w:rPr>
          <w:id w:val="1410665789"/>
          <w14:checkbox>
            <w14:checked w14:val="0"/>
            <w14:checkedState w14:val="2612" w14:font="MS Gothic"/>
            <w14:uncheckedState w14:val="2610" w14:font="MS Gothic"/>
          </w14:checkbox>
        </w:sdtPr>
        <w:sdtContent>
          <w:r w:rsidR="00CF36E5">
            <w:rPr>
              <w:rFonts w:ascii="MS Gothic" w:eastAsia="MS Gothic" w:hAnsi="MS Gothic" w:cs="Tahoma" w:hint="eastAsia"/>
              <w:b/>
              <w:sz w:val="40"/>
              <w:szCs w:val="40"/>
              <w:lang w:eastAsia="hu-HU"/>
            </w:rPr>
            <w:t>☐</w:t>
          </w:r>
        </w:sdtContent>
      </w:sdt>
      <w:r w:rsidR="007F1FD8" w:rsidRPr="00CF36E5">
        <w:rPr>
          <w:rFonts w:ascii="Tahoma" w:hAnsi="Tahoma" w:cs="Tahoma"/>
          <w:b/>
          <w:sz w:val="40"/>
          <w:szCs w:val="40"/>
          <w:lang w:eastAsia="hu-HU"/>
        </w:rPr>
        <w:t xml:space="preserve"> Kétszeres kidobás</w:t>
      </w:r>
    </w:p>
    <w:p w14:paraId="2FECB65E" w14:textId="7FC49782" w:rsidR="007F1FD8" w:rsidRPr="002462DE" w:rsidRDefault="007F1FD8" w:rsidP="007F1FD8">
      <w:pPr>
        <w:rPr>
          <w:sz w:val="20"/>
          <w:szCs w:val="20"/>
        </w:rPr>
      </w:pPr>
      <w:r w:rsidRPr="002462DE">
        <w:rPr>
          <w:noProof/>
          <w:sz w:val="20"/>
          <w:szCs w:val="20"/>
          <w:lang w:val="en-GB" w:eastAsia="en-GB"/>
        </w:rPr>
        <w:drawing>
          <wp:inline distT="0" distB="0" distL="0" distR="0" wp14:anchorId="33F56005" wp14:editId="71F6BC0F">
            <wp:extent cx="722671" cy="1145155"/>
            <wp:effectExtent l="0" t="0" r="1270" b="0"/>
            <wp:docPr id="993" name="Kép 9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722897" cy="1145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E711F" w14:textId="6A200E9F" w:rsidR="007F1FD8" w:rsidRPr="002462DE" w:rsidRDefault="007F1FD8" w:rsidP="00AE22CC">
      <w:pPr>
        <w:jc w:val="center"/>
        <w:rPr>
          <w:sz w:val="20"/>
          <w:szCs w:val="20"/>
        </w:rPr>
      </w:pPr>
      <w:r w:rsidRPr="002462DE">
        <w:rPr>
          <w:noProof/>
          <w:sz w:val="20"/>
          <w:szCs w:val="20"/>
          <w:lang w:val="en-GB" w:eastAsia="en-GB"/>
        </w:rPr>
        <w:drawing>
          <wp:inline distT="0" distB="0" distL="0" distR="0" wp14:anchorId="4185F38F" wp14:editId="056736F4">
            <wp:extent cx="4828032" cy="2366793"/>
            <wp:effectExtent l="0" t="0" r="0" b="0"/>
            <wp:docPr id="992" name="Kép 9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4828650" cy="2367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65F97" w14:textId="1B9C2238" w:rsidR="007F1FD8" w:rsidRPr="00CF36E5" w:rsidRDefault="007216E3" w:rsidP="007441AA">
      <w:pPr>
        <w:pStyle w:val="Listaszerbekezds"/>
        <w:numPr>
          <w:ilvl w:val="0"/>
          <w:numId w:val="19"/>
        </w:numPr>
        <w:jc w:val="center"/>
        <w:rPr>
          <w:rFonts w:ascii="Tahoma" w:hAnsi="Tahoma" w:cs="Tahoma"/>
          <w:b/>
          <w:sz w:val="40"/>
          <w:szCs w:val="40"/>
          <w:lang w:eastAsia="hu-HU"/>
        </w:rPr>
      </w:pPr>
      <w:sdt>
        <w:sdtPr>
          <w:rPr>
            <w:rFonts w:ascii="Tahoma" w:hAnsi="Tahoma" w:cs="Tahoma"/>
            <w:b/>
            <w:sz w:val="40"/>
            <w:szCs w:val="40"/>
            <w:lang w:eastAsia="hu-HU"/>
          </w:rPr>
          <w:id w:val="1431234566"/>
          <w14:checkbox>
            <w14:checked w14:val="0"/>
            <w14:checkedState w14:val="2612" w14:font="MS Gothic"/>
            <w14:uncheckedState w14:val="2610" w14:font="MS Gothic"/>
          </w14:checkbox>
        </w:sdtPr>
        <w:sdtContent>
          <w:r w:rsidR="00CF36E5">
            <w:rPr>
              <w:rFonts w:ascii="MS Gothic" w:eastAsia="MS Gothic" w:hAnsi="MS Gothic" w:cs="Tahoma" w:hint="eastAsia"/>
              <w:b/>
              <w:sz w:val="40"/>
              <w:szCs w:val="40"/>
              <w:lang w:eastAsia="hu-HU"/>
            </w:rPr>
            <w:t>☐</w:t>
          </w:r>
        </w:sdtContent>
      </w:sdt>
      <w:r w:rsidR="007F1FD8" w:rsidRPr="00CF36E5">
        <w:rPr>
          <w:rFonts w:ascii="Tahoma" w:hAnsi="Tahoma" w:cs="Tahoma"/>
          <w:b/>
          <w:sz w:val="40"/>
          <w:szCs w:val="40"/>
          <w:lang w:eastAsia="hu-HU"/>
        </w:rPr>
        <w:t xml:space="preserve"> Két</w:t>
      </w:r>
      <w:r w:rsidR="00AE22CC" w:rsidRPr="00CF36E5">
        <w:rPr>
          <w:rFonts w:ascii="Tahoma" w:hAnsi="Tahoma" w:cs="Tahoma"/>
          <w:b/>
          <w:sz w:val="40"/>
          <w:szCs w:val="40"/>
          <w:lang w:eastAsia="hu-HU"/>
        </w:rPr>
        <w:t>szeres kidobás</w:t>
      </w:r>
    </w:p>
    <w:p w14:paraId="1A12500C" w14:textId="26944C63" w:rsidR="00A27A9A" w:rsidRDefault="00A27A9A" w:rsidP="004862C6">
      <w:pPr>
        <w:jc w:val="center"/>
        <w:rPr>
          <w:sz w:val="20"/>
          <w:szCs w:val="20"/>
        </w:rPr>
      </w:pPr>
      <w:r w:rsidRPr="002462DE">
        <w:rPr>
          <w:noProof/>
          <w:sz w:val="20"/>
          <w:szCs w:val="20"/>
          <w:lang w:val="en-GB" w:eastAsia="en-GB"/>
        </w:rPr>
        <w:lastRenderedPageBreak/>
        <w:drawing>
          <wp:inline distT="0" distB="0" distL="0" distR="0" wp14:anchorId="38159FE5" wp14:editId="15C700A5">
            <wp:extent cx="4823577" cy="3126658"/>
            <wp:effectExtent l="0" t="0" r="0" b="0"/>
            <wp:docPr id="987" name="Kép 9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4829185" cy="3130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5C869" w14:textId="77777777" w:rsidR="00145FA7" w:rsidRPr="002462DE" w:rsidRDefault="00145FA7" w:rsidP="004862C6">
      <w:pPr>
        <w:jc w:val="center"/>
        <w:rPr>
          <w:sz w:val="20"/>
          <w:szCs w:val="20"/>
        </w:rPr>
      </w:pPr>
    </w:p>
    <w:p w14:paraId="12AF31AB" w14:textId="0EEF0121" w:rsidR="00145FA7" w:rsidRDefault="007216E3" w:rsidP="007441AA">
      <w:pPr>
        <w:pStyle w:val="Listaszerbekezds"/>
        <w:numPr>
          <w:ilvl w:val="0"/>
          <w:numId w:val="19"/>
        </w:numPr>
        <w:jc w:val="center"/>
        <w:rPr>
          <w:rFonts w:ascii="Tahoma" w:hAnsi="Tahoma" w:cs="Tahoma"/>
          <w:b/>
          <w:sz w:val="40"/>
          <w:szCs w:val="40"/>
          <w:lang w:eastAsia="hu-HU"/>
        </w:rPr>
      </w:pPr>
      <w:sdt>
        <w:sdtPr>
          <w:rPr>
            <w:rFonts w:ascii="Tahoma" w:hAnsi="Tahoma" w:cs="Tahoma"/>
            <w:b/>
            <w:sz w:val="40"/>
            <w:szCs w:val="40"/>
            <w:lang w:eastAsia="hu-HU"/>
          </w:rPr>
          <w:id w:val="-1025786081"/>
          <w14:checkbox>
            <w14:checked w14:val="0"/>
            <w14:checkedState w14:val="2612" w14:font="MS Gothic"/>
            <w14:uncheckedState w14:val="2610" w14:font="MS Gothic"/>
          </w14:checkbox>
        </w:sdtPr>
        <w:sdtContent>
          <w:r w:rsidR="00CF36E5">
            <w:rPr>
              <w:rFonts w:ascii="MS Gothic" w:eastAsia="MS Gothic" w:hAnsi="MS Gothic" w:cs="Tahoma" w:hint="eastAsia"/>
              <w:b/>
              <w:sz w:val="40"/>
              <w:szCs w:val="40"/>
              <w:lang w:eastAsia="hu-HU"/>
            </w:rPr>
            <w:t>☐</w:t>
          </w:r>
        </w:sdtContent>
      </w:sdt>
      <w:r w:rsidR="007F1FD8" w:rsidRPr="00CF36E5">
        <w:rPr>
          <w:rFonts w:ascii="Tahoma" w:hAnsi="Tahoma" w:cs="Tahoma"/>
          <w:b/>
          <w:sz w:val="40"/>
          <w:szCs w:val="40"/>
          <w:lang w:eastAsia="hu-HU"/>
        </w:rPr>
        <w:t xml:space="preserve"> Kétszeres kidobás</w:t>
      </w:r>
      <w:r w:rsidR="0053065F" w:rsidRPr="00CF36E5">
        <w:rPr>
          <w:rFonts w:ascii="Tahoma" w:hAnsi="Tahoma" w:cs="Tahoma"/>
          <w:b/>
          <w:sz w:val="40"/>
          <w:szCs w:val="40"/>
          <w:lang w:eastAsia="hu-HU"/>
        </w:rPr>
        <w:t xml:space="preserve"> (rugós)</w:t>
      </w:r>
    </w:p>
    <w:p w14:paraId="020B0923" w14:textId="77777777" w:rsidR="00145FA7" w:rsidRPr="00145FA7" w:rsidRDefault="00145FA7" w:rsidP="00145FA7">
      <w:pPr>
        <w:jc w:val="center"/>
        <w:rPr>
          <w:rFonts w:ascii="Tahoma" w:hAnsi="Tahoma" w:cs="Tahoma"/>
          <w:b/>
          <w:sz w:val="40"/>
          <w:szCs w:val="40"/>
          <w:lang w:eastAsia="hu-HU"/>
        </w:rPr>
      </w:pPr>
    </w:p>
    <w:p w14:paraId="617643AD" w14:textId="41F64A06" w:rsidR="00145FA7" w:rsidRDefault="00145FA7" w:rsidP="00145FA7">
      <w:pPr>
        <w:pStyle w:val="Listaszerbekezds"/>
        <w:numPr>
          <w:ilvl w:val="0"/>
          <w:numId w:val="5"/>
        </w:numPr>
        <w:rPr>
          <w:sz w:val="20"/>
          <w:szCs w:val="20"/>
        </w:rPr>
      </w:pPr>
      <w:r w:rsidRPr="00145FA7">
        <w:rPr>
          <w:sz w:val="20"/>
          <w:szCs w:val="20"/>
        </w:rPr>
        <w:t>Egy erősebb rugó használatával a kilökési sorrendet meghatározhajuk.</w:t>
      </w:r>
    </w:p>
    <w:p w14:paraId="0FDCC7BB" w14:textId="77777777" w:rsidR="00145FA7" w:rsidRPr="00145FA7" w:rsidRDefault="00145FA7" w:rsidP="00145FA7">
      <w:pPr>
        <w:pStyle w:val="Listaszerbekezds"/>
        <w:rPr>
          <w:sz w:val="20"/>
          <w:szCs w:val="20"/>
        </w:rPr>
      </w:pPr>
    </w:p>
    <w:p w14:paraId="3AFEAF29" w14:textId="1D5720FE" w:rsidR="00145FA7" w:rsidRDefault="00145FA7" w:rsidP="00145FA7">
      <w:pPr>
        <w:pStyle w:val="Listaszerbekezds"/>
        <w:numPr>
          <w:ilvl w:val="0"/>
          <w:numId w:val="5"/>
        </w:numPr>
        <w:rPr>
          <w:sz w:val="20"/>
          <w:szCs w:val="20"/>
        </w:rPr>
      </w:pPr>
      <w:r w:rsidRPr="00145FA7">
        <w:rPr>
          <w:sz w:val="20"/>
          <w:szCs w:val="20"/>
        </w:rPr>
        <w:t>A rugónak a lapokban férőhelyet kell biztosítani minimum 10mm hosszon  a szerelés érdekében.</w:t>
      </w:r>
    </w:p>
    <w:p w14:paraId="23E71246" w14:textId="77777777" w:rsidR="00145FA7" w:rsidRPr="00145FA7" w:rsidRDefault="00145FA7" w:rsidP="00145FA7">
      <w:pPr>
        <w:jc w:val="center"/>
        <w:rPr>
          <w:sz w:val="20"/>
          <w:szCs w:val="20"/>
        </w:rPr>
      </w:pPr>
    </w:p>
    <w:p w14:paraId="16ABD6CF" w14:textId="68AF6005" w:rsidR="004862C6" w:rsidRDefault="00C60E1A" w:rsidP="009D30EE">
      <w:pPr>
        <w:rPr>
          <w:sz w:val="20"/>
          <w:szCs w:val="20"/>
        </w:rPr>
      </w:pPr>
      <w:r>
        <w:rPr>
          <w:noProof/>
          <w:lang w:val="en-GB" w:eastAsia="en-GB"/>
        </w:rPr>
        <w:drawing>
          <wp:inline distT="0" distB="0" distL="0" distR="0" wp14:anchorId="24DBC4CD" wp14:editId="1E19C3D7">
            <wp:extent cx="5972810" cy="1398905"/>
            <wp:effectExtent l="0" t="0" r="8890" b="0"/>
            <wp:docPr id="915" name="Kép 9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39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E0B00" w14:textId="77777777" w:rsidR="00145FA7" w:rsidRDefault="00145FA7" w:rsidP="009D30EE">
      <w:pPr>
        <w:rPr>
          <w:sz w:val="20"/>
          <w:szCs w:val="20"/>
        </w:rPr>
      </w:pPr>
    </w:p>
    <w:p w14:paraId="0E1A74E4" w14:textId="77777777" w:rsidR="00145FA7" w:rsidRDefault="00145FA7" w:rsidP="009D30EE">
      <w:pPr>
        <w:rPr>
          <w:sz w:val="20"/>
          <w:szCs w:val="20"/>
        </w:rPr>
      </w:pPr>
    </w:p>
    <w:p w14:paraId="28030A8C" w14:textId="77777777" w:rsidR="00145FA7" w:rsidRDefault="00145FA7" w:rsidP="009D30EE">
      <w:pPr>
        <w:rPr>
          <w:sz w:val="20"/>
          <w:szCs w:val="20"/>
        </w:rPr>
      </w:pPr>
    </w:p>
    <w:p w14:paraId="63E8273C" w14:textId="77777777" w:rsidR="00145FA7" w:rsidRPr="002462DE" w:rsidRDefault="00145FA7" w:rsidP="009D30EE">
      <w:pPr>
        <w:rPr>
          <w:sz w:val="20"/>
          <w:szCs w:val="20"/>
        </w:rPr>
      </w:pPr>
    </w:p>
    <w:bookmarkStart w:id="693" w:name="_Toc504480154"/>
    <w:p w14:paraId="6A4AB2E6" w14:textId="39B73A69" w:rsidR="009F228D" w:rsidRPr="00CF36E5" w:rsidRDefault="007216E3" w:rsidP="007441AA">
      <w:pPr>
        <w:pStyle w:val="Listaszerbekezds"/>
        <w:numPr>
          <w:ilvl w:val="0"/>
          <w:numId w:val="19"/>
        </w:numPr>
        <w:jc w:val="center"/>
        <w:rPr>
          <w:rFonts w:ascii="Tahoma" w:hAnsi="Tahoma" w:cs="Tahoma"/>
          <w:b/>
          <w:sz w:val="40"/>
          <w:szCs w:val="40"/>
          <w:lang w:eastAsia="hu-HU"/>
        </w:rPr>
      </w:pPr>
      <w:sdt>
        <w:sdtPr>
          <w:rPr>
            <w:rFonts w:ascii="Tahoma" w:hAnsi="Tahoma" w:cs="Tahoma"/>
            <w:b/>
            <w:sz w:val="40"/>
            <w:szCs w:val="40"/>
            <w:lang w:eastAsia="hu-HU"/>
          </w:rPr>
          <w:id w:val="-850798532"/>
          <w14:checkbox>
            <w14:checked w14:val="1"/>
            <w14:checkedState w14:val="2612" w14:font="MS Gothic"/>
            <w14:uncheckedState w14:val="2610" w14:font="MS Gothic"/>
          </w14:checkbox>
        </w:sdtPr>
        <w:sdtContent>
          <w:r w:rsidR="00251C59">
            <w:rPr>
              <w:rFonts w:ascii="MS Gothic" w:eastAsia="MS Gothic" w:hAnsi="MS Gothic" w:cs="Tahoma" w:hint="eastAsia"/>
              <w:b/>
              <w:sz w:val="40"/>
              <w:szCs w:val="40"/>
              <w:lang w:eastAsia="hu-HU"/>
            </w:rPr>
            <w:t>☒</w:t>
          </w:r>
        </w:sdtContent>
      </w:sdt>
      <w:r w:rsidR="0053065F" w:rsidRPr="00CF36E5">
        <w:rPr>
          <w:rFonts w:ascii="Tahoma" w:hAnsi="Tahoma" w:cs="Tahoma"/>
          <w:b/>
          <w:sz w:val="40"/>
          <w:szCs w:val="40"/>
          <w:lang w:eastAsia="hu-HU"/>
        </w:rPr>
        <w:t xml:space="preserve"> </w:t>
      </w:r>
      <w:r w:rsidR="0018700F" w:rsidRPr="00CF36E5">
        <w:rPr>
          <w:rFonts w:ascii="Tahoma" w:hAnsi="Tahoma" w:cs="Tahoma"/>
          <w:b/>
          <w:sz w:val="40"/>
          <w:szCs w:val="40"/>
          <w:lang w:eastAsia="hu-HU"/>
        </w:rPr>
        <w:t>Gázelvezetés</w:t>
      </w:r>
      <w:bookmarkEnd w:id="693"/>
    </w:p>
    <w:p w14:paraId="51F4F32C" w14:textId="77777777" w:rsidR="004862C6" w:rsidRDefault="004862C6" w:rsidP="004862C6"/>
    <w:p w14:paraId="3D21C051" w14:textId="516B6E31" w:rsidR="004862C6" w:rsidRDefault="004862C6" w:rsidP="004862C6">
      <w:r>
        <w:t>A gázelvezetés beépíté</w:t>
      </w:r>
      <w:r w:rsidR="005B4CEB">
        <w:t>se,</w:t>
      </w:r>
      <w:r w:rsidR="00C60E1A">
        <w:t xml:space="preserve"> </w:t>
      </w:r>
      <w:r w:rsidR="005B4CEB">
        <w:t xml:space="preserve">köszörülése a formalapba és </w:t>
      </w:r>
      <w:r>
        <w:t xml:space="preserve">azon </w:t>
      </w:r>
      <w:r w:rsidR="00C60E1A">
        <w:t>keresztül a formaadóba szükséges!</w:t>
      </w:r>
    </w:p>
    <w:p w14:paraId="52DBBB64" w14:textId="57E57B43" w:rsidR="004862C6" w:rsidRPr="004862C6" w:rsidRDefault="004862C6" w:rsidP="004862C6">
      <w:r>
        <w:t xml:space="preserve">A gázelvezetők az összecsapásoknál és a mélyebb területeken </w:t>
      </w:r>
      <w:r w:rsidR="005B4CEB">
        <w:t>történő töltődésekhez szükséges</w:t>
      </w:r>
      <w:r w:rsidR="00C60E1A">
        <w:t>ek</w:t>
      </w:r>
      <w:r>
        <w:t xml:space="preserve">. Ezeket a Moldflow </w:t>
      </w:r>
      <w:r w:rsidR="00C60E1A">
        <w:t>analízis során ki kell elemezni és meghatározni.</w:t>
      </w:r>
      <w:r>
        <w:t xml:space="preserve"> A gázelvezetés mértéke anyagminőségekként és termékspecifikációként változhat, de az alábbi rajz alapján min 0,02mm-nek kell lennie.</w:t>
      </w:r>
      <w:r w:rsidR="00C60E1A">
        <w:t xml:space="preserve"> Ha szükséges, a kilökőkre 0.01mm lapolást kell kimunkálni.</w:t>
      </w:r>
    </w:p>
    <w:p w14:paraId="4EBE0D9A" w14:textId="77777777" w:rsidR="009F228D" w:rsidRPr="002462DE" w:rsidRDefault="009F228D" w:rsidP="009F228D">
      <w:pPr>
        <w:rPr>
          <w:sz w:val="20"/>
          <w:szCs w:val="20"/>
        </w:rPr>
      </w:pPr>
    </w:p>
    <w:p w14:paraId="6C1CA3EF" w14:textId="3C29838F" w:rsidR="009F228D" w:rsidRPr="002462DE" w:rsidRDefault="009F228D" w:rsidP="009F228D">
      <w:pPr>
        <w:jc w:val="center"/>
        <w:rPr>
          <w:sz w:val="20"/>
          <w:szCs w:val="20"/>
        </w:rPr>
      </w:pPr>
      <w:r w:rsidRPr="002462DE">
        <w:rPr>
          <w:noProof/>
          <w:sz w:val="20"/>
          <w:szCs w:val="20"/>
          <w:lang w:val="en-GB" w:eastAsia="en-GB"/>
        </w:rPr>
        <w:drawing>
          <wp:inline distT="0" distB="0" distL="0" distR="0" wp14:anchorId="08476EA9" wp14:editId="4B6D5382">
            <wp:extent cx="3378200" cy="1828800"/>
            <wp:effectExtent l="0" t="0" r="0" b="0"/>
            <wp:docPr id="929" name="Picture 9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820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3D3FDB" w14:textId="62FBC6CC" w:rsidR="007E534E" w:rsidRPr="002462DE" w:rsidRDefault="009F228D" w:rsidP="0053065F">
      <w:pPr>
        <w:jc w:val="center"/>
        <w:rPr>
          <w:sz w:val="20"/>
          <w:szCs w:val="20"/>
        </w:rPr>
      </w:pPr>
      <w:r w:rsidRPr="002462DE">
        <w:rPr>
          <w:noProof/>
          <w:sz w:val="20"/>
          <w:szCs w:val="20"/>
          <w:lang w:val="en-GB" w:eastAsia="en-GB"/>
        </w:rPr>
        <w:drawing>
          <wp:inline distT="0" distB="0" distL="0" distR="0" wp14:anchorId="376CF6F4" wp14:editId="24CE0AA5">
            <wp:extent cx="2501900" cy="1955800"/>
            <wp:effectExtent l="0" t="0" r="0" b="6350"/>
            <wp:docPr id="928" name="Picture 9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1900" cy="195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7E534E" w:rsidRPr="002462DE" w:rsidSect="00020D06">
      <w:headerReference w:type="even" r:id="rId234"/>
      <w:headerReference w:type="default" r:id="rId235"/>
      <w:footerReference w:type="even" r:id="rId236"/>
      <w:footerReference w:type="default" r:id="rId237"/>
      <w:headerReference w:type="first" r:id="rId238"/>
      <w:footerReference w:type="first" r:id="rId239"/>
      <w:pgSz w:w="11906" w:h="16838" w:code="9"/>
      <w:pgMar w:top="1985" w:right="851" w:bottom="1134" w:left="851" w:header="550" w:footer="709" w:gutter="0"/>
      <w:pgBorders w:offsetFrom="page">
        <w:top w:val="single" w:sz="18" w:space="28" w:color="auto"/>
        <w:left w:val="single" w:sz="18" w:space="29" w:color="auto"/>
        <w:bottom w:val="single" w:sz="18" w:space="28" w:color="auto"/>
        <w:right w:val="single" w:sz="18" w:space="28" w:color="auto"/>
      </w:pgBorders>
      <w:pgNumType w:start="0"/>
      <w:cols w:space="708"/>
      <w:titlePg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comment w:id="541" w:author="Varga Ernő" w:date="2018-02-16T09:05:00Z" w:initials="VE">
    <w:p w14:paraId="3FA0444D" w14:textId="02690456" w:rsidR="007216E3" w:rsidRDefault="007216E3">
      <w:pPr>
        <w:pStyle w:val="Jegyzetszveg"/>
      </w:pPr>
      <w:r>
        <w:rPr>
          <w:rStyle w:val="Jegyzethivatkozs"/>
        </w:rPr>
        <w:annotationRef/>
      </w:r>
      <w:r>
        <w:t>Nem tetszik ez a mondat.</w:t>
      </w:r>
    </w:p>
  </w:comment>
  <w:comment w:id="543" w:author="Varga Ernő" w:date="2018-02-16T09:08:00Z" w:initials="VE">
    <w:p w14:paraId="00D04A7D" w14:textId="015BA10F" w:rsidR="007216E3" w:rsidRDefault="007216E3">
      <w:pPr>
        <w:pStyle w:val="Jegyzetszveg"/>
      </w:pPr>
      <w:r>
        <w:rPr>
          <w:rStyle w:val="Jegyzethivatkozs"/>
        </w:rPr>
        <w:annotationRef/>
      </w:r>
      <w:r>
        <w:t>3D modell a mondatot itt is magyarítanám</w:t>
      </w:r>
    </w:p>
  </w:comment>
  <w:comment w:id="544" w:author="Varga Ernő" w:date="2018-02-16T09:08:00Z" w:initials="VE">
    <w:p w14:paraId="6557196A" w14:textId="0F51A72C" w:rsidR="007216E3" w:rsidRDefault="007216E3">
      <w:pPr>
        <w:pStyle w:val="Jegyzetszveg"/>
      </w:pPr>
      <w:r>
        <w:rPr>
          <w:rStyle w:val="Jegyzethivatkozs"/>
        </w:rPr>
        <w:annotationRef/>
      </w:r>
      <w:r>
        <w:t>Kecskemét Kft.-nek</w:t>
      </w:r>
    </w:p>
  </w:comment>
  <w:comment w:id="545" w:author="Varga Ernő" w:date="2018-02-16T09:09:00Z" w:initials="VE">
    <w:p w14:paraId="65412E57" w14:textId="08123EC2" w:rsidR="007216E3" w:rsidRDefault="007216E3">
      <w:pPr>
        <w:pStyle w:val="Jegyzetszveg"/>
      </w:pPr>
      <w:r>
        <w:rPr>
          <w:rStyle w:val="Jegyzethivatkozs"/>
        </w:rPr>
        <w:annotationRef/>
      </w:r>
      <w:r>
        <w:t>Átvételekor</w:t>
      </w:r>
    </w:p>
  </w:comment>
  <w:comment w:id="546" w:author="Varga Ernő" w:date="2018-02-16T09:09:00Z" w:initials="VE">
    <w:p w14:paraId="483C5316" w14:textId="7E0A9820" w:rsidR="007216E3" w:rsidRDefault="007216E3">
      <w:pPr>
        <w:pStyle w:val="Jegyzetszveg"/>
      </w:pPr>
      <w:r>
        <w:rPr>
          <w:rStyle w:val="Jegyzethivatkozs"/>
        </w:rPr>
        <w:annotationRef/>
      </w:r>
      <w:r>
        <w:t>Kecskemét Kft.</w:t>
      </w:r>
    </w:p>
  </w:comment>
  <w:comment w:id="547" w:author="Varga Ernő" w:date="2018-02-16T09:11:00Z" w:initials="VE">
    <w:p w14:paraId="4EAE8F7B" w14:textId="53A2A958" w:rsidR="007216E3" w:rsidRDefault="007216E3">
      <w:pPr>
        <w:pStyle w:val="Jegyzetszveg"/>
      </w:pPr>
      <w:r>
        <w:rPr>
          <w:rStyle w:val="Jegyzethivatkozs"/>
        </w:rPr>
        <w:annotationRef/>
      </w:r>
      <w:r>
        <w:t>Kecskemét Kft-t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15:commentEx w15:paraId="3FA0444D" w15:done="0"/>
  <w15:commentEx w15:paraId="00D04A7D" w15:done="0"/>
  <w15:commentEx w15:paraId="6557196A" w15:done="0"/>
  <w15:commentEx w15:paraId="65412E57" w15:done="0"/>
  <w15:commentEx w15:paraId="483C5316" w15:done="0"/>
  <w15:commentEx w15:paraId="4EAE8F7B" w15:done="0"/>
</w15:commentsEx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049F0CC7" w14:textId="77777777" w:rsidR="00FA69FA" w:rsidRDefault="00FA69FA" w:rsidP="009719FC">
      <w:pPr>
        <w:spacing w:after="0" w:line="240" w:lineRule="auto"/>
      </w:pPr>
      <w:r>
        <w:separator/>
      </w:r>
    </w:p>
  </w:endnote>
  <w:endnote w:type="continuationSeparator" w:id="0">
    <w:p w14:paraId="47E0CDB7" w14:textId="77777777" w:rsidR="00FA69FA" w:rsidRDefault="00FA69FA" w:rsidP="009719F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Arial">
    <w:panose1 w:val="020B0604020202020204"/>
    <w:charset w:val="00"/>
    <w:family w:val="swiss"/>
    <w:pitch w:val="variable"/>
    <w:sig w:usb0="20002A87" w:usb1="80000000" w:usb2="00000008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MS UI Gothic">
    <w:panose1 w:val="020B0600070205080204"/>
    <w:charset w:val="80"/>
    <w:family w:val="swiss"/>
    <w:pitch w:val="variable"/>
    <w:sig w:usb0="E00002FF" w:usb1="6AC7FDFB" w:usb2="08000012" w:usb3="00000000" w:csb0="0002009F" w:csb1="00000000"/>
  </w:font>
  <w:font w:name="TimesNewRoman">
    <w:altName w:val="MS Gothic"/>
    <w:panose1 w:val="00000000000000000000"/>
    <w:charset w:val="80"/>
    <w:family w:val="auto"/>
    <w:notTrueType/>
    <w:pitch w:val="default"/>
    <w:sig w:usb0="00000000" w:usb1="08070000" w:usb2="00000010" w:usb3="00000000" w:csb0="00020002" w:csb1="00000000"/>
  </w:font>
  <w:font w:name="TimesNewRoman,Bold">
    <w:panose1 w:val="00000000000000000000"/>
    <w:charset w:val="EE"/>
    <w:family w:val="auto"/>
    <w:notTrueType/>
    <w:pitch w:val="default"/>
    <w:sig w:usb0="00000005" w:usb1="00000000" w:usb2="00000000" w:usb3="00000000" w:csb0="00000002" w:csb1="00000000"/>
  </w:font>
  <w:font w:name="Cambria Math">
    <w:panose1 w:val="02040503050406030204"/>
    <w:charset w:val="EE"/>
    <w:family w:val="roman"/>
    <w:pitch w:val="variable"/>
    <w:sig w:usb0="E00006FF" w:usb1="420024FF" w:usb2="02000000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Helvetica">
    <w:panose1 w:val="020B0604020202020204"/>
    <w:charset w:val="EE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82EE256" w14:textId="77777777" w:rsidR="007216E3" w:rsidRDefault="007216E3">
    <w:pPr>
      <w:pStyle w:val="llb"/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W w:w="10206" w:type="dxa"/>
      <w:tblInd w:w="28" w:type="dxa"/>
      <w:tblLook w:val="04A0" w:firstRow="1" w:lastRow="0" w:firstColumn="1" w:lastColumn="0" w:noHBand="0" w:noVBand="1"/>
    </w:tblPr>
    <w:tblGrid>
      <w:gridCol w:w="4232"/>
      <w:gridCol w:w="5974"/>
    </w:tblGrid>
    <w:tr w:rsidR="007216E3" w:rsidRPr="009719FC" w14:paraId="612656F0" w14:textId="77777777" w:rsidTr="00B13590">
      <w:trPr>
        <w:trHeight w:val="227"/>
      </w:trPr>
      <w:tc>
        <w:tcPr>
          <w:tcW w:w="4381" w:type="dxa"/>
          <w:tcBorders>
            <w:top w:val="single" w:sz="4" w:space="0" w:color="auto"/>
          </w:tcBorders>
          <w:vAlign w:val="center"/>
        </w:tcPr>
        <w:p w14:paraId="31AADFF6" w14:textId="7C6CD868" w:rsidR="007216E3" w:rsidRPr="009719FC" w:rsidRDefault="007216E3" w:rsidP="009C18DA">
          <w:pPr>
            <w:spacing w:after="0" w:line="240" w:lineRule="auto"/>
            <w:ind w:firstLine="284"/>
            <w:rPr>
              <w:rFonts w:ascii="Times New Roman" w:eastAsia="Times New Roman" w:hAnsi="Times New Roman" w:cs="Tahoma"/>
              <w:b/>
              <w:bCs/>
              <w:iCs/>
              <w:color w:val="000080"/>
              <w:sz w:val="16"/>
              <w:szCs w:val="18"/>
              <w:lang w:eastAsia="hu-HU"/>
            </w:rPr>
          </w:pPr>
          <w:r w:rsidRPr="009719FC">
            <w:rPr>
              <w:rFonts w:ascii="Symbol" w:eastAsia="Times New Roman" w:hAnsi="Symbol" w:cs="Times New Roman"/>
              <w:b/>
              <w:sz w:val="16"/>
              <w:szCs w:val="18"/>
              <w:lang w:eastAsia="hu-HU"/>
            </w:rPr>
            <w:t></w:t>
          </w:r>
          <w:r w:rsidRPr="009719FC">
            <w:rPr>
              <w:rFonts w:ascii="Times New Roman" w:eastAsia="Times New Roman" w:hAnsi="Times New Roman" w:cs="Tahoma"/>
              <w:b/>
              <w:bCs/>
              <w:iCs/>
              <w:sz w:val="16"/>
              <w:szCs w:val="18"/>
              <w:lang w:eastAsia="hu-HU"/>
            </w:rPr>
            <w:t xml:space="preserve"> </w:t>
          </w:r>
          <w:r w:rsidRPr="009719FC">
            <w:rPr>
              <w:rFonts w:ascii="Tahoma" w:eastAsia="Times New Roman" w:hAnsi="Tahoma" w:cs="Tahoma"/>
              <w:b/>
              <w:bCs/>
              <w:iCs/>
              <w:sz w:val="14"/>
              <w:szCs w:val="14"/>
              <w:lang w:eastAsia="hu-HU"/>
            </w:rPr>
            <w:fldChar w:fldCharType="begin"/>
          </w:r>
          <w:r w:rsidRPr="009719FC">
            <w:rPr>
              <w:rFonts w:ascii="Tahoma" w:eastAsia="Times New Roman" w:hAnsi="Tahoma" w:cs="Tahoma"/>
              <w:b/>
              <w:bCs/>
              <w:iCs/>
              <w:sz w:val="14"/>
              <w:szCs w:val="14"/>
              <w:lang w:eastAsia="hu-HU"/>
            </w:rPr>
            <w:instrText xml:space="preserve"> DATE \@ "yyyy" \* MERGEFORMAT </w:instrText>
          </w:r>
          <w:r w:rsidRPr="009719FC">
            <w:rPr>
              <w:rFonts w:ascii="Tahoma" w:eastAsia="Times New Roman" w:hAnsi="Tahoma" w:cs="Tahoma"/>
              <w:b/>
              <w:bCs/>
              <w:iCs/>
              <w:sz w:val="14"/>
              <w:szCs w:val="14"/>
              <w:lang w:eastAsia="hu-HU"/>
            </w:rPr>
            <w:fldChar w:fldCharType="separate"/>
          </w:r>
          <w:r>
            <w:rPr>
              <w:rFonts w:ascii="Tahoma" w:eastAsia="Times New Roman" w:hAnsi="Tahoma" w:cs="Tahoma"/>
              <w:b/>
              <w:bCs/>
              <w:iCs/>
              <w:noProof/>
              <w:sz w:val="14"/>
              <w:szCs w:val="14"/>
              <w:lang w:eastAsia="hu-HU"/>
            </w:rPr>
            <w:t>2018</w:t>
          </w:r>
          <w:r w:rsidRPr="009719FC">
            <w:rPr>
              <w:rFonts w:ascii="Tahoma" w:eastAsia="Times New Roman" w:hAnsi="Tahoma" w:cs="Tahoma"/>
              <w:b/>
              <w:bCs/>
              <w:iCs/>
              <w:sz w:val="14"/>
              <w:szCs w:val="14"/>
              <w:lang w:eastAsia="hu-HU"/>
            </w:rPr>
            <w:fldChar w:fldCharType="end"/>
          </w:r>
          <w:r>
            <w:rPr>
              <w:rFonts w:ascii="Tahoma" w:eastAsia="Times New Roman" w:hAnsi="Tahoma" w:cs="Tahoma"/>
              <w:b/>
              <w:bCs/>
              <w:iCs/>
              <w:sz w:val="14"/>
              <w:szCs w:val="14"/>
              <w:lang w:eastAsia="hu-HU"/>
            </w:rPr>
            <w:t xml:space="preserve"> Phoenix</w:t>
          </w:r>
          <w:ins w:id="695" w:author="Madi Kinga" w:date="2018-02-15T16:55:00Z">
            <w:r>
              <w:rPr>
                <w:rFonts w:ascii="Tahoma" w:eastAsia="Times New Roman" w:hAnsi="Tahoma" w:cs="Tahoma"/>
                <w:b/>
                <w:bCs/>
                <w:iCs/>
                <w:sz w:val="14"/>
                <w:szCs w:val="14"/>
                <w:lang w:eastAsia="hu-HU"/>
              </w:rPr>
              <w:t xml:space="preserve"> </w:t>
            </w:r>
          </w:ins>
          <w:del w:id="696" w:author="Madi Kinga" w:date="2018-02-15T16:55:00Z">
            <w:r w:rsidDel="004855E2">
              <w:rPr>
                <w:rFonts w:ascii="Tahoma" w:eastAsia="Times New Roman" w:hAnsi="Tahoma" w:cs="Tahoma"/>
                <w:b/>
                <w:bCs/>
                <w:iCs/>
                <w:sz w:val="14"/>
                <w:szCs w:val="14"/>
                <w:lang w:eastAsia="hu-HU"/>
              </w:rPr>
              <w:delText>-</w:delText>
            </w:r>
          </w:del>
          <w:r>
            <w:rPr>
              <w:rFonts w:ascii="Tahoma" w:eastAsia="Times New Roman" w:hAnsi="Tahoma" w:cs="Tahoma"/>
              <w:b/>
              <w:bCs/>
              <w:iCs/>
              <w:sz w:val="14"/>
              <w:szCs w:val="14"/>
              <w:lang w:eastAsia="hu-HU"/>
            </w:rPr>
            <w:t>Mecano</w:t>
          </w:r>
        </w:p>
      </w:tc>
      <w:tc>
        <w:tcPr>
          <w:tcW w:w="6143" w:type="dxa"/>
          <w:tcBorders>
            <w:top w:val="single" w:sz="4" w:space="0" w:color="auto"/>
          </w:tcBorders>
          <w:vAlign w:val="center"/>
        </w:tcPr>
        <w:p w14:paraId="035EA681" w14:textId="141A2880" w:rsidR="007216E3" w:rsidRPr="009719FC" w:rsidRDefault="007216E3" w:rsidP="00B13590">
          <w:pPr>
            <w:tabs>
              <w:tab w:val="left" w:pos="4253"/>
              <w:tab w:val="center" w:pos="4536"/>
              <w:tab w:val="right" w:pos="9072"/>
            </w:tabs>
            <w:spacing w:after="0" w:line="240" w:lineRule="auto"/>
            <w:ind w:right="203" w:firstLine="284"/>
            <w:jc w:val="right"/>
            <w:rPr>
              <w:rFonts w:ascii="Tahoma" w:eastAsia="Times New Roman" w:hAnsi="Tahoma" w:cs="Tahoma"/>
              <w:b/>
              <w:bCs/>
              <w:iCs/>
              <w:sz w:val="14"/>
              <w:szCs w:val="14"/>
              <w:lang w:eastAsia="hu-HU"/>
            </w:rPr>
          </w:pPr>
          <w:r w:rsidRPr="009719FC">
            <w:rPr>
              <w:rFonts w:ascii="Tahoma" w:eastAsia="Times New Roman" w:hAnsi="Tahoma" w:cs="Tahoma"/>
              <w:b/>
              <w:bCs/>
              <w:iCs/>
              <w:sz w:val="14"/>
              <w:szCs w:val="14"/>
              <w:lang w:eastAsia="hu-HU"/>
            </w:rPr>
            <w:t>Véd</w:t>
          </w:r>
          <w:r>
            <w:rPr>
              <w:rFonts w:ascii="Tahoma" w:eastAsia="Times New Roman" w:hAnsi="Tahoma" w:cs="Tahoma"/>
              <w:b/>
              <w:bCs/>
              <w:iCs/>
              <w:sz w:val="14"/>
              <w:szCs w:val="14"/>
              <w:lang w:eastAsia="hu-HU"/>
            </w:rPr>
            <w:t>ett információ. A Ph</w:t>
          </w:r>
          <w:del w:id="697" w:author="Madi Kinga" w:date="2018-02-15T16:55:00Z">
            <w:r w:rsidDel="004855E2">
              <w:rPr>
                <w:rFonts w:ascii="Tahoma" w:eastAsia="Times New Roman" w:hAnsi="Tahoma" w:cs="Tahoma"/>
                <w:b/>
                <w:bCs/>
                <w:iCs/>
                <w:sz w:val="14"/>
                <w:szCs w:val="14"/>
                <w:lang w:eastAsia="hu-HU"/>
              </w:rPr>
              <w:delText>e</w:delText>
            </w:r>
          </w:del>
          <w:ins w:id="698" w:author="Madi Kinga" w:date="2018-02-15T16:55:00Z">
            <w:r>
              <w:rPr>
                <w:rFonts w:ascii="Tahoma" w:eastAsia="Times New Roman" w:hAnsi="Tahoma" w:cs="Tahoma"/>
                <w:b/>
                <w:bCs/>
                <w:iCs/>
                <w:sz w:val="14"/>
                <w:szCs w:val="14"/>
                <w:lang w:eastAsia="hu-HU"/>
              </w:rPr>
              <w:t>oe</w:t>
            </w:r>
          </w:ins>
          <w:del w:id="699" w:author="Madi Kinga" w:date="2018-02-15T16:55:00Z">
            <w:r w:rsidDel="004855E2">
              <w:rPr>
                <w:rFonts w:ascii="Tahoma" w:eastAsia="Times New Roman" w:hAnsi="Tahoma" w:cs="Tahoma"/>
                <w:b/>
                <w:bCs/>
                <w:iCs/>
                <w:sz w:val="14"/>
                <w:szCs w:val="14"/>
                <w:lang w:eastAsia="hu-HU"/>
              </w:rPr>
              <w:delText>o</w:delText>
            </w:r>
          </w:del>
          <w:r>
            <w:rPr>
              <w:rFonts w:ascii="Tahoma" w:eastAsia="Times New Roman" w:hAnsi="Tahoma" w:cs="Tahoma"/>
              <w:b/>
              <w:bCs/>
              <w:iCs/>
              <w:sz w:val="14"/>
              <w:szCs w:val="14"/>
              <w:lang w:eastAsia="hu-HU"/>
            </w:rPr>
            <w:t>nix</w:t>
          </w:r>
          <w:ins w:id="700" w:author="Madi Kinga" w:date="2018-02-15T16:55:00Z">
            <w:r>
              <w:rPr>
                <w:rFonts w:ascii="Tahoma" w:eastAsia="Times New Roman" w:hAnsi="Tahoma" w:cs="Tahoma"/>
                <w:b/>
                <w:bCs/>
                <w:iCs/>
                <w:sz w:val="14"/>
                <w:szCs w:val="14"/>
                <w:lang w:eastAsia="hu-HU"/>
              </w:rPr>
              <w:t xml:space="preserve"> </w:t>
            </w:r>
          </w:ins>
          <w:del w:id="701" w:author="Madi Kinga" w:date="2018-02-15T16:55:00Z">
            <w:r w:rsidDel="004855E2">
              <w:rPr>
                <w:rFonts w:ascii="Tahoma" w:eastAsia="Times New Roman" w:hAnsi="Tahoma" w:cs="Tahoma"/>
                <w:b/>
                <w:bCs/>
                <w:iCs/>
                <w:sz w:val="14"/>
                <w:szCs w:val="14"/>
                <w:lang w:eastAsia="hu-HU"/>
              </w:rPr>
              <w:delText>-</w:delText>
            </w:r>
          </w:del>
          <w:r>
            <w:rPr>
              <w:rFonts w:ascii="Tahoma" w:eastAsia="Times New Roman" w:hAnsi="Tahoma" w:cs="Tahoma"/>
              <w:b/>
              <w:bCs/>
              <w:iCs/>
              <w:sz w:val="14"/>
              <w:szCs w:val="14"/>
              <w:lang w:eastAsia="hu-HU"/>
            </w:rPr>
            <w:t>Mecano</w:t>
          </w:r>
          <w:r w:rsidRPr="009719FC">
            <w:rPr>
              <w:rFonts w:ascii="Tahoma" w:eastAsia="Times New Roman" w:hAnsi="Tahoma" w:cs="Tahoma"/>
              <w:b/>
              <w:bCs/>
              <w:iCs/>
              <w:sz w:val="14"/>
              <w:szCs w:val="14"/>
              <w:lang w:eastAsia="hu-HU"/>
            </w:rPr>
            <w:t xml:space="preserve"> Vállalaton kívül terjeszteni tilos</w:t>
          </w:r>
        </w:p>
      </w:tc>
    </w:tr>
    <w:tr w:rsidR="007216E3" w:rsidRPr="009719FC" w14:paraId="077864ED" w14:textId="77777777" w:rsidTr="00B13590">
      <w:trPr>
        <w:trHeight w:val="227"/>
      </w:trPr>
      <w:tc>
        <w:tcPr>
          <w:tcW w:w="4381" w:type="dxa"/>
          <w:vAlign w:val="center"/>
        </w:tcPr>
        <w:p w14:paraId="16E2183F" w14:textId="64FBA753" w:rsidR="007216E3" w:rsidRPr="009719FC" w:rsidRDefault="007216E3" w:rsidP="00020D06">
          <w:pPr>
            <w:tabs>
              <w:tab w:val="left" w:pos="4253"/>
              <w:tab w:val="center" w:pos="4536"/>
              <w:tab w:val="right" w:pos="9072"/>
            </w:tabs>
            <w:spacing w:after="0" w:line="240" w:lineRule="auto"/>
            <w:ind w:firstLine="284"/>
            <w:rPr>
              <w:rFonts w:ascii="Tahoma" w:eastAsia="Times New Roman" w:hAnsi="Tahoma" w:cs="Tahoma"/>
              <w:b/>
              <w:bCs/>
              <w:iCs/>
              <w:sz w:val="14"/>
              <w:szCs w:val="14"/>
              <w:lang w:eastAsia="hu-HU"/>
            </w:rPr>
          </w:pPr>
          <w:r>
            <w:rPr>
              <w:rFonts w:ascii="Tahoma" w:eastAsia="Times New Roman" w:hAnsi="Tahoma" w:cs="Tahoma"/>
              <w:b/>
              <w:bCs/>
              <w:iCs/>
              <w:sz w:val="14"/>
              <w:szCs w:val="14"/>
              <w:lang w:eastAsia="hu-HU"/>
            </w:rPr>
            <w:t>Prepared by/Készítette: Tarjányi Imre</w:t>
          </w:r>
        </w:p>
      </w:tc>
      <w:tc>
        <w:tcPr>
          <w:tcW w:w="6143" w:type="dxa"/>
          <w:vAlign w:val="center"/>
        </w:tcPr>
        <w:p w14:paraId="7AC8E14E" w14:textId="773A2DF6" w:rsidR="007216E3" w:rsidRPr="009719FC" w:rsidRDefault="007216E3" w:rsidP="009C18DA">
          <w:pPr>
            <w:tabs>
              <w:tab w:val="left" w:pos="4253"/>
              <w:tab w:val="center" w:pos="4536"/>
              <w:tab w:val="right" w:pos="9072"/>
            </w:tabs>
            <w:spacing w:after="0" w:line="240" w:lineRule="auto"/>
            <w:ind w:right="203" w:firstLine="284"/>
            <w:jc w:val="right"/>
            <w:rPr>
              <w:rFonts w:ascii="Tahoma" w:eastAsia="Times New Roman" w:hAnsi="Tahoma" w:cs="Tahoma"/>
              <w:b/>
              <w:bCs/>
              <w:iCs/>
              <w:sz w:val="14"/>
              <w:szCs w:val="14"/>
              <w:lang w:eastAsia="hu-HU"/>
            </w:rPr>
          </w:pPr>
          <w:r w:rsidRPr="009719FC">
            <w:rPr>
              <w:rFonts w:ascii="Tahoma" w:eastAsia="Times New Roman" w:hAnsi="Tahoma" w:cs="Tahoma"/>
              <w:b/>
              <w:bCs/>
              <w:iCs/>
              <w:sz w:val="14"/>
              <w:szCs w:val="14"/>
              <w:lang w:eastAsia="hu-HU"/>
            </w:rPr>
            <w:t xml:space="preserve">Proprietary Information: not to be </w:t>
          </w:r>
          <w:r>
            <w:rPr>
              <w:rFonts w:ascii="Tahoma" w:eastAsia="Times New Roman" w:hAnsi="Tahoma" w:cs="Tahoma"/>
              <w:b/>
              <w:bCs/>
              <w:iCs/>
              <w:sz w:val="14"/>
              <w:szCs w:val="14"/>
              <w:lang w:eastAsia="hu-HU"/>
            </w:rPr>
            <w:t>disclosed outside Phoenix</w:t>
          </w:r>
          <w:ins w:id="702" w:author="Madi Kinga" w:date="2018-02-15T16:55:00Z">
            <w:r>
              <w:rPr>
                <w:rFonts w:ascii="Tahoma" w:eastAsia="Times New Roman" w:hAnsi="Tahoma" w:cs="Tahoma"/>
                <w:b/>
                <w:bCs/>
                <w:iCs/>
                <w:sz w:val="14"/>
                <w:szCs w:val="14"/>
                <w:lang w:eastAsia="hu-HU"/>
              </w:rPr>
              <w:t xml:space="preserve"> </w:t>
            </w:r>
          </w:ins>
          <w:del w:id="703" w:author="Madi Kinga" w:date="2018-02-15T16:55:00Z">
            <w:r w:rsidDel="004855E2">
              <w:rPr>
                <w:rFonts w:ascii="Tahoma" w:eastAsia="Times New Roman" w:hAnsi="Tahoma" w:cs="Tahoma"/>
                <w:b/>
                <w:bCs/>
                <w:iCs/>
                <w:sz w:val="14"/>
                <w:szCs w:val="14"/>
                <w:lang w:eastAsia="hu-HU"/>
              </w:rPr>
              <w:delText>-</w:delText>
            </w:r>
          </w:del>
          <w:r>
            <w:rPr>
              <w:rFonts w:ascii="Tahoma" w:eastAsia="Times New Roman" w:hAnsi="Tahoma" w:cs="Tahoma"/>
              <w:b/>
              <w:bCs/>
              <w:iCs/>
              <w:sz w:val="14"/>
              <w:szCs w:val="14"/>
              <w:lang w:eastAsia="hu-HU"/>
            </w:rPr>
            <w:t>Mecano</w:t>
          </w:r>
        </w:p>
      </w:tc>
    </w:tr>
    <w:tr w:rsidR="007216E3" w:rsidRPr="009719FC" w14:paraId="569127FA" w14:textId="77777777" w:rsidTr="00B13590">
      <w:trPr>
        <w:trHeight w:val="227"/>
      </w:trPr>
      <w:tc>
        <w:tcPr>
          <w:tcW w:w="4381" w:type="dxa"/>
          <w:vAlign w:val="center"/>
        </w:tcPr>
        <w:p w14:paraId="30C487AE" w14:textId="14E3BEF9" w:rsidR="007216E3" w:rsidRPr="009719FC" w:rsidRDefault="007216E3" w:rsidP="00020D06">
          <w:pPr>
            <w:tabs>
              <w:tab w:val="left" w:pos="4253"/>
              <w:tab w:val="center" w:pos="4536"/>
              <w:tab w:val="right" w:pos="9072"/>
            </w:tabs>
            <w:spacing w:after="0" w:line="240" w:lineRule="auto"/>
            <w:ind w:firstLine="284"/>
            <w:rPr>
              <w:rFonts w:ascii="Tahoma" w:eastAsia="Times New Roman" w:hAnsi="Tahoma" w:cs="Tahoma"/>
              <w:bCs/>
              <w:iCs/>
              <w:sz w:val="14"/>
              <w:szCs w:val="14"/>
              <w:lang w:eastAsia="hu-HU"/>
            </w:rPr>
          </w:pPr>
        </w:p>
      </w:tc>
      <w:tc>
        <w:tcPr>
          <w:tcW w:w="6143" w:type="dxa"/>
          <w:vAlign w:val="center"/>
        </w:tcPr>
        <w:p w14:paraId="7E95DECC" w14:textId="1241192D" w:rsidR="007216E3" w:rsidRPr="009719FC" w:rsidRDefault="007216E3" w:rsidP="009C18DA">
          <w:pPr>
            <w:tabs>
              <w:tab w:val="left" w:pos="4253"/>
              <w:tab w:val="center" w:pos="4536"/>
              <w:tab w:val="right" w:pos="9072"/>
            </w:tabs>
            <w:spacing w:after="0" w:line="240" w:lineRule="auto"/>
            <w:ind w:right="203" w:firstLine="284"/>
            <w:jc w:val="right"/>
            <w:rPr>
              <w:rFonts w:ascii="Tahoma" w:eastAsia="Times New Roman" w:hAnsi="Tahoma" w:cs="Tahoma"/>
              <w:b/>
              <w:bCs/>
              <w:iCs/>
              <w:sz w:val="14"/>
              <w:szCs w:val="14"/>
              <w:lang w:eastAsia="hu-HU"/>
            </w:rPr>
          </w:pPr>
          <w:r w:rsidRPr="009719FC">
            <w:rPr>
              <w:rFonts w:ascii="Tahoma" w:eastAsia="Times New Roman" w:hAnsi="Tahoma" w:cs="Tahoma"/>
              <w:b/>
              <w:bCs/>
              <w:iCs/>
              <w:sz w:val="14"/>
              <w:szCs w:val="14"/>
              <w:lang w:eastAsia="hu-HU"/>
            </w:rPr>
            <w:t xml:space="preserve">Printed/Nyomtatva: </w:t>
          </w:r>
          <w:r w:rsidRPr="009719FC">
            <w:rPr>
              <w:rFonts w:ascii="Times New Roman" w:eastAsia="Times New Roman" w:hAnsi="Times New Roman" w:cs="Times New Roman"/>
              <w:sz w:val="24"/>
              <w:szCs w:val="20"/>
              <w:lang w:eastAsia="hu-HU"/>
            </w:rPr>
            <w:fldChar w:fldCharType="begin"/>
          </w:r>
          <w:r w:rsidRPr="009719FC">
            <w:rPr>
              <w:rFonts w:ascii="Times New Roman" w:eastAsia="Times New Roman" w:hAnsi="Times New Roman" w:cs="Times New Roman"/>
              <w:sz w:val="24"/>
              <w:szCs w:val="20"/>
              <w:lang w:eastAsia="hu-HU"/>
            </w:rPr>
            <w:instrText xml:space="preserve"> DATE   \* MERGEFORMAT </w:instrText>
          </w:r>
          <w:r w:rsidRPr="009719FC">
            <w:rPr>
              <w:rFonts w:ascii="Times New Roman" w:eastAsia="Times New Roman" w:hAnsi="Times New Roman" w:cs="Times New Roman"/>
              <w:sz w:val="24"/>
              <w:szCs w:val="20"/>
              <w:lang w:eastAsia="hu-HU"/>
            </w:rPr>
            <w:fldChar w:fldCharType="separate"/>
          </w:r>
          <w:ins w:id="704" w:author="Németh Balázs" w:date="2018-03-12T10:04:00Z">
            <w:r w:rsidRPr="007216E3">
              <w:rPr>
                <w:rFonts w:ascii="Tahoma" w:eastAsia="Times New Roman" w:hAnsi="Tahoma" w:cs="Tahoma"/>
                <w:bCs/>
                <w:iCs/>
                <w:noProof/>
                <w:color w:val="000080"/>
                <w:sz w:val="18"/>
                <w:szCs w:val="18"/>
                <w:lang w:eastAsia="hu-HU"/>
                <w:rPrChange w:id="705" w:author="Németh Balázs" w:date="2018-03-12T10:04:00Z">
                  <w:rPr>
                    <w:rFonts w:ascii="Times New Roman" w:eastAsia="Times New Roman" w:hAnsi="Times New Roman" w:cs="Times New Roman"/>
                    <w:sz w:val="24"/>
                    <w:szCs w:val="20"/>
                    <w:lang w:eastAsia="hu-HU"/>
                  </w:rPr>
                </w:rPrChange>
              </w:rPr>
              <w:t>2018. 03.</w:t>
            </w:r>
            <w:r>
              <w:rPr>
                <w:rFonts w:ascii="Times New Roman" w:eastAsia="Times New Roman" w:hAnsi="Times New Roman" w:cs="Times New Roman"/>
                <w:noProof/>
                <w:sz w:val="24"/>
                <w:szCs w:val="20"/>
                <w:lang w:eastAsia="hu-HU"/>
              </w:rPr>
              <w:t xml:space="preserve"> </w:t>
            </w:r>
            <w:r w:rsidRPr="007216E3">
              <w:rPr>
                <w:rFonts w:ascii="Tahoma" w:eastAsia="Times New Roman" w:hAnsi="Tahoma" w:cs="Tahoma"/>
                <w:bCs/>
                <w:iCs/>
                <w:noProof/>
                <w:color w:val="000080"/>
                <w:sz w:val="18"/>
                <w:szCs w:val="18"/>
                <w:lang w:eastAsia="hu-HU"/>
                <w:rPrChange w:id="706" w:author="Németh Balázs" w:date="2018-03-12T10:04:00Z">
                  <w:rPr>
                    <w:rFonts w:ascii="Times New Roman" w:eastAsia="Times New Roman" w:hAnsi="Times New Roman" w:cs="Times New Roman"/>
                    <w:sz w:val="24"/>
                    <w:szCs w:val="20"/>
                    <w:lang w:eastAsia="hu-HU"/>
                  </w:rPr>
                </w:rPrChange>
              </w:rPr>
              <w:t>12.</w:t>
            </w:r>
          </w:ins>
          <w:ins w:id="707" w:author="Varga Ernő" w:date="2018-02-16T08:55:00Z">
            <w:del w:id="708" w:author="Németh Balázs" w:date="2018-03-12T08:26:00Z">
              <w:r w:rsidRPr="00F34876" w:rsidDel="00D14B94">
                <w:rPr>
                  <w:rFonts w:ascii="Tahoma" w:eastAsia="Times New Roman" w:hAnsi="Tahoma" w:cs="Tahoma"/>
                  <w:bCs/>
                  <w:iCs/>
                  <w:noProof/>
                  <w:color w:val="000080"/>
                  <w:sz w:val="18"/>
                  <w:szCs w:val="18"/>
                  <w:lang w:eastAsia="hu-HU"/>
                  <w:rPrChange w:id="709" w:author="Varga Ernő" w:date="2018-02-16T08:55:00Z">
                    <w:rPr>
                      <w:rFonts w:ascii="Times New Roman" w:eastAsia="Times New Roman" w:hAnsi="Times New Roman" w:cs="Times New Roman"/>
                      <w:sz w:val="24"/>
                      <w:szCs w:val="20"/>
                      <w:lang w:eastAsia="hu-HU"/>
                    </w:rPr>
                  </w:rPrChange>
                </w:rPr>
                <w:delText>2018.02.16</w:delText>
              </w:r>
              <w:r w:rsidDel="00D14B94">
                <w:rPr>
                  <w:rFonts w:ascii="Times New Roman" w:eastAsia="Times New Roman" w:hAnsi="Times New Roman" w:cs="Times New Roman"/>
                  <w:noProof/>
                  <w:sz w:val="24"/>
                  <w:szCs w:val="20"/>
                  <w:lang w:eastAsia="hu-HU"/>
                </w:rPr>
                <w:delText>.</w:delText>
              </w:r>
            </w:del>
          </w:ins>
          <w:del w:id="710" w:author="Németh Balázs" w:date="2018-03-12T08:26:00Z">
            <w:r w:rsidRPr="005A0B44" w:rsidDel="00D14B94">
              <w:rPr>
                <w:rFonts w:ascii="Tahoma" w:eastAsia="Times New Roman" w:hAnsi="Tahoma" w:cs="Tahoma"/>
                <w:bCs/>
                <w:iCs/>
                <w:noProof/>
                <w:color w:val="000080"/>
                <w:sz w:val="18"/>
                <w:szCs w:val="18"/>
                <w:lang w:eastAsia="hu-HU"/>
              </w:rPr>
              <w:delText>2018.02.15</w:delText>
            </w:r>
            <w:r w:rsidDel="00D14B94">
              <w:rPr>
                <w:rFonts w:ascii="Times New Roman" w:eastAsia="Times New Roman" w:hAnsi="Times New Roman" w:cs="Times New Roman"/>
                <w:noProof/>
                <w:sz w:val="24"/>
                <w:szCs w:val="20"/>
                <w:lang w:eastAsia="hu-HU"/>
              </w:rPr>
              <w:delText>.</w:delText>
            </w:r>
          </w:del>
          <w:r w:rsidRPr="009719FC">
            <w:rPr>
              <w:rFonts w:ascii="Tahoma" w:eastAsia="Times New Roman" w:hAnsi="Tahoma" w:cs="Tahoma"/>
              <w:bCs/>
              <w:iCs/>
              <w:noProof/>
              <w:color w:val="000080"/>
              <w:sz w:val="18"/>
              <w:szCs w:val="18"/>
              <w:lang w:eastAsia="hu-HU"/>
            </w:rPr>
            <w:fldChar w:fldCharType="end"/>
          </w:r>
        </w:p>
      </w:tc>
    </w:tr>
  </w:tbl>
  <w:p w14:paraId="19B78301" w14:textId="77777777" w:rsidR="007216E3" w:rsidRPr="009719FC" w:rsidRDefault="007216E3" w:rsidP="009719FC">
    <w:pPr>
      <w:pStyle w:val="llb"/>
      <w:rPr>
        <w:sz w:val="6"/>
        <w:szCs w:val="6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A375164" w14:textId="77777777" w:rsidR="007216E3" w:rsidRDefault="007216E3">
    <w:pPr>
      <w:pStyle w:val="llb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6C7B5FCC" w14:textId="77777777" w:rsidR="00FA69FA" w:rsidRDefault="00FA69FA" w:rsidP="009719FC">
      <w:pPr>
        <w:spacing w:after="0" w:line="240" w:lineRule="auto"/>
      </w:pPr>
      <w:r>
        <w:separator/>
      </w:r>
    </w:p>
  </w:footnote>
  <w:footnote w:type="continuationSeparator" w:id="0">
    <w:p w14:paraId="12A54651" w14:textId="77777777" w:rsidR="00FA69FA" w:rsidRDefault="00FA69FA" w:rsidP="009719F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5DA5FF4" w14:textId="77777777" w:rsidR="007216E3" w:rsidRDefault="007216E3">
    <w:pPr>
      <w:pStyle w:val="lfej"/>
    </w:pP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Style w:val="TableGrid1"/>
      <w:tblW w:w="10774" w:type="dxa"/>
      <w:tblInd w:w="-176" w:type="dxa"/>
      <w:tblLayout w:type="fixed"/>
      <w:tblLook w:val="04A0" w:firstRow="1" w:lastRow="0" w:firstColumn="1" w:lastColumn="0" w:noHBand="0" w:noVBand="1"/>
    </w:tblPr>
    <w:tblGrid>
      <w:gridCol w:w="3254"/>
      <w:gridCol w:w="1340"/>
      <w:gridCol w:w="1426"/>
      <w:gridCol w:w="1151"/>
      <w:gridCol w:w="1743"/>
      <w:gridCol w:w="1860"/>
    </w:tblGrid>
    <w:tr w:rsidR="007216E3" w:rsidRPr="0087708A" w14:paraId="7C0CBFF0" w14:textId="0960176F" w:rsidTr="00EE1E29">
      <w:trPr>
        <w:trHeight w:hRule="exact" w:val="425"/>
      </w:trPr>
      <w:tc>
        <w:tcPr>
          <w:tcW w:w="3254" w:type="dxa"/>
          <w:vMerge w:val="restart"/>
          <w:tcBorders>
            <w:right w:val="single" w:sz="4" w:space="0" w:color="auto"/>
          </w:tcBorders>
          <w:vAlign w:val="bottom"/>
        </w:tcPr>
        <w:p w14:paraId="49753DB8" w14:textId="2287FF3B" w:rsidR="007216E3" w:rsidRPr="009719FC" w:rsidRDefault="007216E3" w:rsidP="00E13691">
          <w:pPr>
            <w:jc w:val="center"/>
            <w:rPr>
              <w:rFonts w:ascii="Tahoma" w:eastAsia="Times New Roman" w:hAnsi="Tahoma" w:cs="Tahoma"/>
              <w:sz w:val="16"/>
              <w:szCs w:val="16"/>
              <w:lang w:eastAsia="hu-HU"/>
            </w:rPr>
          </w:pPr>
          <w:r>
            <w:rPr>
              <w:noProof/>
              <w:lang w:val="en-GB" w:eastAsia="en-GB"/>
            </w:rPr>
            <w:drawing>
              <wp:anchor distT="0" distB="0" distL="114300" distR="114300" simplePos="0" relativeHeight="251660288" behindDoc="0" locked="0" layoutInCell="1" allowOverlap="1" wp14:anchorId="5657467C" wp14:editId="1CF44D13">
                <wp:simplePos x="0" y="0"/>
                <wp:positionH relativeFrom="column">
                  <wp:posOffset>-12700</wp:posOffset>
                </wp:positionH>
                <wp:positionV relativeFrom="paragraph">
                  <wp:posOffset>-128270</wp:posOffset>
                </wp:positionV>
                <wp:extent cx="1908810" cy="520065"/>
                <wp:effectExtent l="0" t="0" r="0" b="0"/>
                <wp:wrapNone/>
                <wp:docPr id="1" name="Kép 1" descr="PH_RED_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27" descr="PH_RED_1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908810" cy="5200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</w:p>
      </w:tc>
      <w:tc>
        <w:tcPr>
          <w:tcW w:w="1340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vAlign w:val="center"/>
        </w:tcPr>
        <w:p w14:paraId="31CDA438" w14:textId="4F10364A" w:rsidR="007216E3" w:rsidRPr="009719FC" w:rsidRDefault="007216E3" w:rsidP="009719FC">
          <w:pPr>
            <w:jc w:val="center"/>
            <w:rPr>
              <w:rFonts w:ascii="Tahoma" w:eastAsia="Times New Roman" w:hAnsi="Tahoma" w:cs="Tahoma"/>
              <w:b/>
              <w:sz w:val="16"/>
              <w:szCs w:val="16"/>
              <w:lang w:eastAsia="hu-HU"/>
            </w:rPr>
          </w:pPr>
          <w:r w:rsidRPr="009719FC">
            <w:rPr>
              <w:rFonts w:ascii="Tahoma" w:eastAsia="Times New Roman" w:hAnsi="Tahoma" w:cs="Tahoma"/>
              <w:b/>
              <w:sz w:val="16"/>
              <w:szCs w:val="16"/>
              <w:lang w:eastAsia="hu-HU"/>
            </w:rPr>
            <w:t>Date/Dátum</w:t>
          </w:r>
          <w:r>
            <w:rPr>
              <w:rFonts w:ascii="Tahoma" w:eastAsia="Times New Roman" w:hAnsi="Tahoma" w:cs="Tahoma"/>
              <w:b/>
              <w:sz w:val="16"/>
              <w:szCs w:val="16"/>
              <w:lang w:eastAsia="hu-HU"/>
            </w:rPr>
            <w:t>:</w:t>
          </w:r>
        </w:p>
      </w:tc>
      <w:tc>
        <w:tcPr>
          <w:tcW w:w="1426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vAlign w:val="center"/>
        </w:tcPr>
        <w:p w14:paraId="3921D328" w14:textId="5384B539" w:rsidR="007216E3" w:rsidRPr="009719FC" w:rsidRDefault="007216E3" w:rsidP="00C664D9">
          <w:pPr>
            <w:jc w:val="center"/>
            <w:rPr>
              <w:rFonts w:ascii="Tahoma" w:eastAsia="Times New Roman" w:hAnsi="Tahoma" w:cs="Tahoma"/>
              <w:b/>
              <w:sz w:val="16"/>
              <w:szCs w:val="16"/>
              <w:lang w:eastAsia="hu-HU"/>
            </w:rPr>
          </w:pPr>
          <w:r w:rsidRPr="009719FC">
            <w:rPr>
              <w:rFonts w:ascii="Tahoma" w:eastAsia="Times New Roman" w:hAnsi="Tahoma" w:cs="Tahoma"/>
              <w:b/>
              <w:sz w:val="16"/>
              <w:szCs w:val="16"/>
              <w:lang w:eastAsia="hu-HU"/>
            </w:rPr>
            <w:t>Approved by</w:t>
          </w:r>
        </w:p>
        <w:p w14:paraId="61AE8510" w14:textId="77777777" w:rsidR="007216E3" w:rsidRPr="009719FC" w:rsidRDefault="007216E3" w:rsidP="00C664D9">
          <w:pPr>
            <w:jc w:val="center"/>
            <w:rPr>
              <w:rFonts w:ascii="Tahoma" w:eastAsia="Times New Roman" w:hAnsi="Tahoma" w:cs="Tahoma"/>
              <w:b/>
              <w:sz w:val="16"/>
              <w:szCs w:val="16"/>
              <w:lang w:eastAsia="hu-HU"/>
            </w:rPr>
          </w:pPr>
          <w:r w:rsidRPr="009719FC">
            <w:rPr>
              <w:rFonts w:ascii="Tahoma" w:eastAsia="Times New Roman" w:hAnsi="Tahoma" w:cs="Tahoma"/>
              <w:b/>
              <w:sz w:val="16"/>
              <w:szCs w:val="16"/>
              <w:lang w:eastAsia="hu-HU"/>
            </w:rPr>
            <w:t>Jóváhagyta:</w:t>
          </w:r>
        </w:p>
      </w:tc>
      <w:tc>
        <w:tcPr>
          <w:tcW w:w="1151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vAlign w:val="center"/>
        </w:tcPr>
        <w:p w14:paraId="7F33A75A" w14:textId="0EF91480" w:rsidR="007216E3" w:rsidRPr="009719FC" w:rsidRDefault="007216E3" w:rsidP="003662E5">
          <w:pPr>
            <w:rPr>
              <w:rFonts w:ascii="Tahoma" w:eastAsia="Times New Roman" w:hAnsi="Tahoma" w:cs="Tahoma"/>
              <w:b/>
              <w:sz w:val="16"/>
              <w:szCs w:val="16"/>
              <w:lang w:eastAsia="hu-HU"/>
            </w:rPr>
          </w:pPr>
          <w:r>
            <w:rPr>
              <w:rFonts w:ascii="Tahoma" w:eastAsia="Times New Roman" w:hAnsi="Tahoma" w:cs="Tahoma"/>
              <w:b/>
              <w:sz w:val="16"/>
              <w:szCs w:val="16"/>
              <w:lang w:eastAsia="hu-HU"/>
            </w:rPr>
            <w:t>No.</w:t>
          </w:r>
          <w:r>
            <w:rPr>
              <w:rFonts w:ascii="Tahoma" w:eastAsia="Times New Roman" w:hAnsi="Tahoma" w:cs="Tahoma"/>
              <w:b/>
              <w:sz w:val="16"/>
              <w:szCs w:val="16"/>
              <w:lang w:eastAsia="hu-HU"/>
            </w:rPr>
            <w:br/>
          </w:r>
          <w:r w:rsidRPr="009719FC">
            <w:rPr>
              <w:rFonts w:ascii="Tahoma" w:eastAsia="Times New Roman" w:hAnsi="Tahoma" w:cs="Tahoma"/>
              <w:b/>
              <w:sz w:val="16"/>
              <w:szCs w:val="16"/>
              <w:lang w:eastAsia="hu-HU"/>
            </w:rPr>
            <w:t>Szám:</w:t>
          </w:r>
        </w:p>
      </w:tc>
      <w:tc>
        <w:tcPr>
          <w:tcW w:w="1743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vAlign w:val="center"/>
        </w:tcPr>
        <w:p w14:paraId="7BA82127" w14:textId="2B398C70" w:rsidR="007216E3" w:rsidRPr="009719FC" w:rsidRDefault="007216E3" w:rsidP="00EE3BD0">
          <w:pPr>
            <w:jc w:val="center"/>
            <w:rPr>
              <w:rFonts w:ascii="Tahoma" w:eastAsia="Times New Roman" w:hAnsi="Tahoma" w:cs="Tahoma"/>
              <w:b/>
              <w:color w:val="000080"/>
              <w:sz w:val="16"/>
              <w:szCs w:val="16"/>
              <w:lang w:eastAsia="hu-HU"/>
            </w:rPr>
          </w:pPr>
          <w:bookmarkStart w:id="694" w:name="OLE_LINK1"/>
          <w:r w:rsidRPr="009719FC">
            <w:rPr>
              <w:rFonts w:ascii="Tahoma" w:eastAsia="Times New Roman" w:hAnsi="Tahoma" w:cs="Tahoma"/>
              <w:b/>
              <w:color w:val="000080"/>
              <w:sz w:val="16"/>
              <w:szCs w:val="16"/>
              <w:lang w:eastAsia="hu-HU"/>
            </w:rPr>
            <w:t>KP0</w:t>
          </w:r>
          <w:r>
            <w:rPr>
              <w:rFonts w:ascii="Tahoma" w:eastAsia="Times New Roman" w:hAnsi="Tahoma" w:cs="Tahoma"/>
              <w:b/>
              <w:color w:val="000080"/>
              <w:sz w:val="16"/>
              <w:szCs w:val="16"/>
              <w:lang w:eastAsia="hu-HU"/>
            </w:rPr>
            <w:t>6</w:t>
          </w:r>
          <w:r w:rsidRPr="009719FC">
            <w:rPr>
              <w:rFonts w:ascii="Tahoma" w:eastAsia="Times New Roman" w:hAnsi="Tahoma" w:cs="Tahoma"/>
              <w:b/>
              <w:color w:val="000080"/>
              <w:sz w:val="16"/>
              <w:szCs w:val="16"/>
              <w:lang w:eastAsia="hu-HU"/>
            </w:rPr>
            <w:t>-</w:t>
          </w:r>
          <w:r w:rsidRPr="0087708A">
            <w:rPr>
              <w:rFonts w:ascii="Tahoma" w:eastAsia="Times New Roman" w:hAnsi="Tahoma" w:cs="Tahoma"/>
              <w:b/>
              <w:color w:val="000080"/>
              <w:sz w:val="16"/>
              <w:szCs w:val="16"/>
              <w:lang w:eastAsia="hu-HU"/>
            </w:rPr>
            <w:t>0</w:t>
          </w:r>
          <w:r>
            <w:rPr>
              <w:rFonts w:ascii="Tahoma" w:eastAsia="Times New Roman" w:hAnsi="Tahoma" w:cs="Tahoma"/>
              <w:b/>
              <w:color w:val="000080"/>
              <w:sz w:val="16"/>
              <w:szCs w:val="16"/>
              <w:lang w:eastAsia="hu-HU"/>
            </w:rPr>
            <w:t>3</w:t>
          </w:r>
          <w:r w:rsidRPr="009719FC">
            <w:rPr>
              <w:rFonts w:ascii="Tahoma" w:eastAsia="Times New Roman" w:hAnsi="Tahoma" w:cs="Tahoma"/>
              <w:b/>
              <w:color w:val="000080"/>
              <w:sz w:val="16"/>
              <w:szCs w:val="16"/>
              <w:lang w:eastAsia="hu-HU"/>
            </w:rPr>
            <w:t>-0</w:t>
          </w:r>
          <w:r>
            <w:rPr>
              <w:rFonts w:ascii="Tahoma" w:eastAsia="Times New Roman" w:hAnsi="Tahoma" w:cs="Tahoma"/>
              <w:b/>
              <w:color w:val="000080"/>
              <w:sz w:val="16"/>
              <w:szCs w:val="16"/>
              <w:lang w:eastAsia="hu-HU"/>
            </w:rPr>
            <w:t>15</w:t>
          </w:r>
          <w:r w:rsidRPr="009719FC">
            <w:rPr>
              <w:rFonts w:ascii="Tahoma" w:eastAsia="Times New Roman" w:hAnsi="Tahoma" w:cs="Tahoma"/>
              <w:b/>
              <w:color w:val="000080"/>
              <w:sz w:val="16"/>
              <w:szCs w:val="16"/>
              <w:lang w:eastAsia="hu-HU"/>
            </w:rPr>
            <w:t>-</w:t>
          </w:r>
          <w:bookmarkEnd w:id="694"/>
          <w:r>
            <w:rPr>
              <w:rFonts w:ascii="Tahoma" w:eastAsia="Times New Roman" w:hAnsi="Tahoma" w:cs="Tahoma"/>
              <w:b/>
              <w:color w:val="000080"/>
              <w:sz w:val="16"/>
              <w:szCs w:val="16"/>
              <w:lang w:eastAsia="hu-HU"/>
            </w:rPr>
            <w:t>F</w:t>
          </w:r>
        </w:p>
      </w:tc>
      <w:tc>
        <w:tcPr>
          <w:tcW w:w="1860" w:type="dxa"/>
          <w:vMerge w:val="restart"/>
          <w:tcBorders>
            <w:top w:val="single" w:sz="4" w:space="0" w:color="auto"/>
            <w:left w:val="single" w:sz="4" w:space="0" w:color="auto"/>
            <w:right w:val="single" w:sz="4" w:space="0" w:color="auto"/>
          </w:tcBorders>
          <w:vAlign w:val="center"/>
        </w:tcPr>
        <w:p w14:paraId="466FC52E" w14:textId="43162AF8" w:rsidR="007216E3" w:rsidRPr="009719FC" w:rsidRDefault="007216E3" w:rsidP="003662E5">
          <w:pPr>
            <w:jc w:val="center"/>
            <w:rPr>
              <w:rFonts w:ascii="Tahoma" w:eastAsia="Times New Roman" w:hAnsi="Tahoma" w:cs="Tahoma"/>
              <w:b/>
              <w:color w:val="000080"/>
              <w:sz w:val="16"/>
              <w:szCs w:val="16"/>
              <w:lang w:eastAsia="hu-HU"/>
            </w:rPr>
          </w:pPr>
        </w:p>
      </w:tc>
    </w:tr>
    <w:tr w:rsidR="007216E3" w:rsidRPr="0087708A" w14:paraId="4B4DD254" w14:textId="48EC56F8" w:rsidTr="00EE1E29">
      <w:trPr>
        <w:trHeight w:hRule="exact" w:val="425"/>
      </w:trPr>
      <w:tc>
        <w:tcPr>
          <w:tcW w:w="3254" w:type="dxa"/>
          <w:vMerge/>
          <w:tcBorders>
            <w:right w:val="single" w:sz="4" w:space="0" w:color="auto"/>
          </w:tcBorders>
          <w:vAlign w:val="center"/>
        </w:tcPr>
        <w:p w14:paraId="102C5440" w14:textId="77777777" w:rsidR="007216E3" w:rsidRPr="009719FC" w:rsidRDefault="007216E3" w:rsidP="009719FC">
          <w:pPr>
            <w:jc w:val="center"/>
            <w:rPr>
              <w:rFonts w:ascii="Tahoma" w:eastAsia="Times New Roman" w:hAnsi="Tahoma" w:cs="Tahoma"/>
              <w:noProof/>
              <w:sz w:val="16"/>
              <w:szCs w:val="16"/>
              <w:lang w:eastAsia="hu-HU"/>
            </w:rPr>
          </w:pPr>
        </w:p>
      </w:tc>
      <w:tc>
        <w:tcPr>
          <w:tcW w:w="1340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vAlign w:val="center"/>
        </w:tcPr>
        <w:p w14:paraId="0FA8CAAF" w14:textId="47FD3615" w:rsidR="007216E3" w:rsidRPr="009719FC" w:rsidRDefault="007216E3" w:rsidP="009719FC">
          <w:pPr>
            <w:jc w:val="center"/>
            <w:rPr>
              <w:rFonts w:ascii="Tahoma" w:eastAsia="Times New Roman" w:hAnsi="Tahoma" w:cs="Tahoma"/>
              <w:b/>
              <w:color w:val="000080"/>
              <w:sz w:val="16"/>
              <w:szCs w:val="16"/>
              <w:lang w:eastAsia="hu-HU"/>
            </w:rPr>
          </w:pPr>
        </w:p>
      </w:tc>
      <w:tc>
        <w:tcPr>
          <w:tcW w:w="1426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vAlign w:val="bottom"/>
        </w:tcPr>
        <w:p w14:paraId="59744E39" w14:textId="447B446F" w:rsidR="007216E3" w:rsidRPr="009719FC" w:rsidRDefault="007216E3" w:rsidP="00041F20">
          <w:pPr>
            <w:jc w:val="center"/>
            <w:rPr>
              <w:rFonts w:ascii="Tahoma" w:eastAsia="Times New Roman" w:hAnsi="Tahoma" w:cs="Tahoma"/>
              <w:b/>
              <w:color w:val="000080"/>
              <w:sz w:val="16"/>
              <w:szCs w:val="16"/>
              <w:lang w:eastAsia="hu-HU"/>
            </w:rPr>
          </w:pPr>
        </w:p>
      </w:tc>
      <w:tc>
        <w:tcPr>
          <w:tcW w:w="1151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vAlign w:val="center"/>
        </w:tcPr>
        <w:p w14:paraId="5DE9D8D1" w14:textId="1E1CD784" w:rsidR="007216E3" w:rsidRPr="009719FC" w:rsidRDefault="007216E3" w:rsidP="003662E5">
          <w:pPr>
            <w:rPr>
              <w:rFonts w:ascii="Tahoma" w:eastAsia="Times New Roman" w:hAnsi="Tahoma" w:cs="Tahoma"/>
              <w:b/>
              <w:sz w:val="16"/>
              <w:szCs w:val="16"/>
              <w:lang w:eastAsia="hu-HU"/>
            </w:rPr>
          </w:pPr>
          <w:r w:rsidRPr="009719FC">
            <w:rPr>
              <w:rFonts w:ascii="Tahoma" w:eastAsia="Times New Roman" w:hAnsi="Tahoma" w:cs="Tahoma"/>
              <w:b/>
              <w:sz w:val="16"/>
              <w:szCs w:val="16"/>
              <w:lang w:eastAsia="hu-HU"/>
            </w:rPr>
            <w:t>Version</w:t>
          </w:r>
        </w:p>
        <w:p w14:paraId="6F2FAA48" w14:textId="402463AA" w:rsidR="007216E3" w:rsidRPr="009719FC" w:rsidRDefault="007216E3" w:rsidP="003662E5">
          <w:pPr>
            <w:rPr>
              <w:rFonts w:ascii="Tahoma" w:eastAsia="Times New Roman" w:hAnsi="Tahoma" w:cs="Tahoma"/>
              <w:b/>
              <w:sz w:val="16"/>
              <w:szCs w:val="16"/>
              <w:lang w:eastAsia="hu-HU"/>
            </w:rPr>
          </w:pPr>
          <w:r w:rsidRPr="009719FC">
            <w:rPr>
              <w:rFonts w:ascii="Tahoma" w:eastAsia="Times New Roman" w:hAnsi="Tahoma" w:cs="Tahoma"/>
              <w:b/>
              <w:sz w:val="16"/>
              <w:szCs w:val="16"/>
              <w:lang w:eastAsia="hu-HU"/>
            </w:rPr>
            <w:t>Verziószám</w:t>
          </w:r>
        </w:p>
      </w:tc>
      <w:tc>
        <w:tcPr>
          <w:tcW w:w="1743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vAlign w:val="center"/>
        </w:tcPr>
        <w:p w14:paraId="12A47CA0" w14:textId="77777777" w:rsidR="007216E3" w:rsidRPr="009719FC" w:rsidRDefault="007216E3" w:rsidP="009719FC">
          <w:pPr>
            <w:jc w:val="center"/>
            <w:rPr>
              <w:rFonts w:ascii="Tahoma" w:eastAsia="Times New Roman" w:hAnsi="Tahoma" w:cs="Tahoma"/>
              <w:b/>
              <w:color w:val="000080"/>
              <w:sz w:val="16"/>
              <w:szCs w:val="16"/>
              <w:lang w:eastAsia="hu-HU"/>
            </w:rPr>
          </w:pPr>
          <w:r w:rsidRPr="009719FC">
            <w:rPr>
              <w:rFonts w:ascii="Tahoma" w:eastAsia="Times New Roman" w:hAnsi="Tahoma" w:cs="Tahoma"/>
              <w:b/>
              <w:color w:val="000080"/>
              <w:sz w:val="16"/>
              <w:szCs w:val="16"/>
              <w:lang w:eastAsia="hu-HU"/>
            </w:rPr>
            <w:t>v001</w:t>
          </w:r>
        </w:p>
      </w:tc>
      <w:tc>
        <w:tcPr>
          <w:tcW w:w="1860" w:type="dxa"/>
          <w:vMerge/>
          <w:tcBorders>
            <w:left w:val="single" w:sz="4" w:space="0" w:color="auto"/>
            <w:right w:val="single" w:sz="4" w:space="0" w:color="auto"/>
          </w:tcBorders>
        </w:tcPr>
        <w:p w14:paraId="2DD13918" w14:textId="77777777" w:rsidR="007216E3" w:rsidRPr="009719FC" w:rsidRDefault="007216E3" w:rsidP="009719FC">
          <w:pPr>
            <w:jc w:val="center"/>
            <w:rPr>
              <w:rFonts w:ascii="Tahoma" w:eastAsia="Times New Roman" w:hAnsi="Tahoma" w:cs="Tahoma"/>
              <w:b/>
              <w:color w:val="000080"/>
              <w:sz w:val="16"/>
              <w:szCs w:val="16"/>
              <w:lang w:eastAsia="hu-HU"/>
            </w:rPr>
          </w:pPr>
        </w:p>
      </w:tc>
    </w:tr>
    <w:tr w:rsidR="007216E3" w:rsidRPr="009719FC" w14:paraId="5C0B6B57" w14:textId="4E880EC2" w:rsidTr="00EE1E29">
      <w:trPr>
        <w:trHeight w:hRule="exact" w:val="425"/>
      </w:trPr>
      <w:tc>
        <w:tcPr>
          <w:tcW w:w="6020" w:type="dxa"/>
          <w:gridSpan w:val="3"/>
          <w:tcBorders>
            <w:right w:val="single" w:sz="4" w:space="0" w:color="auto"/>
          </w:tcBorders>
          <w:vAlign w:val="center"/>
        </w:tcPr>
        <w:p w14:paraId="038AAFF2" w14:textId="4EAD1EC7" w:rsidR="007216E3" w:rsidRPr="009719FC" w:rsidRDefault="007216E3" w:rsidP="00111FC8">
          <w:pPr>
            <w:jc w:val="center"/>
            <w:rPr>
              <w:rFonts w:ascii="Tahoma" w:eastAsia="Calibri" w:hAnsi="Tahoma" w:cs="Tahoma"/>
              <w:b/>
              <w:sz w:val="24"/>
              <w:szCs w:val="24"/>
              <w:lang w:eastAsia="hu-HU"/>
            </w:rPr>
          </w:pPr>
          <w:r>
            <w:rPr>
              <w:rFonts w:ascii="Tahoma" w:eastAsia="Calibri" w:hAnsi="Tahoma" w:cs="Tahoma"/>
              <w:b/>
              <w:sz w:val="24"/>
              <w:szCs w:val="24"/>
              <w:lang w:eastAsia="hu-HU"/>
            </w:rPr>
            <w:t xml:space="preserve"> P</w:t>
          </w:r>
          <w:r w:rsidRPr="009719FC">
            <w:rPr>
              <w:rFonts w:ascii="Tahoma" w:eastAsia="Calibri" w:hAnsi="Tahoma" w:cs="Tahoma"/>
              <w:b/>
              <w:sz w:val="24"/>
              <w:szCs w:val="24"/>
              <w:lang w:eastAsia="hu-HU"/>
            </w:rPr>
            <w:t>M TOOL STANDARD</w:t>
          </w:r>
        </w:p>
      </w:tc>
      <w:tc>
        <w:tcPr>
          <w:tcW w:w="1151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vAlign w:val="center"/>
        </w:tcPr>
        <w:p w14:paraId="7A8C78B4" w14:textId="65E8E260" w:rsidR="007216E3" w:rsidRPr="009719FC" w:rsidRDefault="007216E3" w:rsidP="003662E5">
          <w:pPr>
            <w:rPr>
              <w:rFonts w:ascii="Tahoma" w:eastAsia="Calibri" w:hAnsi="Tahoma" w:cs="Tahoma"/>
              <w:b/>
              <w:sz w:val="16"/>
              <w:szCs w:val="16"/>
              <w:lang w:eastAsia="hu-HU"/>
            </w:rPr>
          </w:pPr>
          <w:r>
            <w:rPr>
              <w:rFonts w:ascii="Tahoma" w:eastAsia="Calibri" w:hAnsi="Tahoma" w:cs="Tahoma"/>
              <w:b/>
              <w:sz w:val="16"/>
              <w:szCs w:val="16"/>
              <w:lang w:eastAsia="hu-HU"/>
            </w:rPr>
            <w:t>Page</w:t>
          </w:r>
          <w:r>
            <w:rPr>
              <w:rFonts w:ascii="Tahoma" w:eastAsia="Calibri" w:hAnsi="Tahoma" w:cs="Tahoma"/>
              <w:b/>
              <w:sz w:val="16"/>
              <w:szCs w:val="16"/>
              <w:lang w:eastAsia="hu-HU"/>
            </w:rPr>
            <w:br/>
          </w:r>
          <w:r w:rsidRPr="009719FC">
            <w:rPr>
              <w:rFonts w:ascii="Tahoma" w:eastAsia="Calibri" w:hAnsi="Tahoma" w:cs="Tahoma"/>
              <w:b/>
              <w:sz w:val="16"/>
              <w:szCs w:val="16"/>
              <w:lang w:eastAsia="hu-HU"/>
            </w:rPr>
            <w:t>Oldal:</w:t>
          </w:r>
        </w:p>
      </w:tc>
      <w:tc>
        <w:tcPr>
          <w:tcW w:w="1743" w:type="dxa"/>
          <w:tc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</w:tcBorders>
          <w:vAlign w:val="center"/>
        </w:tcPr>
        <w:p w14:paraId="79FF8E85" w14:textId="07002A2B" w:rsidR="007216E3" w:rsidRPr="009719FC" w:rsidRDefault="007216E3" w:rsidP="009719FC">
          <w:pPr>
            <w:ind w:left="-108"/>
            <w:jc w:val="center"/>
            <w:rPr>
              <w:rFonts w:ascii="Tahoma" w:eastAsia="Calibri" w:hAnsi="Tahoma" w:cs="Tahoma"/>
              <w:b/>
              <w:color w:val="000080"/>
              <w:sz w:val="16"/>
              <w:szCs w:val="16"/>
              <w:lang w:eastAsia="hu-HU"/>
            </w:rPr>
          </w:pPr>
          <w:r w:rsidRPr="009719FC">
            <w:rPr>
              <w:rFonts w:ascii="Tahoma" w:eastAsia="Calibri" w:hAnsi="Tahoma" w:cs="Tahoma"/>
              <w:b/>
              <w:color w:val="000080"/>
              <w:sz w:val="16"/>
              <w:szCs w:val="16"/>
              <w:lang w:eastAsia="hu-HU"/>
            </w:rPr>
            <w:fldChar w:fldCharType="begin"/>
          </w:r>
          <w:r w:rsidRPr="009719FC">
            <w:rPr>
              <w:rFonts w:ascii="Tahoma" w:eastAsia="Calibri" w:hAnsi="Tahoma" w:cs="Tahoma"/>
              <w:b/>
              <w:color w:val="000080"/>
              <w:sz w:val="16"/>
              <w:szCs w:val="16"/>
              <w:lang w:eastAsia="hu-HU"/>
            </w:rPr>
            <w:instrText xml:space="preserve"> PAGE   \* MERGEFORMAT </w:instrText>
          </w:r>
          <w:r w:rsidRPr="009719FC">
            <w:rPr>
              <w:rFonts w:ascii="Tahoma" w:eastAsia="Calibri" w:hAnsi="Tahoma" w:cs="Tahoma"/>
              <w:b/>
              <w:color w:val="000080"/>
              <w:sz w:val="16"/>
              <w:szCs w:val="16"/>
              <w:lang w:eastAsia="hu-HU"/>
            </w:rPr>
            <w:fldChar w:fldCharType="separate"/>
          </w:r>
          <w:r w:rsidR="00B60182">
            <w:rPr>
              <w:rFonts w:ascii="Tahoma" w:eastAsia="Calibri" w:hAnsi="Tahoma" w:cs="Tahoma"/>
              <w:b/>
              <w:noProof/>
              <w:color w:val="000080"/>
              <w:sz w:val="16"/>
              <w:szCs w:val="16"/>
              <w:lang w:eastAsia="hu-HU"/>
            </w:rPr>
            <w:t>4</w:t>
          </w:r>
          <w:r w:rsidRPr="009719FC">
            <w:rPr>
              <w:rFonts w:ascii="Tahoma" w:eastAsia="Calibri" w:hAnsi="Tahoma" w:cs="Tahoma"/>
              <w:b/>
              <w:color w:val="000080"/>
              <w:sz w:val="16"/>
              <w:szCs w:val="16"/>
              <w:lang w:eastAsia="hu-HU"/>
            </w:rPr>
            <w:fldChar w:fldCharType="end"/>
          </w:r>
          <w:r w:rsidRPr="009719FC">
            <w:rPr>
              <w:rFonts w:ascii="Tahoma" w:eastAsia="Calibri" w:hAnsi="Tahoma" w:cs="Tahoma"/>
              <w:b/>
              <w:color w:val="000080"/>
              <w:sz w:val="16"/>
              <w:szCs w:val="16"/>
              <w:lang w:eastAsia="hu-HU"/>
            </w:rPr>
            <w:t>/</w:t>
          </w:r>
          <w:r w:rsidRPr="009719FC">
            <w:rPr>
              <w:rFonts w:ascii="Times New Roman" w:eastAsia="Times New Roman" w:hAnsi="Times New Roman" w:cs="Times New Roman"/>
              <w:sz w:val="16"/>
              <w:szCs w:val="16"/>
              <w:lang w:eastAsia="hu-HU"/>
            </w:rPr>
            <w:fldChar w:fldCharType="begin"/>
          </w:r>
          <w:r w:rsidRPr="009719FC">
            <w:rPr>
              <w:rFonts w:ascii="Times New Roman" w:eastAsia="Times New Roman" w:hAnsi="Times New Roman" w:cs="Times New Roman"/>
              <w:sz w:val="16"/>
              <w:szCs w:val="16"/>
              <w:lang w:eastAsia="hu-HU"/>
            </w:rPr>
            <w:instrText xml:space="preserve"> NUMPAGES  \* Arabic  \* MERGEFORMAT </w:instrText>
          </w:r>
          <w:r w:rsidRPr="009719FC">
            <w:rPr>
              <w:rFonts w:ascii="Times New Roman" w:eastAsia="Times New Roman" w:hAnsi="Times New Roman" w:cs="Times New Roman"/>
              <w:sz w:val="16"/>
              <w:szCs w:val="16"/>
              <w:lang w:eastAsia="hu-HU"/>
            </w:rPr>
            <w:fldChar w:fldCharType="separate"/>
          </w:r>
          <w:r w:rsidR="00B60182" w:rsidRPr="00B60182">
            <w:rPr>
              <w:rFonts w:ascii="Tahoma" w:eastAsia="Calibri" w:hAnsi="Tahoma" w:cs="Tahoma"/>
              <w:b/>
              <w:noProof/>
              <w:color w:val="000080"/>
              <w:sz w:val="16"/>
              <w:szCs w:val="16"/>
              <w:lang w:eastAsia="hu-HU"/>
            </w:rPr>
            <w:t>77</w:t>
          </w:r>
          <w:r w:rsidRPr="009719FC">
            <w:rPr>
              <w:rFonts w:ascii="Tahoma" w:eastAsia="Calibri" w:hAnsi="Tahoma" w:cs="Tahoma"/>
              <w:b/>
              <w:noProof/>
              <w:color w:val="000080"/>
              <w:sz w:val="16"/>
              <w:szCs w:val="16"/>
              <w:lang w:eastAsia="hu-HU"/>
            </w:rPr>
            <w:fldChar w:fldCharType="end"/>
          </w:r>
        </w:p>
      </w:tc>
      <w:tc>
        <w:tcPr>
          <w:tcW w:w="1860" w:type="dxa"/>
          <w:vMerge/>
          <w:tcBorders>
            <w:left w:val="single" w:sz="4" w:space="0" w:color="auto"/>
            <w:bottom w:val="single" w:sz="4" w:space="0" w:color="auto"/>
            <w:right w:val="single" w:sz="4" w:space="0" w:color="auto"/>
          </w:tcBorders>
        </w:tcPr>
        <w:p w14:paraId="54AAF56D" w14:textId="77777777" w:rsidR="007216E3" w:rsidRPr="009719FC" w:rsidRDefault="007216E3" w:rsidP="009719FC">
          <w:pPr>
            <w:ind w:left="-108"/>
            <w:jc w:val="center"/>
            <w:rPr>
              <w:rFonts w:ascii="Tahoma" w:eastAsia="Calibri" w:hAnsi="Tahoma" w:cs="Tahoma"/>
              <w:b/>
              <w:color w:val="000080"/>
              <w:sz w:val="16"/>
              <w:szCs w:val="16"/>
              <w:lang w:eastAsia="hu-HU"/>
            </w:rPr>
          </w:pPr>
        </w:p>
      </w:tc>
    </w:tr>
  </w:tbl>
  <w:p w14:paraId="3D21DF84" w14:textId="6D51E888" w:rsidR="007216E3" w:rsidRPr="009719FC" w:rsidRDefault="007216E3" w:rsidP="009719FC">
    <w:pPr>
      <w:pStyle w:val="lfej"/>
      <w:rPr>
        <w:sz w:val="6"/>
        <w:szCs w:val="6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5F79D745" w14:textId="77777777" w:rsidR="007216E3" w:rsidRDefault="007216E3">
    <w:pPr>
      <w:pStyle w:val="lfej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6063AEA"/>
    <w:multiLevelType w:val="multilevel"/>
    <w:tmpl w:val="E0BAD280"/>
    <w:lvl w:ilvl="0">
      <w:start w:val="19"/>
      <w:numFmt w:val="decimal"/>
      <w:lvlText w:val="%1."/>
      <w:lvlJc w:val="left"/>
      <w:pPr>
        <w:ind w:left="2607" w:hanging="840"/>
      </w:pPr>
      <w:rPr>
        <w:rFonts w:asciiTheme="minorHAnsi" w:eastAsiaTheme="minorHAnsi" w:hAnsiTheme="minorHAnsi" w:cstheme="minorBidi" w:hint="default"/>
      </w:rPr>
    </w:lvl>
    <w:lvl w:ilvl="1">
      <w:start w:val="3"/>
      <w:numFmt w:val="decimal"/>
      <w:lvlText w:val="%1.%2."/>
      <w:lvlJc w:val="left"/>
      <w:pPr>
        <w:ind w:left="4287" w:hanging="1080"/>
      </w:pPr>
      <w:rPr>
        <w:rFonts w:asciiTheme="minorHAnsi" w:eastAsiaTheme="minorHAnsi" w:hAnsiTheme="minorHAnsi" w:cstheme="minorBidi" w:hint="default"/>
      </w:rPr>
    </w:lvl>
    <w:lvl w:ilvl="2">
      <w:start w:val="1"/>
      <w:numFmt w:val="decimal"/>
      <w:lvlText w:val="%1.%2.%3."/>
      <w:lvlJc w:val="left"/>
      <w:pPr>
        <w:ind w:left="6087" w:hanging="1440"/>
      </w:pPr>
      <w:rPr>
        <w:rFonts w:asciiTheme="minorHAnsi" w:eastAsiaTheme="minorHAnsi" w:hAnsiTheme="minorHAnsi" w:cstheme="minorBidi" w:hint="default"/>
      </w:rPr>
    </w:lvl>
    <w:lvl w:ilvl="3">
      <w:start w:val="1"/>
      <w:numFmt w:val="decimal"/>
      <w:lvlText w:val="%1.%2.%3.%4."/>
      <w:lvlJc w:val="left"/>
      <w:pPr>
        <w:ind w:left="8247" w:hanging="2160"/>
      </w:pPr>
      <w:rPr>
        <w:rFonts w:asciiTheme="minorHAnsi" w:eastAsiaTheme="minorHAnsi" w:hAnsiTheme="minorHAnsi" w:cstheme="minorBidi" w:hint="default"/>
      </w:rPr>
    </w:lvl>
    <w:lvl w:ilvl="4">
      <w:start w:val="1"/>
      <w:numFmt w:val="decimal"/>
      <w:lvlText w:val="%1.%2.%3.%4.%5."/>
      <w:lvlJc w:val="left"/>
      <w:pPr>
        <w:ind w:left="10047" w:hanging="2520"/>
      </w:pPr>
      <w:rPr>
        <w:rFonts w:asciiTheme="minorHAnsi" w:eastAsiaTheme="minorHAnsi" w:hAnsiTheme="minorHAnsi" w:cstheme="minorBidi" w:hint="default"/>
      </w:rPr>
    </w:lvl>
    <w:lvl w:ilvl="5">
      <w:start w:val="1"/>
      <w:numFmt w:val="decimal"/>
      <w:lvlText w:val="%1.%2.%3.%4.%5.%6."/>
      <w:lvlJc w:val="left"/>
      <w:pPr>
        <w:ind w:left="11847" w:hanging="2880"/>
      </w:pPr>
      <w:rPr>
        <w:rFonts w:asciiTheme="minorHAnsi" w:eastAsiaTheme="minorHAnsi" w:hAnsiTheme="minorHAnsi" w:cstheme="minorBidi" w:hint="default"/>
      </w:rPr>
    </w:lvl>
    <w:lvl w:ilvl="6">
      <w:start w:val="1"/>
      <w:numFmt w:val="decimal"/>
      <w:lvlText w:val="%1.%2.%3.%4.%5.%6.%7."/>
      <w:lvlJc w:val="left"/>
      <w:pPr>
        <w:ind w:left="13647" w:hanging="3240"/>
      </w:pPr>
      <w:rPr>
        <w:rFonts w:asciiTheme="minorHAnsi" w:eastAsiaTheme="minorHAnsi" w:hAnsiTheme="minorHAnsi" w:cstheme="minorBidi" w:hint="default"/>
      </w:rPr>
    </w:lvl>
    <w:lvl w:ilvl="7">
      <w:start w:val="1"/>
      <w:numFmt w:val="decimal"/>
      <w:lvlText w:val="%1.%2.%3.%4.%5.%6.%7.%8."/>
      <w:lvlJc w:val="left"/>
      <w:pPr>
        <w:ind w:left="15807" w:hanging="3960"/>
      </w:pPr>
      <w:rPr>
        <w:rFonts w:asciiTheme="minorHAnsi" w:eastAsiaTheme="minorHAnsi" w:hAnsiTheme="minorHAnsi" w:cstheme="minorBidi" w:hint="default"/>
      </w:rPr>
    </w:lvl>
    <w:lvl w:ilvl="8">
      <w:start w:val="1"/>
      <w:numFmt w:val="decimal"/>
      <w:lvlText w:val="%1.%2.%3.%4.%5.%6.%7.%8.%9."/>
      <w:lvlJc w:val="left"/>
      <w:pPr>
        <w:ind w:left="17607" w:hanging="4320"/>
      </w:pPr>
      <w:rPr>
        <w:rFonts w:asciiTheme="minorHAnsi" w:eastAsiaTheme="minorHAnsi" w:hAnsiTheme="minorHAnsi" w:cstheme="minorBidi" w:hint="default"/>
      </w:rPr>
    </w:lvl>
  </w:abstractNum>
  <w:abstractNum w:abstractNumId="1" w15:restartNumberingAfterBreak="0">
    <w:nsid w:val="10F81EB8"/>
    <w:multiLevelType w:val="hybridMultilevel"/>
    <w:tmpl w:val="1EAE49CA"/>
    <w:lvl w:ilvl="0" w:tplc="CBBA4882">
      <w:start w:val="14"/>
      <w:numFmt w:val="decimal"/>
      <w:lvlText w:val="%1."/>
      <w:lvlJc w:val="left"/>
      <w:pPr>
        <w:ind w:left="2190" w:hanging="750"/>
      </w:pPr>
      <w:rPr>
        <w:rFonts w:eastAsiaTheme="minorHAnsi" w:hint="default"/>
        <w:sz w:val="48"/>
      </w:rPr>
    </w:lvl>
    <w:lvl w:ilvl="1" w:tplc="040E0019" w:tentative="1">
      <w:start w:val="1"/>
      <w:numFmt w:val="lowerLetter"/>
      <w:lvlText w:val="%2."/>
      <w:lvlJc w:val="left"/>
      <w:pPr>
        <w:ind w:left="2520" w:hanging="360"/>
      </w:pPr>
    </w:lvl>
    <w:lvl w:ilvl="2" w:tplc="040E001B" w:tentative="1">
      <w:start w:val="1"/>
      <w:numFmt w:val="lowerRoman"/>
      <w:lvlText w:val="%3."/>
      <w:lvlJc w:val="right"/>
      <w:pPr>
        <w:ind w:left="3240" w:hanging="180"/>
      </w:pPr>
    </w:lvl>
    <w:lvl w:ilvl="3" w:tplc="040E000F" w:tentative="1">
      <w:start w:val="1"/>
      <w:numFmt w:val="decimal"/>
      <w:lvlText w:val="%4."/>
      <w:lvlJc w:val="left"/>
      <w:pPr>
        <w:ind w:left="3960" w:hanging="360"/>
      </w:pPr>
    </w:lvl>
    <w:lvl w:ilvl="4" w:tplc="040E0019" w:tentative="1">
      <w:start w:val="1"/>
      <w:numFmt w:val="lowerLetter"/>
      <w:lvlText w:val="%5."/>
      <w:lvlJc w:val="left"/>
      <w:pPr>
        <w:ind w:left="4680" w:hanging="360"/>
      </w:pPr>
    </w:lvl>
    <w:lvl w:ilvl="5" w:tplc="040E001B" w:tentative="1">
      <w:start w:val="1"/>
      <w:numFmt w:val="lowerRoman"/>
      <w:lvlText w:val="%6."/>
      <w:lvlJc w:val="right"/>
      <w:pPr>
        <w:ind w:left="5400" w:hanging="180"/>
      </w:pPr>
    </w:lvl>
    <w:lvl w:ilvl="6" w:tplc="040E000F" w:tentative="1">
      <w:start w:val="1"/>
      <w:numFmt w:val="decimal"/>
      <w:lvlText w:val="%7."/>
      <w:lvlJc w:val="left"/>
      <w:pPr>
        <w:ind w:left="6120" w:hanging="360"/>
      </w:pPr>
    </w:lvl>
    <w:lvl w:ilvl="7" w:tplc="040E0019" w:tentative="1">
      <w:start w:val="1"/>
      <w:numFmt w:val="lowerLetter"/>
      <w:lvlText w:val="%8."/>
      <w:lvlJc w:val="left"/>
      <w:pPr>
        <w:ind w:left="6840" w:hanging="360"/>
      </w:pPr>
    </w:lvl>
    <w:lvl w:ilvl="8" w:tplc="040E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" w15:restartNumberingAfterBreak="0">
    <w:nsid w:val="16434D6C"/>
    <w:multiLevelType w:val="hybridMultilevel"/>
    <w:tmpl w:val="2D02111A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94F2465"/>
    <w:multiLevelType w:val="hybridMultilevel"/>
    <w:tmpl w:val="BA3ABC6E"/>
    <w:lvl w:ilvl="0" w:tplc="50CC0F34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CEA65C8"/>
    <w:multiLevelType w:val="multilevel"/>
    <w:tmpl w:val="F740FD4A"/>
    <w:lvl w:ilvl="0">
      <w:start w:val="12"/>
      <w:numFmt w:val="decimal"/>
      <w:lvlText w:val="%1."/>
      <w:lvlJc w:val="left"/>
      <w:pPr>
        <w:ind w:left="1080" w:hanging="720"/>
      </w:pPr>
      <w:rPr>
        <w:rFonts w:hint="default"/>
      </w:rPr>
    </w:lvl>
    <w:lvl w:ilvl="1">
      <w:start w:val="2"/>
      <w:numFmt w:val="decimal"/>
      <w:isLgl/>
      <w:lvlText w:val="%1.%2."/>
      <w:lvlJc w:val="left"/>
      <w:pPr>
        <w:ind w:left="1440" w:hanging="108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144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216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252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240" w:hanging="28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600" w:hanging="32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320" w:hanging="39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4680" w:hanging="4320"/>
      </w:pPr>
      <w:rPr>
        <w:rFonts w:hint="default"/>
      </w:rPr>
    </w:lvl>
  </w:abstractNum>
  <w:abstractNum w:abstractNumId="5" w15:restartNumberingAfterBreak="0">
    <w:nsid w:val="216B4584"/>
    <w:multiLevelType w:val="hybridMultilevel"/>
    <w:tmpl w:val="7160F3E2"/>
    <w:lvl w:ilvl="0" w:tplc="AFD06574">
      <w:start w:val="13"/>
      <w:numFmt w:val="decimal"/>
      <w:lvlText w:val="%1."/>
      <w:lvlJc w:val="left"/>
      <w:pPr>
        <w:ind w:left="1440" w:hanging="720"/>
      </w:pPr>
      <w:rPr>
        <w:rFonts w:hint="default"/>
      </w:rPr>
    </w:lvl>
    <w:lvl w:ilvl="1" w:tplc="040E0019">
      <w:start w:val="1"/>
      <w:numFmt w:val="lowerLetter"/>
      <w:lvlText w:val="%2."/>
      <w:lvlJc w:val="left"/>
      <w:pPr>
        <w:ind w:left="4755" w:hanging="360"/>
      </w:pPr>
    </w:lvl>
    <w:lvl w:ilvl="2" w:tplc="040E001B" w:tentative="1">
      <w:start w:val="1"/>
      <w:numFmt w:val="lowerRoman"/>
      <w:lvlText w:val="%3."/>
      <w:lvlJc w:val="right"/>
      <w:pPr>
        <w:ind w:left="2520" w:hanging="180"/>
      </w:pPr>
    </w:lvl>
    <w:lvl w:ilvl="3" w:tplc="040E000F" w:tentative="1">
      <w:start w:val="1"/>
      <w:numFmt w:val="decimal"/>
      <w:lvlText w:val="%4."/>
      <w:lvlJc w:val="left"/>
      <w:pPr>
        <w:ind w:left="3240" w:hanging="360"/>
      </w:pPr>
    </w:lvl>
    <w:lvl w:ilvl="4" w:tplc="040E0019" w:tentative="1">
      <w:start w:val="1"/>
      <w:numFmt w:val="lowerLetter"/>
      <w:lvlText w:val="%5."/>
      <w:lvlJc w:val="left"/>
      <w:pPr>
        <w:ind w:left="3960" w:hanging="360"/>
      </w:pPr>
    </w:lvl>
    <w:lvl w:ilvl="5" w:tplc="040E001B" w:tentative="1">
      <w:start w:val="1"/>
      <w:numFmt w:val="lowerRoman"/>
      <w:lvlText w:val="%6."/>
      <w:lvlJc w:val="right"/>
      <w:pPr>
        <w:ind w:left="4680" w:hanging="180"/>
      </w:pPr>
    </w:lvl>
    <w:lvl w:ilvl="6" w:tplc="040E000F" w:tentative="1">
      <w:start w:val="1"/>
      <w:numFmt w:val="decimal"/>
      <w:lvlText w:val="%7."/>
      <w:lvlJc w:val="left"/>
      <w:pPr>
        <w:ind w:left="5400" w:hanging="360"/>
      </w:pPr>
    </w:lvl>
    <w:lvl w:ilvl="7" w:tplc="040E0019" w:tentative="1">
      <w:start w:val="1"/>
      <w:numFmt w:val="lowerLetter"/>
      <w:lvlText w:val="%8."/>
      <w:lvlJc w:val="left"/>
      <w:pPr>
        <w:ind w:left="6120" w:hanging="360"/>
      </w:pPr>
    </w:lvl>
    <w:lvl w:ilvl="8" w:tplc="040E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2CBA20B2"/>
    <w:multiLevelType w:val="hybridMultilevel"/>
    <w:tmpl w:val="EB302BC0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DAC69C4"/>
    <w:multiLevelType w:val="hybridMultilevel"/>
    <w:tmpl w:val="7C868ED0"/>
    <w:lvl w:ilvl="0" w:tplc="CF5CA3C0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3534356"/>
    <w:multiLevelType w:val="hybridMultilevel"/>
    <w:tmpl w:val="7160F3E2"/>
    <w:lvl w:ilvl="0" w:tplc="AFD06574">
      <w:start w:val="13"/>
      <w:numFmt w:val="decimal"/>
      <w:lvlText w:val="%1."/>
      <w:lvlJc w:val="left"/>
      <w:pPr>
        <w:ind w:left="1440" w:hanging="720"/>
      </w:pPr>
      <w:rPr>
        <w:rFonts w:hint="default"/>
      </w:rPr>
    </w:lvl>
    <w:lvl w:ilvl="1" w:tplc="040E0019">
      <w:start w:val="1"/>
      <w:numFmt w:val="lowerLetter"/>
      <w:lvlText w:val="%2."/>
      <w:lvlJc w:val="left"/>
      <w:pPr>
        <w:ind w:left="4755" w:hanging="360"/>
      </w:pPr>
    </w:lvl>
    <w:lvl w:ilvl="2" w:tplc="040E001B" w:tentative="1">
      <w:start w:val="1"/>
      <w:numFmt w:val="lowerRoman"/>
      <w:lvlText w:val="%3."/>
      <w:lvlJc w:val="right"/>
      <w:pPr>
        <w:ind w:left="2520" w:hanging="180"/>
      </w:pPr>
    </w:lvl>
    <w:lvl w:ilvl="3" w:tplc="040E000F" w:tentative="1">
      <w:start w:val="1"/>
      <w:numFmt w:val="decimal"/>
      <w:lvlText w:val="%4."/>
      <w:lvlJc w:val="left"/>
      <w:pPr>
        <w:ind w:left="3240" w:hanging="360"/>
      </w:pPr>
    </w:lvl>
    <w:lvl w:ilvl="4" w:tplc="040E0019" w:tentative="1">
      <w:start w:val="1"/>
      <w:numFmt w:val="lowerLetter"/>
      <w:lvlText w:val="%5."/>
      <w:lvlJc w:val="left"/>
      <w:pPr>
        <w:ind w:left="3960" w:hanging="360"/>
      </w:pPr>
    </w:lvl>
    <w:lvl w:ilvl="5" w:tplc="040E001B" w:tentative="1">
      <w:start w:val="1"/>
      <w:numFmt w:val="lowerRoman"/>
      <w:lvlText w:val="%6."/>
      <w:lvlJc w:val="right"/>
      <w:pPr>
        <w:ind w:left="4680" w:hanging="180"/>
      </w:pPr>
    </w:lvl>
    <w:lvl w:ilvl="6" w:tplc="040E000F" w:tentative="1">
      <w:start w:val="1"/>
      <w:numFmt w:val="decimal"/>
      <w:lvlText w:val="%7."/>
      <w:lvlJc w:val="left"/>
      <w:pPr>
        <w:ind w:left="5400" w:hanging="360"/>
      </w:pPr>
    </w:lvl>
    <w:lvl w:ilvl="7" w:tplc="040E0019" w:tentative="1">
      <w:start w:val="1"/>
      <w:numFmt w:val="lowerLetter"/>
      <w:lvlText w:val="%8."/>
      <w:lvlJc w:val="left"/>
      <w:pPr>
        <w:ind w:left="6120" w:hanging="360"/>
      </w:pPr>
    </w:lvl>
    <w:lvl w:ilvl="8" w:tplc="040E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373368C1"/>
    <w:multiLevelType w:val="hybridMultilevel"/>
    <w:tmpl w:val="E4B22CD8"/>
    <w:lvl w:ilvl="0" w:tplc="040E0001">
      <w:start w:val="1"/>
      <w:numFmt w:val="bullet"/>
      <w:lvlText w:val=""/>
      <w:lvlJc w:val="left"/>
      <w:pPr>
        <w:ind w:left="4613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5333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6053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6773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7493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8213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8933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9653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10373" w:hanging="360"/>
      </w:pPr>
      <w:rPr>
        <w:rFonts w:ascii="Wingdings" w:hAnsi="Wingdings" w:hint="default"/>
      </w:rPr>
    </w:lvl>
  </w:abstractNum>
  <w:abstractNum w:abstractNumId="10" w15:restartNumberingAfterBreak="0">
    <w:nsid w:val="37B42236"/>
    <w:multiLevelType w:val="hybridMultilevel"/>
    <w:tmpl w:val="60062398"/>
    <w:lvl w:ilvl="0" w:tplc="948E730E">
      <w:start w:val="54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E2E35BF"/>
    <w:multiLevelType w:val="hybridMultilevel"/>
    <w:tmpl w:val="7160F3E2"/>
    <w:lvl w:ilvl="0" w:tplc="AFD06574">
      <w:start w:val="13"/>
      <w:numFmt w:val="decimal"/>
      <w:lvlText w:val="%1."/>
      <w:lvlJc w:val="left"/>
      <w:pPr>
        <w:ind w:left="1440" w:hanging="720"/>
      </w:pPr>
      <w:rPr>
        <w:rFonts w:hint="default"/>
      </w:rPr>
    </w:lvl>
    <w:lvl w:ilvl="1" w:tplc="040E0019">
      <w:start w:val="1"/>
      <w:numFmt w:val="lowerLetter"/>
      <w:lvlText w:val="%2."/>
      <w:lvlJc w:val="left"/>
      <w:pPr>
        <w:ind w:left="4755" w:hanging="360"/>
      </w:pPr>
    </w:lvl>
    <w:lvl w:ilvl="2" w:tplc="040E001B" w:tentative="1">
      <w:start w:val="1"/>
      <w:numFmt w:val="lowerRoman"/>
      <w:lvlText w:val="%3."/>
      <w:lvlJc w:val="right"/>
      <w:pPr>
        <w:ind w:left="2520" w:hanging="180"/>
      </w:pPr>
    </w:lvl>
    <w:lvl w:ilvl="3" w:tplc="040E000F" w:tentative="1">
      <w:start w:val="1"/>
      <w:numFmt w:val="decimal"/>
      <w:lvlText w:val="%4."/>
      <w:lvlJc w:val="left"/>
      <w:pPr>
        <w:ind w:left="3240" w:hanging="360"/>
      </w:pPr>
    </w:lvl>
    <w:lvl w:ilvl="4" w:tplc="040E0019" w:tentative="1">
      <w:start w:val="1"/>
      <w:numFmt w:val="lowerLetter"/>
      <w:lvlText w:val="%5."/>
      <w:lvlJc w:val="left"/>
      <w:pPr>
        <w:ind w:left="3960" w:hanging="360"/>
      </w:pPr>
    </w:lvl>
    <w:lvl w:ilvl="5" w:tplc="040E001B" w:tentative="1">
      <w:start w:val="1"/>
      <w:numFmt w:val="lowerRoman"/>
      <w:lvlText w:val="%6."/>
      <w:lvlJc w:val="right"/>
      <w:pPr>
        <w:ind w:left="4680" w:hanging="180"/>
      </w:pPr>
    </w:lvl>
    <w:lvl w:ilvl="6" w:tplc="040E000F" w:tentative="1">
      <w:start w:val="1"/>
      <w:numFmt w:val="decimal"/>
      <w:lvlText w:val="%7."/>
      <w:lvlJc w:val="left"/>
      <w:pPr>
        <w:ind w:left="5400" w:hanging="360"/>
      </w:pPr>
    </w:lvl>
    <w:lvl w:ilvl="7" w:tplc="040E0019" w:tentative="1">
      <w:start w:val="1"/>
      <w:numFmt w:val="lowerLetter"/>
      <w:lvlText w:val="%8."/>
      <w:lvlJc w:val="left"/>
      <w:pPr>
        <w:ind w:left="6120" w:hanging="360"/>
      </w:pPr>
    </w:lvl>
    <w:lvl w:ilvl="8" w:tplc="040E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3F276E73"/>
    <w:multiLevelType w:val="multilevel"/>
    <w:tmpl w:val="E8E07946"/>
    <w:lvl w:ilvl="0">
      <w:start w:val="24"/>
      <w:numFmt w:val="decimal"/>
      <w:lvlText w:val="%1."/>
      <w:lvlJc w:val="left"/>
      <w:pPr>
        <w:ind w:left="4122" w:hanging="72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4242" w:hanging="84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4482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4842" w:hanging="144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5202" w:hanging="180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5562" w:hanging="216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5562" w:hanging="216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5922" w:hanging="252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6282" w:hanging="2880"/>
      </w:pPr>
      <w:rPr>
        <w:rFonts w:hint="default"/>
      </w:rPr>
    </w:lvl>
  </w:abstractNum>
  <w:abstractNum w:abstractNumId="13" w15:restartNumberingAfterBreak="0">
    <w:nsid w:val="534008AE"/>
    <w:multiLevelType w:val="hybridMultilevel"/>
    <w:tmpl w:val="5ED0B3DC"/>
    <w:lvl w:ilvl="0" w:tplc="243A281E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8550DF5"/>
    <w:multiLevelType w:val="hybridMultilevel"/>
    <w:tmpl w:val="6BF2BEF2"/>
    <w:lvl w:ilvl="0" w:tplc="A15CE472"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CC83777"/>
    <w:multiLevelType w:val="hybridMultilevel"/>
    <w:tmpl w:val="7160F3E2"/>
    <w:lvl w:ilvl="0" w:tplc="AFD06574">
      <w:start w:val="13"/>
      <w:numFmt w:val="decimal"/>
      <w:lvlText w:val="%1."/>
      <w:lvlJc w:val="left"/>
      <w:pPr>
        <w:ind w:left="1440" w:hanging="720"/>
      </w:pPr>
      <w:rPr>
        <w:rFonts w:hint="default"/>
      </w:rPr>
    </w:lvl>
    <w:lvl w:ilvl="1" w:tplc="040E0019">
      <w:start w:val="1"/>
      <w:numFmt w:val="lowerLetter"/>
      <w:lvlText w:val="%2."/>
      <w:lvlJc w:val="left"/>
      <w:pPr>
        <w:ind w:left="4755" w:hanging="360"/>
      </w:pPr>
    </w:lvl>
    <w:lvl w:ilvl="2" w:tplc="040E001B" w:tentative="1">
      <w:start w:val="1"/>
      <w:numFmt w:val="lowerRoman"/>
      <w:lvlText w:val="%3."/>
      <w:lvlJc w:val="right"/>
      <w:pPr>
        <w:ind w:left="2520" w:hanging="180"/>
      </w:pPr>
    </w:lvl>
    <w:lvl w:ilvl="3" w:tplc="040E000F" w:tentative="1">
      <w:start w:val="1"/>
      <w:numFmt w:val="decimal"/>
      <w:lvlText w:val="%4."/>
      <w:lvlJc w:val="left"/>
      <w:pPr>
        <w:ind w:left="3240" w:hanging="360"/>
      </w:pPr>
    </w:lvl>
    <w:lvl w:ilvl="4" w:tplc="040E0019" w:tentative="1">
      <w:start w:val="1"/>
      <w:numFmt w:val="lowerLetter"/>
      <w:lvlText w:val="%5."/>
      <w:lvlJc w:val="left"/>
      <w:pPr>
        <w:ind w:left="3960" w:hanging="360"/>
      </w:pPr>
    </w:lvl>
    <w:lvl w:ilvl="5" w:tplc="040E001B" w:tentative="1">
      <w:start w:val="1"/>
      <w:numFmt w:val="lowerRoman"/>
      <w:lvlText w:val="%6."/>
      <w:lvlJc w:val="right"/>
      <w:pPr>
        <w:ind w:left="4680" w:hanging="180"/>
      </w:pPr>
    </w:lvl>
    <w:lvl w:ilvl="6" w:tplc="040E000F" w:tentative="1">
      <w:start w:val="1"/>
      <w:numFmt w:val="decimal"/>
      <w:lvlText w:val="%7."/>
      <w:lvlJc w:val="left"/>
      <w:pPr>
        <w:ind w:left="5400" w:hanging="360"/>
      </w:pPr>
    </w:lvl>
    <w:lvl w:ilvl="7" w:tplc="040E0019" w:tentative="1">
      <w:start w:val="1"/>
      <w:numFmt w:val="lowerLetter"/>
      <w:lvlText w:val="%8."/>
      <w:lvlJc w:val="left"/>
      <w:pPr>
        <w:ind w:left="6120" w:hanging="360"/>
      </w:pPr>
    </w:lvl>
    <w:lvl w:ilvl="8" w:tplc="040E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6" w15:restartNumberingAfterBreak="0">
    <w:nsid w:val="659308E9"/>
    <w:multiLevelType w:val="hybridMultilevel"/>
    <w:tmpl w:val="3F621C50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6713157F"/>
    <w:multiLevelType w:val="hybridMultilevel"/>
    <w:tmpl w:val="A3AA5420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703E4A35"/>
    <w:multiLevelType w:val="hybridMultilevel"/>
    <w:tmpl w:val="191EF56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9"/>
  </w:num>
  <w:num w:numId="2">
    <w:abstractNumId w:val="18"/>
  </w:num>
  <w:num w:numId="3">
    <w:abstractNumId w:val="16"/>
  </w:num>
  <w:num w:numId="4">
    <w:abstractNumId w:val="2"/>
  </w:num>
  <w:num w:numId="5">
    <w:abstractNumId w:val="10"/>
  </w:num>
  <w:num w:numId="6">
    <w:abstractNumId w:val="13"/>
  </w:num>
  <w:num w:numId="7">
    <w:abstractNumId w:val="6"/>
  </w:num>
  <w:num w:numId="8">
    <w:abstractNumId w:val="7"/>
  </w:num>
  <w:num w:numId="9">
    <w:abstractNumId w:val="14"/>
  </w:num>
  <w:num w:numId="10">
    <w:abstractNumId w:val="3"/>
  </w:num>
  <w:num w:numId="11">
    <w:abstractNumId w:val="4"/>
  </w:num>
  <w:num w:numId="12">
    <w:abstractNumId w:val="0"/>
  </w:num>
  <w:num w:numId="13">
    <w:abstractNumId w:val="12"/>
  </w:num>
  <w:num w:numId="14">
    <w:abstractNumId w:val="17"/>
  </w:num>
  <w:num w:numId="15">
    <w:abstractNumId w:val="15"/>
  </w:num>
  <w:num w:numId="16">
    <w:abstractNumId w:val="8"/>
  </w:num>
  <w:num w:numId="17">
    <w:abstractNumId w:val="5"/>
  </w:num>
  <w:num w:numId="18">
    <w:abstractNumId w:val="11"/>
  </w:num>
  <w:num w:numId="19">
    <w:abstractNumId w:val="1"/>
  </w:num>
</w:numbering>
</file>

<file path=word/people.xml><?xml version="1.0" encoding="utf-8"?>
<w15:people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15:person w15:author="Madi Kinga">
    <w15:presenceInfo w15:providerId="AD" w15:userId="S-1-5-21-1618242559-237625801-2975530583-2100"/>
  </w15:person>
  <w15:person w15:author="Németh Balázs">
    <w15:presenceInfo w15:providerId="Windows Live" w15:userId="3e870e160a68fc0c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formsDesign/>
  <w:trackRevisions/>
  <w:defaultTabStop w:val="708"/>
  <w:hyphenationZone w:val="425"/>
  <w:drawingGridHorizontalSpacing w:val="142"/>
  <w:drawingGridVerticalSpacing w:val="14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719FC"/>
    <w:rsid w:val="000055C5"/>
    <w:rsid w:val="0001111B"/>
    <w:rsid w:val="00015861"/>
    <w:rsid w:val="00017028"/>
    <w:rsid w:val="00020D06"/>
    <w:rsid w:val="0003374F"/>
    <w:rsid w:val="000359E6"/>
    <w:rsid w:val="000366C5"/>
    <w:rsid w:val="0004045E"/>
    <w:rsid w:val="00041F20"/>
    <w:rsid w:val="00043F15"/>
    <w:rsid w:val="00044E7E"/>
    <w:rsid w:val="00045EA9"/>
    <w:rsid w:val="000468B2"/>
    <w:rsid w:val="00046B91"/>
    <w:rsid w:val="00047A74"/>
    <w:rsid w:val="000774A9"/>
    <w:rsid w:val="00082310"/>
    <w:rsid w:val="00084312"/>
    <w:rsid w:val="00085E20"/>
    <w:rsid w:val="00091049"/>
    <w:rsid w:val="00097938"/>
    <w:rsid w:val="000A1DA0"/>
    <w:rsid w:val="000A2003"/>
    <w:rsid w:val="000A2E9F"/>
    <w:rsid w:val="000B1C37"/>
    <w:rsid w:val="000B559E"/>
    <w:rsid w:val="000B5702"/>
    <w:rsid w:val="000B643E"/>
    <w:rsid w:val="000C6E0A"/>
    <w:rsid w:val="000C71DD"/>
    <w:rsid w:val="000D3173"/>
    <w:rsid w:val="000D52D8"/>
    <w:rsid w:val="00101483"/>
    <w:rsid w:val="00101840"/>
    <w:rsid w:val="00107DDB"/>
    <w:rsid w:val="00111FC8"/>
    <w:rsid w:val="00117ADA"/>
    <w:rsid w:val="00121386"/>
    <w:rsid w:val="00121F78"/>
    <w:rsid w:val="00122F0C"/>
    <w:rsid w:val="00123731"/>
    <w:rsid w:val="00130A24"/>
    <w:rsid w:val="00136AD0"/>
    <w:rsid w:val="0014392A"/>
    <w:rsid w:val="0014496B"/>
    <w:rsid w:val="00145FA7"/>
    <w:rsid w:val="00151B71"/>
    <w:rsid w:val="00153815"/>
    <w:rsid w:val="0015426D"/>
    <w:rsid w:val="00163674"/>
    <w:rsid w:val="00165FCB"/>
    <w:rsid w:val="00172CCE"/>
    <w:rsid w:val="00175398"/>
    <w:rsid w:val="00175856"/>
    <w:rsid w:val="00185531"/>
    <w:rsid w:val="00186F53"/>
    <w:rsid w:val="0018700F"/>
    <w:rsid w:val="00192160"/>
    <w:rsid w:val="00192901"/>
    <w:rsid w:val="001A2421"/>
    <w:rsid w:val="001B20D5"/>
    <w:rsid w:val="001B56E5"/>
    <w:rsid w:val="001C1962"/>
    <w:rsid w:val="001C2759"/>
    <w:rsid w:val="001C404B"/>
    <w:rsid w:val="001C6757"/>
    <w:rsid w:val="001D29C6"/>
    <w:rsid w:val="001D3A0A"/>
    <w:rsid w:val="001D3EB9"/>
    <w:rsid w:val="001E1824"/>
    <w:rsid w:val="001E1E32"/>
    <w:rsid w:val="001F3850"/>
    <w:rsid w:val="001F3F35"/>
    <w:rsid w:val="001F61AA"/>
    <w:rsid w:val="001F740E"/>
    <w:rsid w:val="00201B4F"/>
    <w:rsid w:val="002067D0"/>
    <w:rsid w:val="00206C88"/>
    <w:rsid w:val="0021046D"/>
    <w:rsid w:val="00211ADC"/>
    <w:rsid w:val="0021387C"/>
    <w:rsid w:val="00224846"/>
    <w:rsid w:val="00224A20"/>
    <w:rsid w:val="002263AF"/>
    <w:rsid w:val="002300B8"/>
    <w:rsid w:val="00231D81"/>
    <w:rsid w:val="00234C9C"/>
    <w:rsid w:val="00241CB3"/>
    <w:rsid w:val="00244629"/>
    <w:rsid w:val="002462DE"/>
    <w:rsid w:val="0025001B"/>
    <w:rsid w:val="00250675"/>
    <w:rsid w:val="002515E3"/>
    <w:rsid w:val="00251626"/>
    <w:rsid w:val="00251C59"/>
    <w:rsid w:val="00255CC4"/>
    <w:rsid w:val="00266EFC"/>
    <w:rsid w:val="00271C8A"/>
    <w:rsid w:val="00272FCC"/>
    <w:rsid w:val="00277223"/>
    <w:rsid w:val="00284CED"/>
    <w:rsid w:val="002864CF"/>
    <w:rsid w:val="00286FF8"/>
    <w:rsid w:val="00291FB2"/>
    <w:rsid w:val="002C4FDE"/>
    <w:rsid w:val="002D1DB0"/>
    <w:rsid w:val="002E0403"/>
    <w:rsid w:val="002E455D"/>
    <w:rsid w:val="002F00FB"/>
    <w:rsid w:val="003040D5"/>
    <w:rsid w:val="0031000C"/>
    <w:rsid w:val="003102E2"/>
    <w:rsid w:val="00310D43"/>
    <w:rsid w:val="003119D5"/>
    <w:rsid w:val="00314359"/>
    <w:rsid w:val="00315C98"/>
    <w:rsid w:val="00316045"/>
    <w:rsid w:val="0032431F"/>
    <w:rsid w:val="003246FB"/>
    <w:rsid w:val="003256A9"/>
    <w:rsid w:val="00325B4E"/>
    <w:rsid w:val="00330F82"/>
    <w:rsid w:val="00331F3B"/>
    <w:rsid w:val="00337243"/>
    <w:rsid w:val="00340507"/>
    <w:rsid w:val="00346487"/>
    <w:rsid w:val="00347D76"/>
    <w:rsid w:val="00352EB8"/>
    <w:rsid w:val="00357303"/>
    <w:rsid w:val="003600BE"/>
    <w:rsid w:val="00364CF7"/>
    <w:rsid w:val="003662E5"/>
    <w:rsid w:val="003669B3"/>
    <w:rsid w:val="003710BA"/>
    <w:rsid w:val="003727E6"/>
    <w:rsid w:val="00373C2F"/>
    <w:rsid w:val="0037555B"/>
    <w:rsid w:val="003825CB"/>
    <w:rsid w:val="00384733"/>
    <w:rsid w:val="00384873"/>
    <w:rsid w:val="003871A8"/>
    <w:rsid w:val="00394C60"/>
    <w:rsid w:val="00396A5A"/>
    <w:rsid w:val="003976BF"/>
    <w:rsid w:val="003A10F7"/>
    <w:rsid w:val="003B1799"/>
    <w:rsid w:val="003B355E"/>
    <w:rsid w:val="003C4941"/>
    <w:rsid w:val="003C4F59"/>
    <w:rsid w:val="003D36F8"/>
    <w:rsid w:val="003D3A0B"/>
    <w:rsid w:val="003D58D1"/>
    <w:rsid w:val="003D74FF"/>
    <w:rsid w:val="003D7591"/>
    <w:rsid w:val="003E3DB8"/>
    <w:rsid w:val="003E416E"/>
    <w:rsid w:val="003E47BF"/>
    <w:rsid w:val="003F455F"/>
    <w:rsid w:val="003F4582"/>
    <w:rsid w:val="003F783E"/>
    <w:rsid w:val="004066A4"/>
    <w:rsid w:val="004132DC"/>
    <w:rsid w:val="00416A3F"/>
    <w:rsid w:val="00426578"/>
    <w:rsid w:val="00436D32"/>
    <w:rsid w:val="004441FB"/>
    <w:rsid w:val="00450143"/>
    <w:rsid w:val="00453FAA"/>
    <w:rsid w:val="004571DC"/>
    <w:rsid w:val="00464A4C"/>
    <w:rsid w:val="00464FCD"/>
    <w:rsid w:val="004743D6"/>
    <w:rsid w:val="00480CCE"/>
    <w:rsid w:val="004855E2"/>
    <w:rsid w:val="004862C6"/>
    <w:rsid w:val="00487AB9"/>
    <w:rsid w:val="00493AF5"/>
    <w:rsid w:val="00495A6D"/>
    <w:rsid w:val="00495AFB"/>
    <w:rsid w:val="004A19A3"/>
    <w:rsid w:val="004A4FF8"/>
    <w:rsid w:val="004A51E4"/>
    <w:rsid w:val="004A5C7F"/>
    <w:rsid w:val="004B25CF"/>
    <w:rsid w:val="004B3CAC"/>
    <w:rsid w:val="004C2DB4"/>
    <w:rsid w:val="004D1A44"/>
    <w:rsid w:val="004D44BF"/>
    <w:rsid w:val="004E2A41"/>
    <w:rsid w:val="004E518D"/>
    <w:rsid w:val="004E5585"/>
    <w:rsid w:val="004E74A9"/>
    <w:rsid w:val="004F118B"/>
    <w:rsid w:val="004F5CB6"/>
    <w:rsid w:val="00502C2D"/>
    <w:rsid w:val="00502C3C"/>
    <w:rsid w:val="00507567"/>
    <w:rsid w:val="00525151"/>
    <w:rsid w:val="0053065F"/>
    <w:rsid w:val="00532FAB"/>
    <w:rsid w:val="005335F0"/>
    <w:rsid w:val="00533839"/>
    <w:rsid w:val="00535983"/>
    <w:rsid w:val="00543137"/>
    <w:rsid w:val="0054465D"/>
    <w:rsid w:val="0054775B"/>
    <w:rsid w:val="00550AD8"/>
    <w:rsid w:val="00550B91"/>
    <w:rsid w:val="005520A1"/>
    <w:rsid w:val="005538DA"/>
    <w:rsid w:val="00555CEA"/>
    <w:rsid w:val="00556AEC"/>
    <w:rsid w:val="00565098"/>
    <w:rsid w:val="00565608"/>
    <w:rsid w:val="005706A0"/>
    <w:rsid w:val="005709E9"/>
    <w:rsid w:val="00570EED"/>
    <w:rsid w:val="00575E46"/>
    <w:rsid w:val="00576E2F"/>
    <w:rsid w:val="00582D57"/>
    <w:rsid w:val="00583928"/>
    <w:rsid w:val="00583A43"/>
    <w:rsid w:val="00584353"/>
    <w:rsid w:val="005843CD"/>
    <w:rsid w:val="00584C66"/>
    <w:rsid w:val="00584D36"/>
    <w:rsid w:val="00585027"/>
    <w:rsid w:val="00586833"/>
    <w:rsid w:val="00594C6C"/>
    <w:rsid w:val="005A0B44"/>
    <w:rsid w:val="005B4CEB"/>
    <w:rsid w:val="005C4706"/>
    <w:rsid w:val="005D1346"/>
    <w:rsid w:val="005D5451"/>
    <w:rsid w:val="005E07B3"/>
    <w:rsid w:val="005E0BC4"/>
    <w:rsid w:val="005E2073"/>
    <w:rsid w:val="005F2B02"/>
    <w:rsid w:val="005F4F25"/>
    <w:rsid w:val="005F6B75"/>
    <w:rsid w:val="00612EF8"/>
    <w:rsid w:val="00615498"/>
    <w:rsid w:val="006217EE"/>
    <w:rsid w:val="0063029D"/>
    <w:rsid w:val="00634689"/>
    <w:rsid w:val="0063479A"/>
    <w:rsid w:val="006357E0"/>
    <w:rsid w:val="00643B9D"/>
    <w:rsid w:val="00670739"/>
    <w:rsid w:val="0067239F"/>
    <w:rsid w:val="00672F0E"/>
    <w:rsid w:val="00681870"/>
    <w:rsid w:val="00682F45"/>
    <w:rsid w:val="00686DCA"/>
    <w:rsid w:val="006916D4"/>
    <w:rsid w:val="006930CF"/>
    <w:rsid w:val="00695453"/>
    <w:rsid w:val="006A36EA"/>
    <w:rsid w:val="006B070D"/>
    <w:rsid w:val="006B2BF2"/>
    <w:rsid w:val="006B2CCD"/>
    <w:rsid w:val="006B7BCA"/>
    <w:rsid w:val="006C14B6"/>
    <w:rsid w:val="006D1BF2"/>
    <w:rsid w:val="006D3484"/>
    <w:rsid w:val="006E1187"/>
    <w:rsid w:val="006E4D03"/>
    <w:rsid w:val="006F1E35"/>
    <w:rsid w:val="006F3AB3"/>
    <w:rsid w:val="006F6775"/>
    <w:rsid w:val="0070378E"/>
    <w:rsid w:val="007058AD"/>
    <w:rsid w:val="00711CC3"/>
    <w:rsid w:val="00713C93"/>
    <w:rsid w:val="00715E13"/>
    <w:rsid w:val="00717EF0"/>
    <w:rsid w:val="007216E3"/>
    <w:rsid w:val="00731936"/>
    <w:rsid w:val="00731F25"/>
    <w:rsid w:val="00742D48"/>
    <w:rsid w:val="007441AA"/>
    <w:rsid w:val="0075572D"/>
    <w:rsid w:val="00762E1F"/>
    <w:rsid w:val="00767933"/>
    <w:rsid w:val="0077385B"/>
    <w:rsid w:val="007739AD"/>
    <w:rsid w:val="00776C14"/>
    <w:rsid w:val="00776EF0"/>
    <w:rsid w:val="00781DDD"/>
    <w:rsid w:val="007846B5"/>
    <w:rsid w:val="00785F62"/>
    <w:rsid w:val="007951D8"/>
    <w:rsid w:val="00797F7E"/>
    <w:rsid w:val="007A0F81"/>
    <w:rsid w:val="007A2EE0"/>
    <w:rsid w:val="007A2F2F"/>
    <w:rsid w:val="007A4EB1"/>
    <w:rsid w:val="007A563D"/>
    <w:rsid w:val="007A685A"/>
    <w:rsid w:val="007A69E8"/>
    <w:rsid w:val="007B71DB"/>
    <w:rsid w:val="007C3A97"/>
    <w:rsid w:val="007C591B"/>
    <w:rsid w:val="007E534E"/>
    <w:rsid w:val="007E637C"/>
    <w:rsid w:val="007E69F4"/>
    <w:rsid w:val="007F01E6"/>
    <w:rsid w:val="007F1FD8"/>
    <w:rsid w:val="007F269F"/>
    <w:rsid w:val="008125E0"/>
    <w:rsid w:val="0081552F"/>
    <w:rsid w:val="008239FD"/>
    <w:rsid w:val="00826FD4"/>
    <w:rsid w:val="00831849"/>
    <w:rsid w:val="00831C82"/>
    <w:rsid w:val="0083387A"/>
    <w:rsid w:val="00835C8B"/>
    <w:rsid w:val="008378BF"/>
    <w:rsid w:val="00846FFB"/>
    <w:rsid w:val="00854A13"/>
    <w:rsid w:val="00855569"/>
    <w:rsid w:val="00856DF1"/>
    <w:rsid w:val="008575F5"/>
    <w:rsid w:val="008624E4"/>
    <w:rsid w:val="00871353"/>
    <w:rsid w:val="00875A7D"/>
    <w:rsid w:val="0087689B"/>
    <w:rsid w:val="0087708A"/>
    <w:rsid w:val="00883299"/>
    <w:rsid w:val="008843B3"/>
    <w:rsid w:val="0089140F"/>
    <w:rsid w:val="008A154B"/>
    <w:rsid w:val="008A6C7E"/>
    <w:rsid w:val="008B1C4F"/>
    <w:rsid w:val="008B326E"/>
    <w:rsid w:val="008C3D52"/>
    <w:rsid w:val="008D0B2E"/>
    <w:rsid w:val="008D234D"/>
    <w:rsid w:val="008D2424"/>
    <w:rsid w:val="008D3952"/>
    <w:rsid w:val="008E6273"/>
    <w:rsid w:val="008E7355"/>
    <w:rsid w:val="008F19AE"/>
    <w:rsid w:val="008F22DE"/>
    <w:rsid w:val="008F3312"/>
    <w:rsid w:val="008F3371"/>
    <w:rsid w:val="008F53E9"/>
    <w:rsid w:val="00902234"/>
    <w:rsid w:val="00904157"/>
    <w:rsid w:val="00913487"/>
    <w:rsid w:val="00915DDF"/>
    <w:rsid w:val="009321B3"/>
    <w:rsid w:val="009342D7"/>
    <w:rsid w:val="00935211"/>
    <w:rsid w:val="00960030"/>
    <w:rsid w:val="00963500"/>
    <w:rsid w:val="00964A7E"/>
    <w:rsid w:val="009679CA"/>
    <w:rsid w:val="009719FC"/>
    <w:rsid w:val="00977F4B"/>
    <w:rsid w:val="00981757"/>
    <w:rsid w:val="0099171C"/>
    <w:rsid w:val="00993BF2"/>
    <w:rsid w:val="00996E2D"/>
    <w:rsid w:val="009A3E9A"/>
    <w:rsid w:val="009A4AA9"/>
    <w:rsid w:val="009A52F2"/>
    <w:rsid w:val="009B3B42"/>
    <w:rsid w:val="009B5017"/>
    <w:rsid w:val="009B561E"/>
    <w:rsid w:val="009C18DA"/>
    <w:rsid w:val="009C593A"/>
    <w:rsid w:val="009D30EE"/>
    <w:rsid w:val="009E00C3"/>
    <w:rsid w:val="009E55DB"/>
    <w:rsid w:val="009F0B0C"/>
    <w:rsid w:val="009F228D"/>
    <w:rsid w:val="009F4BF4"/>
    <w:rsid w:val="009F5FFC"/>
    <w:rsid w:val="00A010CC"/>
    <w:rsid w:val="00A1439B"/>
    <w:rsid w:val="00A16351"/>
    <w:rsid w:val="00A21676"/>
    <w:rsid w:val="00A2374F"/>
    <w:rsid w:val="00A27A9A"/>
    <w:rsid w:val="00A36175"/>
    <w:rsid w:val="00A427DB"/>
    <w:rsid w:val="00A52891"/>
    <w:rsid w:val="00A60A6F"/>
    <w:rsid w:val="00A60BBD"/>
    <w:rsid w:val="00A647E0"/>
    <w:rsid w:val="00A6522E"/>
    <w:rsid w:val="00A66787"/>
    <w:rsid w:val="00A67840"/>
    <w:rsid w:val="00A7052B"/>
    <w:rsid w:val="00A72917"/>
    <w:rsid w:val="00A776D1"/>
    <w:rsid w:val="00A8155B"/>
    <w:rsid w:val="00A8433C"/>
    <w:rsid w:val="00A84457"/>
    <w:rsid w:val="00A8485F"/>
    <w:rsid w:val="00A95C4F"/>
    <w:rsid w:val="00AA51D2"/>
    <w:rsid w:val="00AB0CBA"/>
    <w:rsid w:val="00AB3ED5"/>
    <w:rsid w:val="00AB40AC"/>
    <w:rsid w:val="00AB5301"/>
    <w:rsid w:val="00AC3B7D"/>
    <w:rsid w:val="00AC5DB4"/>
    <w:rsid w:val="00AD41DE"/>
    <w:rsid w:val="00AD497D"/>
    <w:rsid w:val="00AE22CC"/>
    <w:rsid w:val="00AE273C"/>
    <w:rsid w:val="00AE4E0F"/>
    <w:rsid w:val="00AF2461"/>
    <w:rsid w:val="00AF4B12"/>
    <w:rsid w:val="00AF7C1F"/>
    <w:rsid w:val="00B00113"/>
    <w:rsid w:val="00B0026B"/>
    <w:rsid w:val="00B055D9"/>
    <w:rsid w:val="00B067EC"/>
    <w:rsid w:val="00B07043"/>
    <w:rsid w:val="00B1155F"/>
    <w:rsid w:val="00B1167A"/>
    <w:rsid w:val="00B13590"/>
    <w:rsid w:val="00B1483F"/>
    <w:rsid w:val="00B174BB"/>
    <w:rsid w:val="00B234CC"/>
    <w:rsid w:val="00B32573"/>
    <w:rsid w:val="00B407EC"/>
    <w:rsid w:val="00B52B92"/>
    <w:rsid w:val="00B55117"/>
    <w:rsid w:val="00B60182"/>
    <w:rsid w:val="00B6213A"/>
    <w:rsid w:val="00B647F5"/>
    <w:rsid w:val="00B72733"/>
    <w:rsid w:val="00B75AB7"/>
    <w:rsid w:val="00B771B3"/>
    <w:rsid w:val="00B834CB"/>
    <w:rsid w:val="00B856DE"/>
    <w:rsid w:val="00B860AF"/>
    <w:rsid w:val="00B92264"/>
    <w:rsid w:val="00BA020D"/>
    <w:rsid w:val="00BA23CC"/>
    <w:rsid w:val="00BC0440"/>
    <w:rsid w:val="00BC0A7C"/>
    <w:rsid w:val="00BC11EB"/>
    <w:rsid w:val="00BC4E2E"/>
    <w:rsid w:val="00BC6B66"/>
    <w:rsid w:val="00BD2FC9"/>
    <w:rsid w:val="00BD3288"/>
    <w:rsid w:val="00BE24DA"/>
    <w:rsid w:val="00BE2E8D"/>
    <w:rsid w:val="00BE412C"/>
    <w:rsid w:val="00BF4DF3"/>
    <w:rsid w:val="00C01CD1"/>
    <w:rsid w:val="00C03BF0"/>
    <w:rsid w:val="00C10C6E"/>
    <w:rsid w:val="00C15F93"/>
    <w:rsid w:val="00C21EFC"/>
    <w:rsid w:val="00C31533"/>
    <w:rsid w:val="00C44D50"/>
    <w:rsid w:val="00C524E6"/>
    <w:rsid w:val="00C52607"/>
    <w:rsid w:val="00C60E1A"/>
    <w:rsid w:val="00C622E2"/>
    <w:rsid w:val="00C64F11"/>
    <w:rsid w:val="00C661B8"/>
    <w:rsid w:val="00C664D9"/>
    <w:rsid w:val="00C83A41"/>
    <w:rsid w:val="00C910F0"/>
    <w:rsid w:val="00C969CF"/>
    <w:rsid w:val="00C97106"/>
    <w:rsid w:val="00CA2287"/>
    <w:rsid w:val="00CA5774"/>
    <w:rsid w:val="00CA6AA3"/>
    <w:rsid w:val="00CB7C0B"/>
    <w:rsid w:val="00CC254F"/>
    <w:rsid w:val="00CC5128"/>
    <w:rsid w:val="00CC5B04"/>
    <w:rsid w:val="00CC71C6"/>
    <w:rsid w:val="00CD3236"/>
    <w:rsid w:val="00CE1912"/>
    <w:rsid w:val="00CE2D84"/>
    <w:rsid w:val="00CF36E5"/>
    <w:rsid w:val="00CF6E13"/>
    <w:rsid w:val="00D07415"/>
    <w:rsid w:val="00D14B94"/>
    <w:rsid w:val="00D17ECC"/>
    <w:rsid w:val="00D215BB"/>
    <w:rsid w:val="00D23EF4"/>
    <w:rsid w:val="00D24BD5"/>
    <w:rsid w:val="00D26305"/>
    <w:rsid w:val="00D26D0A"/>
    <w:rsid w:val="00D32724"/>
    <w:rsid w:val="00D3430C"/>
    <w:rsid w:val="00D36A93"/>
    <w:rsid w:val="00D36BC7"/>
    <w:rsid w:val="00D370B9"/>
    <w:rsid w:val="00D37FCA"/>
    <w:rsid w:val="00D50C83"/>
    <w:rsid w:val="00D5257F"/>
    <w:rsid w:val="00D53183"/>
    <w:rsid w:val="00D608E5"/>
    <w:rsid w:val="00D61B38"/>
    <w:rsid w:val="00D62233"/>
    <w:rsid w:val="00D63DD0"/>
    <w:rsid w:val="00D66336"/>
    <w:rsid w:val="00D67933"/>
    <w:rsid w:val="00D73265"/>
    <w:rsid w:val="00D74724"/>
    <w:rsid w:val="00D75F0C"/>
    <w:rsid w:val="00D76955"/>
    <w:rsid w:val="00D81A2D"/>
    <w:rsid w:val="00D849D8"/>
    <w:rsid w:val="00D84E67"/>
    <w:rsid w:val="00D855FE"/>
    <w:rsid w:val="00D90EFC"/>
    <w:rsid w:val="00DA272D"/>
    <w:rsid w:val="00DA5172"/>
    <w:rsid w:val="00DB0F2B"/>
    <w:rsid w:val="00DC2451"/>
    <w:rsid w:val="00DD1229"/>
    <w:rsid w:val="00DE2EED"/>
    <w:rsid w:val="00DE32D3"/>
    <w:rsid w:val="00DF0806"/>
    <w:rsid w:val="00DF1974"/>
    <w:rsid w:val="00DF372C"/>
    <w:rsid w:val="00E13691"/>
    <w:rsid w:val="00E27226"/>
    <w:rsid w:val="00E27C15"/>
    <w:rsid w:val="00E33A9E"/>
    <w:rsid w:val="00E34F4A"/>
    <w:rsid w:val="00E37710"/>
    <w:rsid w:val="00E45C5A"/>
    <w:rsid w:val="00E55ECE"/>
    <w:rsid w:val="00E560AC"/>
    <w:rsid w:val="00E7004D"/>
    <w:rsid w:val="00E70108"/>
    <w:rsid w:val="00E73B30"/>
    <w:rsid w:val="00E773C7"/>
    <w:rsid w:val="00E81301"/>
    <w:rsid w:val="00E86639"/>
    <w:rsid w:val="00E87097"/>
    <w:rsid w:val="00E904F4"/>
    <w:rsid w:val="00E90F8B"/>
    <w:rsid w:val="00E92278"/>
    <w:rsid w:val="00E925F8"/>
    <w:rsid w:val="00E94EEB"/>
    <w:rsid w:val="00E9536A"/>
    <w:rsid w:val="00EA11E8"/>
    <w:rsid w:val="00EA7842"/>
    <w:rsid w:val="00EB29B8"/>
    <w:rsid w:val="00EC451F"/>
    <w:rsid w:val="00EC7941"/>
    <w:rsid w:val="00ED4584"/>
    <w:rsid w:val="00EE1E29"/>
    <w:rsid w:val="00EE3BD0"/>
    <w:rsid w:val="00EE5E93"/>
    <w:rsid w:val="00EF0542"/>
    <w:rsid w:val="00EF2D88"/>
    <w:rsid w:val="00F017BF"/>
    <w:rsid w:val="00F0356A"/>
    <w:rsid w:val="00F0539C"/>
    <w:rsid w:val="00F133BB"/>
    <w:rsid w:val="00F173BA"/>
    <w:rsid w:val="00F25419"/>
    <w:rsid w:val="00F26554"/>
    <w:rsid w:val="00F27397"/>
    <w:rsid w:val="00F3170F"/>
    <w:rsid w:val="00F3182D"/>
    <w:rsid w:val="00F34876"/>
    <w:rsid w:val="00F42DA0"/>
    <w:rsid w:val="00F42F07"/>
    <w:rsid w:val="00F43D9B"/>
    <w:rsid w:val="00F46FC7"/>
    <w:rsid w:val="00F600C9"/>
    <w:rsid w:val="00FA5A20"/>
    <w:rsid w:val="00FA69FA"/>
    <w:rsid w:val="00FA7249"/>
    <w:rsid w:val="00FB0005"/>
    <w:rsid w:val="00FB05AE"/>
    <w:rsid w:val="00FB7AA0"/>
    <w:rsid w:val="00FC1B91"/>
    <w:rsid w:val="00FC3120"/>
    <w:rsid w:val="00FC63C9"/>
    <w:rsid w:val="00FC640C"/>
    <w:rsid w:val="00FC6F87"/>
    <w:rsid w:val="00FC7B11"/>
    <w:rsid w:val="00FD227B"/>
    <w:rsid w:val="00FE02B4"/>
    <w:rsid w:val="00FE148C"/>
    <w:rsid w:val="00FE6F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3BFF309"/>
  <w15:docId w15:val="{3BE2D29D-6678-4E5B-AC2F-C77FC2F1D77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l">
    <w:name w:val="Normal"/>
    <w:qFormat/>
  </w:style>
  <w:style w:type="paragraph" w:styleId="Cmsor1">
    <w:name w:val="heading 1"/>
    <w:basedOn w:val="Style1"/>
    <w:next w:val="Norml"/>
    <w:link w:val="Cmsor1Char"/>
    <w:uiPriority w:val="9"/>
    <w:qFormat/>
    <w:rsid w:val="00960030"/>
    <w:pPr>
      <w:outlineLvl w:val="0"/>
    </w:pPr>
  </w:style>
  <w:style w:type="paragraph" w:styleId="Cmsor3">
    <w:name w:val="heading 3"/>
    <w:basedOn w:val="Norml"/>
    <w:next w:val="Norml"/>
    <w:link w:val="Cmsor3Char"/>
    <w:uiPriority w:val="9"/>
    <w:semiHidden/>
    <w:unhideWhenUsed/>
    <w:qFormat/>
    <w:rsid w:val="009B3B42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5B9BD5" w:themeColor="accent1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paragraph" w:styleId="lfej">
    <w:name w:val="header"/>
    <w:basedOn w:val="Norml"/>
    <w:link w:val="lfejChar"/>
    <w:uiPriority w:val="99"/>
    <w:unhideWhenUsed/>
    <w:rsid w:val="009719FC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9719FC"/>
  </w:style>
  <w:style w:type="paragraph" w:styleId="llb">
    <w:name w:val="footer"/>
    <w:basedOn w:val="Norml"/>
    <w:link w:val="llbChar"/>
    <w:uiPriority w:val="99"/>
    <w:unhideWhenUsed/>
    <w:rsid w:val="009719FC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9719FC"/>
  </w:style>
  <w:style w:type="table" w:customStyle="1" w:styleId="TableGrid1">
    <w:name w:val="Table Grid1"/>
    <w:basedOn w:val="Normltblzat"/>
    <w:next w:val="Rcsostblzat"/>
    <w:uiPriority w:val="59"/>
    <w:rsid w:val="009719FC"/>
    <w:pPr>
      <w:spacing w:after="0" w:line="240" w:lineRule="auto"/>
    </w:p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styleId="Rcsostblzat">
    <w:name w:val="Table Grid"/>
    <w:basedOn w:val="Normltblzat"/>
    <w:uiPriority w:val="39"/>
    <w:rsid w:val="009719F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uborkszveg">
    <w:name w:val="Balloon Text"/>
    <w:basedOn w:val="Norml"/>
    <w:link w:val="BuborkszvegChar"/>
    <w:uiPriority w:val="99"/>
    <w:semiHidden/>
    <w:unhideWhenUsed/>
    <w:rsid w:val="00C664D9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uborkszvegChar">
    <w:name w:val="Buborékszöveg Char"/>
    <w:basedOn w:val="Bekezdsalapbettpusa"/>
    <w:link w:val="Buborkszveg"/>
    <w:uiPriority w:val="99"/>
    <w:semiHidden/>
    <w:rsid w:val="00C664D9"/>
    <w:rPr>
      <w:rFonts w:ascii="Segoe UI" w:hAnsi="Segoe UI" w:cs="Segoe UI"/>
      <w:sz w:val="18"/>
      <w:szCs w:val="18"/>
    </w:rPr>
  </w:style>
  <w:style w:type="table" w:customStyle="1" w:styleId="Tblzategyszer31">
    <w:name w:val="Táblázat (egyszerű) 31"/>
    <w:basedOn w:val="Normltblzat"/>
    <w:uiPriority w:val="43"/>
    <w:rsid w:val="00B13590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paragraph" w:customStyle="1" w:styleId="Style1">
    <w:name w:val="Style1"/>
    <w:basedOn w:val="Norml"/>
    <w:link w:val="Style1Char"/>
    <w:rsid w:val="00960030"/>
    <w:pPr>
      <w:jc w:val="center"/>
    </w:pPr>
    <w:rPr>
      <w:sz w:val="48"/>
      <w:szCs w:val="48"/>
    </w:rPr>
  </w:style>
  <w:style w:type="character" w:customStyle="1" w:styleId="Cmsor1Char">
    <w:name w:val="Címsor 1 Char"/>
    <w:basedOn w:val="Bekezdsalapbettpusa"/>
    <w:link w:val="Cmsor1"/>
    <w:uiPriority w:val="9"/>
    <w:rsid w:val="00960030"/>
    <w:rPr>
      <w:sz w:val="48"/>
      <w:szCs w:val="48"/>
    </w:rPr>
  </w:style>
  <w:style w:type="character" w:customStyle="1" w:styleId="Style1Char">
    <w:name w:val="Style1 Char"/>
    <w:basedOn w:val="Bekezdsalapbettpusa"/>
    <w:link w:val="Style1"/>
    <w:rsid w:val="00960030"/>
    <w:rPr>
      <w:sz w:val="48"/>
      <w:szCs w:val="48"/>
    </w:rPr>
  </w:style>
  <w:style w:type="paragraph" w:styleId="Tartalomjegyzkcmsora">
    <w:name w:val="TOC Heading"/>
    <w:basedOn w:val="Cmsor1"/>
    <w:next w:val="Norml"/>
    <w:uiPriority w:val="39"/>
    <w:unhideWhenUsed/>
    <w:qFormat/>
    <w:rsid w:val="00960030"/>
    <w:pPr>
      <w:keepNext/>
      <w:keepLines/>
      <w:spacing w:before="240" w:after="0"/>
      <w:jc w:val="left"/>
      <w:outlineLvl w:val="9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  <w:lang w:val="en-US"/>
    </w:rPr>
  </w:style>
  <w:style w:type="paragraph" w:styleId="TJ1">
    <w:name w:val="toc 1"/>
    <w:basedOn w:val="Norml"/>
    <w:next w:val="Norml"/>
    <w:autoRedefine/>
    <w:uiPriority w:val="39"/>
    <w:unhideWhenUsed/>
    <w:qFormat/>
    <w:rsid w:val="00450143"/>
    <w:pPr>
      <w:tabs>
        <w:tab w:val="left" w:pos="440"/>
        <w:tab w:val="right" w:leader="dot" w:pos="10194"/>
      </w:tabs>
      <w:spacing w:after="100" w:line="240" w:lineRule="auto"/>
    </w:pPr>
  </w:style>
  <w:style w:type="character" w:styleId="Hiperhivatkozs">
    <w:name w:val="Hyperlink"/>
    <w:basedOn w:val="Bekezdsalapbettpusa"/>
    <w:uiPriority w:val="99"/>
    <w:unhideWhenUsed/>
    <w:rsid w:val="00960030"/>
    <w:rPr>
      <w:color w:val="0563C1" w:themeColor="hyperlink"/>
      <w:u w:val="single"/>
    </w:rPr>
  </w:style>
  <w:style w:type="paragraph" w:styleId="Listaszerbekezds">
    <w:name w:val="List Paragraph"/>
    <w:basedOn w:val="Norml"/>
    <w:uiPriority w:val="34"/>
    <w:qFormat/>
    <w:rsid w:val="00556AEC"/>
    <w:pPr>
      <w:ind w:left="720"/>
      <w:contextualSpacing/>
    </w:pPr>
  </w:style>
  <w:style w:type="paragraph" w:styleId="Nincstrkz">
    <w:name w:val="No Spacing"/>
    <w:link w:val="NincstrkzChar"/>
    <w:uiPriority w:val="1"/>
    <w:qFormat/>
    <w:rsid w:val="00020D06"/>
    <w:pPr>
      <w:spacing w:after="0" w:line="240" w:lineRule="auto"/>
    </w:pPr>
    <w:rPr>
      <w:rFonts w:eastAsiaTheme="minorEastAsia"/>
      <w:lang w:val="en-US"/>
    </w:rPr>
  </w:style>
  <w:style w:type="character" w:customStyle="1" w:styleId="NincstrkzChar">
    <w:name w:val="Nincs térköz Char"/>
    <w:basedOn w:val="Bekezdsalapbettpusa"/>
    <w:link w:val="Nincstrkz"/>
    <w:uiPriority w:val="1"/>
    <w:rsid w:val="00020D06"/>
    <w:rPr>
      <w:rFonts w:eastAsiaTheme="minorEastAsia"/>
      <w:lang w:val="en-US"/>
    </w:rPr>
  </w:style>
  <w:style w:type="character" w:styleId="Helyrzszveg">
    <w:name w:val="Placeholder Text"/>
    <w:basedOn w:val="Bekezdsalapbettpusa"/>
    <w:uiPriority w:val="99"/>
    <w:semiHidden/>
    <w:rsid w:val="00575E46"/>
    <w:rPr>
      <w:color w:val="808080"/>
    </w:rPr>
  </w:style>
  <w:style w:type="character" w:styleId="Jegyzethivatkozs">
    <w:name w:val="annotation reference"/>
    <w:basedOn w:val="Bekezdsalapbettpusa"/>
    <w:uiPriority w:val="99"/>
    <w:semiHidden/>
    <w:unhideWhenUsed/>
    <w:rsid w:val="00776EF0"/>
    <w:rPr>
      <w:sz w:val="16"/>
      <w:szCs w:val="16"/>
    </w:rPr>
  </w:style>
  <w:style w:type="paragraph" w:styleId="Jegyzetszveg">
    <w:name w:val="annotation text"/>
    <w:basedOn w:val="Norml"/>
    <w:link w:val="JegyzetszvegChar"/>
    <w:uiPriority w:val="99"/>
    <w:semiHidden/>
    <w:unhideWhenUsed/>
    <w:rsid w:val="00776EF0"/>
    <w:pPr>
      <w:spacing w:line="240" w:lineRule="auto"/>
    </w:pPr>
    <w:rPr>
      <w:sz w:val="20"/>
      <w:szCs w:val="20"/>
    </w:rPr>
  </w:style>
  <w:style w:type="character" w:customStyle="1" w:styleId="JegyzetszvegChar">
    <w:name w:val="Jegyzetszöveg Char"/>
    <w:basedOn w:val="Bekezdsalapbettpusa"/>
    <w:link w:val="Jegyzetszveg"/>
    <w:uiPriority w:val="99"/>
    <w:semiHidden/>
    <w:rsid w:val="00776EF0"/>
    <w:rPr>
      <w:sz w:val="20"/>
      <w:szCs w:val="20"/>
    </w:rPr>
  </w:style>
  <w:style w:type="paragraph" w:styleId="Megjegyzstrgya">
    <w:name w:val="annotation subject"/>
    <w:basedOn w:val="Jegyzetszveg"/>
    <w:next w:val="Jegyzetszveg"/>
    <w:link w:val="MegjegyzstrgyaChar"/>
    <w:uiPriority w:val="99"/>
    <w:semiHidden/>
    <w:unhideWhenUsed/>
    <w:rsid w:val="00776EF0"/>
    <w:rPr>
      <w:b/>
      <w:bCs/>
    </w:rPr>
  </w:style>
  <w:style w:type="character" w:customStyle="1" w:styleId="MegjegyzstrgyaChar">
    <w:name w:val="Megjegyzés tárgya Char"/>
    <w:basedOn w:val="JegyzetszvegChar"/>
    <w:link w:val="Megjegyzstrgya"/>
    <w:uiPriority w:val="99"/>
    <w:semiHidden/>
    <w:rsid w:val="00776EF0"/>
    <w:rPr>
      <w:b/>
      <w:bCs/>
      <w:sz w:val="20"/>
      <w:szCs w:val="20"/>
    </w:rPr>
  </w:style>
  <w:style w:type="character" w:customStyle="1" w:styleId="Cmsor3Char">
    <w:name w:val="Címsor 3 Char"/>
    <w:basedOn w:val="Bekezdsalapbettpusa"/>
    <w:link w:val="Cmsor3"/>
    <w:uiPriority w:val="9"/>
    <w:semiHidden/>
    <w:rsid w:val="009B3B42"/>
    <w:rPr>
      <w:rFonts w:asciiTheme="majorHAnsi" w:eastAsiaTheme="majorEastAsia" w:hAnsiTheme="majorHAnsi" w:cstheme="majorBidi"/>
      <w:b/>
      <w:bCs/>
      <w:color w:val="5B9BD5" w:themeColor="accent1"/>
    </w:rPr>
  </w:style>
  <w:style w:type="paragraph" w:styleId="TJ2">
    <w:name w:val="toc 2"/>
    <w:basedOn w:val="Norml"/>
    <w:next w:val="Norml"/>
    <w:autoRedefine/>
    <w:uiPriority w:val="39"/>
    <w:semiHidden/>
    <w:unhideWhenUsed/>
    <w:qFormat/>
    <w:rsid w:val="00643B9D"/>
    <w:pPr>
      <w:spacing w:after="100" w:line="276" w:lineRule="auto"/>
      <w:ind w:left="220"/>
    </w:pPr>
    <w:rPr>
      <w:rFonts w:eastAsiaTheme="minorEastAsia"/>
      <w:lang w:eastAsia="hu-HU"/>
    </w:rPr>
  </w:style>
  <w:style w:type="paragraph" w:styleId="TJ3">
    <w:name w:val="toc 3"/>
    <w:basedOn w:val="Norml"/>
    <w:next w:val="Norml"/>
    <w:autoRedefine/>
    <w:uiPriority w:val="39"/>
    <w:semiHidden/>
    <w:unhideWhenUsed/>
    <w:qFormat/>
    <w:rsid w:val="00643B9D"/>
    <w:pPr>
      <w:spacing w:after="100" w:line="276" w:lineRule="auto"/>
      <w:ind w:left="440"/>
    </w:pPr>
    <w:rPr>
      <w:rFonts w:eastAsiaTheme="minorEastAsia"/>
      <w:lang w:eastAsia="hu-HU"/>
    </w:rPr>
  </w:style>
  <w:style w:type="paragraph" w:styleId="NormlWeb">
    <w:name w:val="Normal (Web)"/>
    <w:basedOn w:val="Norml"/>
    <w:uiPriority w:val="99"/>
    <w:semiHidden/>
    <w:unhideWhenUsed/>
    <w:rsid w:val="007441AA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  <w:lang w:eastAsia="hu-HU"/>
    </w:rPr>
  </w:style>
  <w:style w:type="paragraph" w:styleId="Vltozat">
    <w:name w:val="Revision"/>
    <w:hidden/>
    <w:uiPriority w:val="99"/>
    <w:semiHidden/>
    <w:rsid w:val="00F34876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29081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888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978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703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204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7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63" Type="http://schemas.openxmlformats.org/officeDocument/2006/relationships/image" Target="media/image54.png"/><Relationship Id="rId84" Type="http://schemas.openxmlformats.org/officeDocument/2006/relationships/image" Target="media/image75.png"/><Relationship Id="rId138" Type="http://schemas.openxmlformats.org/officeDocument/2006/relationships/image" Target="media/image127.png"/><Relationship Id="rId159" Type="http://schemas.openxmlformats.org/officeDocument/2006/relationships/image" Target="media/image147.png"/><Relationship Id="rId170" Type="http://schemas.openxmlformats.org/officeDocument/2006/relationships/image" Target="media/image158.png"/><Relationship Id="rId191" Type="http://schemas.openxmlformats.org/officeDocument/2006/relationships/image" Target="media/image179.png"/><Relationship Id="rId205" Type="http://schemas.openxmlformats.org/officeDocument/2006/relationships/image" Target="media/image193.png"/><Relationship Id="rId226" Type="http://schemas.openxmlformats.org/officeDocument/2006/relationships/image" Target="media/image214.png"/><Relationship Id="rId107" Type="http://schemas.openxmlformats.org/officeDocument/2006/relationships/image" Target="media/image97.jpg"/><Relationship Id="rId11" Type="http://schemas.openxmlformats.org/officeDocument/2006/relationships/image" Target="media/image2.png"/><Relationship Id="rId32" Type="http://schemas.openxmlformats.org/officeDocument/2006/relationships/image" Target="media/image23.png"/><Relationship Id="rId53" Type="http://schemas.openxmlformats.org/officeDocument/2006/relationships/image" Target="media/image44.png"/><Relationship Id="rId74" Type="http://schemas.openxmlformats.org/officeDocument/2006/relationships/image" Target="media/image65.png"/><Relationship Id="rId128" Type="http://schemas.openxmlformats.org/officeDocument/2006/relationships/image" Target="media/image118.png"/><Relationship Id="rId149" Type="http://schemas.openxmlformats.org/officeDocument/2006/relationships/image" Target="media/image137.png"/><Relationship Id="rId5" Type="http://schemas.openxmlformats.org/officeDocument/2006/relationships/webSettings" Target="webSettings.xml"/><Relationship Id="rId95" Type="http://schemas.openxmlformats.org/officeDocument/2006/relationships/image" Target="media/image86.png"/><Relationship Id="rId160" Type="http://schemas.openxmlformats.org/officeDocument/2006/relationships/image" Target="media/image148.png"/><Relationship Id="rId181" Type="http://schemas.openxmlformats.org/officeDocument/2006/relationships/image" Target="media/image169.png"/><Relationship Id="rId216" Type="http://schemas.openxmlformats.org/officeDocument/2006/relationships/image" Target="media/image204.png"/><Relationship Id="rId237" Type="http://schemas.openxmlformats.org/officeDocument/2006/relationships/footer" Target="footer2.xml"/><Relationship Id="rId22" Type="http://schemas.openxmlformats.org/officeDocument/2006/relationships/image" Target="media/image13.png"/><Relationship Id="rId43" Type="http://schemas.openxmlformats.org/officeDocument/2006/relationships/image" Target="media/image34.png"/><Relationship Id="rId64" Type="http://schemas.openxmlformats.org/officeDocument/2006/relationships/image" Target="media/image55.png"/><Relationship Id="rId118" Type="http://schemas.openxmlformats.org/officeDocument/2006/relationships/image" Target="media/image108.png"/><Relationship Id="rId139" Type="http://schemas.openxmlformats.org/officeDocument/2006/relationships/image" Target="media/image128.png"/><Relationship Id="rId85" Type="http://schemas.openxmlformats.org/officeDocument/2006/relationships/image" Target="media/image76.png"/><Relationship Id="rId150" Type="http://schemas.openxmlformats.org/officeDocument/2006/relationships/image" Target="media/image138.png"/><Relationship Id="rId171" Type="http://schemas.openxmlformats.org/officeDocument/2006/relationships/image" Target="media/image159.emf"/><Relationship Id="rId192" Type="http://schemas.openxmlformats.org/officeDocument/2006/relationships/image" Target="media/image180.png"/><Relationship Id="rId206" Type="http://schemas.openxmlformats.org/officeDocument/2006/relationships/image" Target="media/image194.png"/><Relationship Id="rId227" Type="http://schemas.openxmlformats.org/officeDocument/2006/relationships/image" Target="media/image215.png"/><Relationship Id="rId12" Type="http://schemas.openxmlformats.org/officeDocument/2006/relationships/image" Target="media/image3.png"/><Relationship Id="rId33" Type="http://schemas.openxmlformats.org/officeDocument/2006/relationships/image" Target="media/image24.png"/><Relationship Id="rId108" Type="http://schemas.openxmlformats.org/officeDocument/2006/relationships/image" Target="media/image98.png"/><Relationship Id="rId129" Type="http://schemas.openxmlformats.org/officeDocument/2006/relationships/image" Target="media/image119.png"/><Relationship Id="rId54" Type="http://schemas.openxmlformats.org/officeDocument/2006/relationships/image" Target="media/image45.png"/><Relationship Id="rId75" Type="http://schemas.openxmlformats.org/officeDocument/2006/relationships/image" Target="media/image66.emf"/><Relationship Id="rId96" Type="http://schemas.openxmlformats.org/officeDocument/2006/relationships/image" Target="media/image87.emf"/><Relationship Id="rId140" Type="http://schemas.openxmlformats.org/officeDocument/2006/relationships/image" Target="media/image129.png"/><Relationship Id="rId161" Type="http://schemas.openxmlformats.org/officeDocument/2006/relationships/image" Target="media/image149.png"/><Relationship Id="rId182" Type="http://schemas.openxmlformats.org/officeDocument/2006/relationships/image" Target="media/image170.png"/><Relationship Id="rId217" Type="http://schemas.openxmlformats.org/officeDocument/2006/relationships/image" Target="media/image205.png"/><Relationship Id="rId6" Type="http://schemas.openxmlformats.org/officeDocument/2006/relationships/footnotes" Target="footnotes.xml"/><Relationship Id="rId238" Type="http://schemas.openxmlformats.org/officeDocument/2006/relationships/header" Target="header3.xml"/><Relationship Id="rId23" Type="http://schemas.openxmlformats.org/officeDocument/2006/relationships/image" Target="media/image14.png"/><Relationship Id="rId119" Type="http://schemas.openxmlformats.org/officeDocument/2006/relationships/image" Target="media/image109.png"/><Relationship Id="rId44" Type="http://schemas.openxmlformats.org/officeDocument/2006/relationships/image" Target="media/image35.png"/><Relationship Id="rId65" Type="http://schemas.openxmlformats.org/officeDocument/2006/relationships/image" Target="media/image56.png"/><Relationship Id="rId86" Type="http://schemas.openxmlformats.org/officeDocument/2006/relationships/image" Target="media/image77.png"/><Relationship Id="rId130" Type="http://schemas.openxmlformats.org/officeDocument/2006/relationships/image" Target="media/image120.png"/><Relationship Id="rId151" Type="http://schemas.openxmlformats.org/officeDocument/2006/relationships/image" Target="media/image139.png"/><Relationship Id="rId172" Type="http://schemas.openxmlformats.org/officeDocument/2006/relationships/image" Target="media/image160.emf"/><Relationship Id="rId193" Type="http://schemas.openxmlformats.org/officeDocument/2006/relationships/image" Target="media/image181.png"/><Relationship Id="rId207" Type="http://schemas.openxmlformats.org/officeDocument/2006/relationships/image" Target="media/image195.png"/><Relationship Id="rId228" Type="http://schemas.openxmlformats.org/officeDocument/2006/relationships/image" Target="media/image216.png"/><Relationship Id="rId13" Type="http://schemas.openxmlformats.org/officeDocument/2006/relationships/image" Target="media/image4.png"/><Relationship Id="rId109" Type="http://schemas.openxmlformats.org/officeDocument/2006/relationships/image" Target="media/image99.gif"/><Relationship Id="rId34" Type="http://schemas.openxmlformats.org/officeDocument/2006/relationships/image" Target="media/image25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120" Type="http://schemas.openxmlformats.org/officeDocument/2006/relationships/image" Target="media/image110.png"/><Relationship Id="rId141" Type="http://schemas.openxmlformats.org/officeDocument/2006/relationships/image" Target="media/image130.png"/><Relationship Id="rId7" Type="http://schemas.openxmlformats.org/officeDocument/2006/relationships/endnotes" Target="endnotes.xml"/><Relationship Id="rId162" Type="http://schemas.openxmlformats.org/officeDocument/2006/relationships/image" Target="media/image150.png"/><Relationship Id="rId183" Type="http://schemas.openxmlformats.org/officeDocument/2006/relationships/image" Target="media/image171.png"/><Relationship Id="rId218" Type="http://schemas.openxmlformats.org/officeDocument/2006/relationships/image" Target="media/image206.png"/><Relationship Id="rId239" Type="http://schemas.openxmlformats.org/officeDocument/2006/relationships/footer" Target="footer3.xml"/><Relationship Id="rId24" Type="http://schemas.openxmlformats.org/officeDocument/2006/relationships/image" Target="media/image15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image" Target="media/image100.png"/><Relationship Id="rId131" Type="http://schemas.openxmlformats.org/officeDocument/2006/relationships/image" Target="media/image121.png"/><Relationship Id="rId152" Type="http://schemas.openxmlformats.org/officeDocument/2006/relationships/image" Target="media/image140.png"/><Relationship Id="rId173" Type="http://schemas.openxmlformats.org/officeDocument/2006/relationships/image" Target="media/image161.emf"/><Relationship Id="rId194" Type="http://schemas.openxmlformats.org/officeDocument/2006/relationships/image" Target="media/image182.png"/><Relationship Id="rId208" Type="http://schemas.openxmlformats.org/officeDocument/2006/relationships/image" Target="media/image196.png"/><Relationship Id="rId229" Type="http://schemas.openxmlformats.org/officeDocument/2006/relationships/image" Target="media/image217.png"/><Relationship Id="rId240" Type="http://schemas.openxmlformats.org/officeDocument/2006/relationships/fontTable" Target="fontTable.xml"/><Relationship Id="rId14" Type="http://schemas.openxmlformats.org/officeDocument/2006/relationships/image" Target="media/image5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hyperlink" Target="https://www.hasco.com/medias/Z10650-EBH-DE-EN-FR.pdf?context=bWFzdGVyfGltYWdlc3wxMTMwMjR8YXBwbGljYXRpb24vcGRmfGltYWdlcy9oZGMvaDA0LzkyMDYzODUwODIzOTgucGRmfDFjODAwNDQyZmExN2YzMGUyOWQxOGRkMzljNTFkNmM4ZWEyOWNjMzIzOTJmYTcyYzQyZThhMTdlZjQxMzA2ODQ" TargetMode="External"/><Relationship Id="rId8" Type="http://schemas.openxmlformats.org/officeDocument/2006/relationships/comments" Target="comments.xml"/><Relationship Id="rId98" Type="http://schemas.openxmlformats.org/officeDocument/2006/relationships/image" Target="media/image89.png"/><Relationship Id="rId121" Type="http://schemas.openxmlformats.org/officeDocument/2006/relationships/image" Target="media/image111.png"/><Relationship Id="rId142" Type="http://schemas.openxmlformats.org/officeDocument/2006/relationships/image" Target="media/image131.png"/><Relationship Id="rId163" Type="http://schemas.openxmlformats.org/officeDocument/2006/relationships/image" Target="media/image151.png"/><Relationship Id="rId184" Type="http://schemas.openxmlformats.org/officeDocument/2006/relationships/image" Target="media/image172.png"/><Relationship Id="rId219" Type="http://schemas.openxmlformats.org/officeDocument/2006/relationships/image" Target="media/image207.png"/><Relationship Id="rId230" Type="http://schemas.openxmlformats.org/officeDocument/2006/relationships/image" Target="media/image218.png"/><Relationship Id="rId25" Type="http://schemas.openxmlformats.org/officeDocument/2006/relationships/image" Target="media/image16.png"/><Relationship Id="rId46" Type="http://schemas.openxmlformats.org/officeDocument/2006/relationships/image" Target="media/image37.emf"/><Relationship Id="rId67" Type="http://schemas.openxmlformats.org/officeDocument/2006/relationships/image" Target="media/image58.png"/><Relationship Id="rId88" Type="http://schemas.openxmlformats.org/officeDocument/2006/relationships/image" Target="media/image79.png"/><Relationship Id="rId111" Type="http://schemas.openxmlformats.org/officeDocument/2006/relationships/image" Target="media/image101.png"/><Relationship Id="rId132" Type="http://schemas.openxmlformats.org/officeDocument/2006/relationships/image" Target="media/image122.png"/><Relationship Id="rId153" Type="http://schemas.openxmlformats.org/officeDocument/2006/relationships/image" Target="media/image141.png"/><Relationship Id="rId174" Type="http://schemas.openxmlformats.org/officeDocument/2006/relationships/image" Target="media/image162.emf"/><Relationship Id="rId195" Type="http://schemas.openxmlformats.org/officeDocument/2006/relationships/image" Target="media/image183.png"/><Relationship Id="rId209" Type="http://schemas.openxmlformats.org/officeDocument/2006/relationships/image" Target="media/image197.png"/><Relationship Id="rId220" Type="http://schemas.openxmlformats.org/officeDocument/2006/relationships/image" Target="media/image208.png"/><Relationship Id="rId241" Type="http://schemas.microsoft.com/office/2011/relationships/people" Target="people.xml"/><Relationship Id="rId15" Type="http://schemas.openxmlformats.org/officeDocument/2006/relationships/image" Target="media/image6.png"/><Relationship Id="rId36" Type="http://schemas.openxmlformats.org/officeDocument/2006/relationships/image" Target="media/image27.png"/><Relationship Id="rId57" Type="http://schemas.openxmlformats.org/officeDocument/2006/relationships/image" Target="media/image48.png"/><Relationship Id="rId106" Type="http://schemas.openxmlformats.org/officeDocument/2006/relationships/image" Target="media/image96.jpeg"/><Relationship Id="rId127" Type="http://schemas.openxmlformats.org/officeDocument/2006/relationships/image" Target="media/image117.png"/><Relationship Id="rId10" Type="http://schemas.openxmlformats.org/officeDocument/2006/relationships/image" Target="media/image1.png"/><Relationship Id="rId31" Type="http://schemas.openxmlformats.org/officeDocument/2006/relationships/image" Target="media/image22.png"/><Relationship Id="rId52" Type="http://schemas.openxmlformats.org/officeDocument/2006/relationships/image" Target="media/image43.png"/><Relationship Id="rId73" Type="http://schemas.openxmlformats.org/officeDocument/2006/relationships/image" Target="media/image64.emf"/><Relationship Id="rId78" Type="http://schemas.openxmlformats.org/officeDocument/2006/relationships/image" Target="media/image69.png"/><Relationship Id="rId94" Type="http://schemas.openxmlformats.org/officeDocument/2006/relationships/image" Target="media/image85.emf"/><Relationship Id="rId99" Type="http://schemas.openxmlformats.org/officeDocument/2006/relationships/image" Target="media/image90.png"/><Relationship Id="rId101" Type="http://schemas.openxmlformats.org/officeDocument/2006/relationships/image" Target="media/image91.emf"/><Relationship Id="rId122" Type="http://schemas.openxmlformats.org/officeDocument/2006/relationships/image" Target="media/image112.png"/><Relationship Id="rId143" Type="http://schemas.openxmlformats.org/officeDocument/2006/relationships/image" Target="media/image132.png"/><Relationship Id="rId148" Type="http://schemas.openxmlformats.org/officeDocument/2006/relationships/image" Target="media/image136.png"/><Relationship Id="rId164" Type="http://schemas.openxmlformats.org/officeDocument/2006/relationships/image" Target="media/image152.png"/><Relationship Id="rId169" Type="http://schemas.openxmlformats.org/officeDocument/2006/relationships/image" Target="media/image157.png"/><Relationship Id="rId185" Type="http://schemas.openxmlformats.org/officeDocument/2006/relationships/image" Target="media/image173.png"/><Relationship Id="rId4" Type="http://schemas.openxmlformats.org/officeDocument/2006/relationships/settings" Target="settings.xml"/><Relationship Id="rId9" Type="http://schemas.microsoft.com/office/2011/relationships/commentsExtended" Target="commentsExtended.xml"/><Relationship Id="rId180" Type="http://schemas.openxmlformats.org/officeDocument/2006/relationships/image" Target="media/image168.png"/><Relationship Id="rId210" Type="http://schemas.openxmlformats.org/officeDocument/2006/relationships/image" Target="media/image198.png"/><Relationship Id="rId215" Type="http://schemas.openxmlformats.org/officeDocument/2006/relationships/image" Target="media/image203.png"/><Relationship Id="rId236" Type="http://schemas.openxmlformats.org/officeDocument/2006/relationships/footer" Target="footer1.xml"/><Relationship Id="rId26" Type="http://schemas.openxmlformats.org/officeDocument/2006/relationships/image" Target="media/image17.png"/><Relationship Id="rId231" Type="http://schemas.openxmlformats.org/officeDocument/2006/relationships/image" Target="media/image219.png"/><Relationship Id="rId47" Type="http://schemas.openxmlformats.org/officeDocument/2006/relationships/image" Target="media/image38.emf"/><Relationship Id="rId68" Type="http://schemas.openxmlformats.org/officeDocument/2006/relationships/image" Target="media/image59.png"/><Relationship Id="rId89" Type="http://schemas.openxmlformats.org/officeDocument/2006/relationships/image" Target="media/image80.emf"/><Relationship Id="rId112" Type="http://schemas.openxmlformats.org/officeDocument/2006/relationships/image" Target="media/image102.png"/><Relationship Id="rId133" Type="http://schemas.openxmlformats.org/officeDocument/2006/relationships/hyperlink" Target="https://www.distrelec.hu/?wt_ga=1776093231_175505099037&amp;wt_kw=1776093231_www%20distrelec&amp;ext_cid=bpgooaqhuhu-na&amp;kw=www%20distrelec&amp;gclid=EAIaIQobChMIpa3Jl5qd2AIVCWYbCh2MUg_AEAAYASAAEgK1tvD_BwE&amp;gclsrc=aw.ds" TargetMode="External"/><Relationship Id="rId154" Type="http://schemas.openxmlformats.org/officeDocument/2006/relationships/image" Target="media/image142.png"/><Relationship Id="rId175" Type="http://schemas.openxmlformats.org/officeDocument/2006/relationships/image" Target="media/image163.emf"/><Relationship Id="rId196" Type="http://schemas.openxmlformats.org/officeDocument/2006/relationships/image" Target="media/image184.png"/><Relationship Id="rId200" Type="http://schemas.openxmlformats.org/officeDocument/2006/relationships/image" Target="media/image188.png"/><Relationship Id="rId16" Type="http://schemas.openxmlformats.org/officeDocument/2006/relationships/image" Target="media/image7.png"/><Relationship Id="rId221" Type="http://schemas.openxmlformats.org/officeDocument/2006/relationships/image" Target="media/image209.png"/><Relationship Id="rId242" Type="http://schemas.openxmlformats.org/officeDocument/2006/relationships/theme" Target="theme/theme1.xml"/><Relationship Id="rId37" Type="http://schemas.openxmlformats.org/officeDocument/2006/relationships/image" Target="media/image28.png"/><Relationship Id="rId58" Type="http://schemas.openxmlformats.org/officeDocument/2006/relationships/image" Target="media/image49.emf"/><Relationship Id="rId79" Type="http://schemas.openxmlformats.org/officeDocument/2006/relationships/image" Target="media/image70.png"/><Relationship Id="rId102" Type="http://schemas.openxmlformats.org/officeDocument/2006/relationships/image" Target="media/image92.emf"/><Relationship Id="rId123" Type="http://schemas.openxmlformats.org/officeDocument/2006/relationships/image" Target="media/image113.PNG"/><Relationship Id="rId144" Type="http://schemas.openxmlformats.org/officeDocument/2006/relationships/image" Target="media/image133.png"/><Relationship Id="rId90" Type="http://schemas.openxmlformats.org/officeDocument/2006/relationships/image" Target="media/image81.png"/><Relationship Id="rId165" Type="http://schemas.openxmlformats.org/officeDocument/2006/relationships/image" Target="media/image153.png"/><Relationship Id="rId186" Type="http://schemas.openxmlformats.org/officeDocument/2006/relationships/image" Target="media/image174.png"/><Relationship Id="rId211" Type="http://schemas.openxmlformats.org/officeDocument/2006/relationships/image" Target="media/image199.png"/><Relationship Id="rId232" Type="http://schemas.openxmlformats.org/officeDocument/2006/relationships/image" Target="media/image220.png"/><Relationship Id="rId27" Type="http://schemas.openxmlformats.org/officeDocument/2006/relationships/image" Target="media/image18.png"/><Relationship Id="rId48" Type="http://schemas.openxmlformats.org/officeDocument/2006/relationships/image" Target="media/image39.png"/><Relationship Id="rId69" Type="http://schemas.openxmlformats.org/officeDocument/2006/relationships/image" Target="media/image60.png"/><Relationship Id="rId113" Type="http://schemas.openxmlformats.org/officeDocument/2006/relationships/image" Target="media/image103.png"/><Relationship Id="rId134" Type="http://schemas.openxmlformats.org/officeDocument/2006/relationships/image" Target="media/image123.png"/><Relationship Id="rId80" Type="http://schemas.openxmlformats.org/officeDocument/2006/relationships/image" Target="media/image71.png"/><Relationship Id="rId155" Type="http://schemas.openxmlformats.org/officeDocument/2006/relationships/image" Target="media/image143.png"/><Relationship Id="rId176" Type="http://schemas.openxmlformats.org/officeDocument/2006/relationships/image" Target="media/image164.emf"/><Relationship Id="rId197" Type="http://schemas.openxmlformats.org/officeDocument/2006/relationships/image" Target="media/image185.png"/><Relationship Id="rId201" Type="http://schemas.openxmlformats.org/officeDocument/2006/relationships/image" Target="media/image189.png"/><Relationship Id="rId222" Type="http://schemas.openxmlformats.org/officeDocument/2006/relationships/image" Target="media/image210.png"/><Relationship Id="rId17" Type="http://schemas.openxmlformats.org/officeDocument/2006/relationships/image" Target="media/image8.png"/><Relationship Id="rId38" Type="http://schemas.openxmlformats.org/officeDocument/2006/relationships/image" Target="media/image29.png"/><Relationship Id="rId59" Type="http://schemas.openxmlformats.org/officeDocument/2006/relationships/image" Target="media/image50.png"/><Relationship Id="rId103" Type="http://schemas.openxmlformats.org/officeDocument/2006/relationships/image" Target="media/image93.png"/><Relationship Id="rId124" Type="http://schemas.openxmlformats.org/officeDocument/2006/relationships/image" Target="media/image114.png"/><Relationship Id="rId70" Type="http://schemas.openxmlformats.org/officeDocument/2006/relationships/image" Target="media/image61.png"/><Relationship Id="rId91" Type="http://schemas.openxmlformats.org/officeDocument/2006/relationships/image" Target="media/image82.png"/><Relationship Id="rId145" Type="http://schemas.openxmlformats.org/officeDocument/2006/relationships/image" Target="media/image134.png"/><Relationship Id="rId166" Type="http://schemas.openxmlformats.org/officeDocument/2006/relationships/image" Target="media/image154.png"/><Relationship Id="rId187" Type="http://schemas.openxmlformats.org/officeDocument/2006/relationships/image" Target="media/image175.png"/><Relationship Id="rId1" Type="http://schemas.openxmlformats.org/officeDocument/2006/relationships/customXml" Target="../customXml/item1.xml"/><Relationship Id="rId212" Type="http://schemas.openxmlformats.org/officeDocument/2006/relationships/image" Target="media/image200.png"/><Relationship Id="rId233" Type="http://schemas.openxmlformats.org/officeDocument/2006/relationships/image" Target="media/image221.png"/><Relationship Id="rId28" Type="http://schemas.openxmlformats.org/officeDocument/2006/relationships/image" Target="media/image19.png"/><Relationship Id="rId49" Type="http://schemas.openxmlformats.org/officeDocument/2006/relationships/image" Target="media/image40.png"/><Relationship Id="rId114" Type="http://schemas.openxmlformats.org/officeDocument/2006/relationships/image" Target="media/image104.png"/><Relationship Id="rId60" Type="http://schemas.openxmlformats.org/officeDocument/2006/relationships/image" Target="media/image51.png"/><Relationship Id="rId81" Type="http://schemas.openxmlformats.org/officeDocument/2006/relationships/image" Target="media/image72.png"/><Relationship Id="rId135" Type="http://schemas.openxmlformats.org/officeDocument/2006/relationships/image" Target="media/image124.png"/><Relationship Id="rId156" Type="http://schemas.openxmlformats.org/officeDocument/2006/relationships/image" Target="media/image144.png"/><Relationship Id="rId177" Type="http://schemas.openxmlformats.org/officeDocument/2006/relationships/image" Target="media/image165.emf"/><Relationship Id="rId198" Type="http://schemas.openxmlformats.org/officeDocument/2006/relationships/image" Target="media/image186.png"/><Relationship Id="rId202" Type="http://schemas.openxmlformats.org/officeDocument/2006/relationships/image" Target="media/image190.png"/><Relationship Id="rId223" Type="http://schemas.openxmlformats.org/officeDocument/2006/relationships/image" Target="media/image211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50" Type="http://schemas.openxmlformats.org/officeDocument/2006/relationships/image" Target="media/image41.png"/><Relationship Id="rId104" Type="http://schemas.openxmlformats.org/officeDocument/2006/relationships/image" Target="media/image94.png"/><Relationship Id="rId125" Type="http://schemas.openxmlformats.org/officeDocument/2006/relationships/image" Target="media/image115.png"/><Relationship Id="rId146" Type="http://schemas.openxmlformats.org/officeDocument/2006/relationships/hyperlink" Target="https://www.hasco.com/hasco/en/Product-catalogue/Z/Cooling-system/Connections-for-temperature-system/Fitting/Z81-d4xd7/p/Z81_d4xd7" TargetMode="External"/><Relationship Id="rId167" Type="http://schemas.openxmlformats.org/officeDocument/2006/relationships/image" Target="media/image155.png"/><Relationship Id="rId188" Type="http://schemas.openxmlformats.org/officeDocument/2006/relationships/image" Target="media/image176.png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213" Type="http://schemas.openxmlformats.org/officeDocument/2006/relationships/image" Target="media/image201.png"/><Relationship Id="rId234" Type="http://schemas.openxmlformats.org/officeDocument/2006/relationships/header" Target="header1.xml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40" Type="http://schemas.openxmlformats.org/officeDocument/2006/relationships/image" Target="media/image31.png"/><Relationship Id="rId115" Type="http://schemas.openxmlformats.org/officeDocument/2006/relationships/image" Target="media/image105.PNG"/><Relationship Id="rId136" Type="http://schemas.openxmlformats.org/officeDocument/2006/relationships/image" Target="media/image125.png"/><Relationship Id="rId157" Type="http://schemas.openxmlformats.org/officeDocument/2006/relationships/image" Target="media/image145.png"/><Relationship Id="rId178" Type="http://schemas.openxmlformats.org/officeDocument/2006/relationships/image" Target="media/image166.emf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99" Type="http://schemas.openxmlformats.org/officeDocument/2006/relationships/image" Target="media/image187.png"/><Relationship Id="rId203" Type="http://schemas.openxmlformats.org/officeDocument/2006/relationships/image" Target="media/image191.png"/><Relationship Id="rId19" Type="http://schemas.openxmlformats.org/officeDocument/2006/relationships/image" Target="media/image10.png"/><Relationship Id="rId224" Type="http://schemas.openxmlformats.org/officeDocument/2006/relationships/image" Target="media/image212.png"/><Relationship Id="rId30" Type="http://schemas.openxmlformats.org/officeDocument/2006/relationships/image" Target="media/image21.png"/><Relationship Id="rId105" Type="http://schemas.openxmlformats.org/officeDocument/2006/relationships/image" Target="media/image95.emf"/><Relationship Id="rId126" Type="http://schemas.openxmlformats.org/officeDocument/2006/relationships/image" Target="media/image116.png"/><Relationship Id="rId147" Type="http://schemas.openxmlformats.org/officeDocument/2006/relationships/image" Target="media/image135.png"/><Relationship Id="rId168" Type="http://schemas.openxmlformats.org/officeDocument/2006/relationships/image" Target="media/image156.png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93" Type="http://schemas.openxmlformats.org/officeDocument/2006/relationships/image" Target="media/image84.png"/><Relationship Id="rId189" Type="http://schemas.openxmlformats.org/officeDocument/2006/relationships/image" Target="media/image177.png"/><Relationship Id="rId3" Type="http://schemas.openxmlformats.org/officeDocument/2006/relationships/styles" Target="styles.xml"/><Relationship Id="rId214" Type="http://schemas.openxmlformats.org/officeDocument/2006/relationships/image" Target="media/image202.png"/><Relationship Id="rId235" Type="http://schemas.openxmlformats.org/officeDocument/2006/relationships/header" Target="header2.xml"/><Relationship Id="rId116" Type="http://schemas.openxmlformats.org/officeDocument/2006/relationships/image" Target="media/image106.PNG"/><Relationship Id="rId137" Type="http://schemas.openxmlformats.org/officeDocument/2006/relationships/image" Target="media/image126.png"/><Relationship Id="rId158" Type="http://schemas.openxmlformats.org/officeDocument/2006/relationships/image" Target="media/image146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62" Type="http://schemas.openxmlformats.org/officeDocument/2006/relationships/image" Target="media/image53.png"/><Relationship Id="rId83" Type="http://schemas.openxmlformats.org/officeDocument/2006/relationships/image" Target="media/image74.png"/><Relationship Id="rId179" Type="http://schemas.openxmlformats.org/officeDocument/2006/relationships/image" Target="media/image167.png"/><Relationship Id="rId190" Type="http://schemas.openxmlformats.org/officeDocument/2006/relationships/image" Target="media/image178.png"/><Relationship Id="rId204" Type="http://schemas.openxmlformats.org/officeDocument/2006/relationships/image" Target="media/image192.png"/><Relationship Id="rId225" Type="http://schemas.openxmlformats.org/officeDocument/2006/relationships/image" Target="media/image213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2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FDE0452-E9AC-4D34-B6A6-55CCDC0DBCB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560</TotalTime>
  <Pages>78</Pages>
  <Words>3946</Words>
  <Characters>22498</Characters>
  <Application>Microsoft Office Word</Application>
  <DocSecurity>0</DocSecurity>
  <Lines>187</Lines>
  <Paragraphs>52</Paragraphs>
  <ScaleCrop>false</ScaleCrop>
  <HeadingPairs>
    <vt:vector size="4" baseType="variant">
      <vt:variant>
        <vt:lpstr>Cím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Phoenix Mecano R&amp;D Kft</Company>
  <LinksUpToDate>false</LinksUpToDate>
  <CharactersWithSpaces>26392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Arpad Gulyas</dc:creator>
  <cp:lastModifiedBy>Németh Balázs</cp:lastModifiedBy>
  <cp:revision>18</cp:revision>
  <cp:lastPrinted>2016-07-29T12:19:00Z</cp:lastPrinted>
  <dcterms:created xsi:type="dcterms:W3CDTF">2018-01-24T11:45:00Z</dcterms:created>
  <dcterms:modified xsi:type="dcterms:W3CDTF">2018-03-12T10:04:00Z</dcterms:modified>
</cp:coreProperties>
</file>